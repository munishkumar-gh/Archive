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25314" w14:textId="2E8FE675" w:rsidR="00D73714" w:rsidRPr="00534B48" w:rsidRDefault="00A23CD5" w:rsidP="004B2D51">
      <w:pPr>
        <w:pStyle w:val="Title"/>
        <w:ind w:firstLine="720"/>
        <w:rPr>
          <w:rFonts w:ascii="Times New Roman" w:hAnsi="Times New Roman" w:cs="Times New Roman"/>
          <w:sz w:val="32"/>
          <w:szCs w:val="32"/>
        </w:rPr>
      </w:pPr>
      <w:r w:rsidRPr="00534B48">
        <w:rPr>
          <w:rFonts w:ascii="Times New Roman" w:hAnsi="Times New Roman" w:cs="Times New Roman"/>
          <w:sz w:val="32"/>
          <w:szCs w:val="32"/>
        </w:rPr>
        <w:t>Title:</w:t>
      </w:r>
      <w:r w:rsidR="00D73714" w:rsidRPr="00534B48">
        <w:rPr>
          <w:rFonts w:ascii="Times New Roman" w:hAnsi="Times New Roman" w:cs="Times New Roman"/>
          <w:sz w:val="32"/>
          <w:szCs w:val="32"/>
        </w:rPr>
        <w:t xml:space="preserve"> </w:t>
      </w:r>
      <w:r w:rsidR="00F33403" w:rsidRPr="00534B48">
        <w:rPr>
          <w:rFonts w:ascii="Times New Roman" w:hAnsi="Times New Roman" w:cs="Times New Roman"/>
          <w:sz w:val="32"/>
          <w:szCs w:val="32"/>
        </w:rPr>
        <w:t xml:space="preserve">Dealing with Unique </w:t>
      </w:r>
      <w:r w:rsidR="000C3792" w:rsidRPr="00534B48">
        <w:rPr>
          <w:rFonts w:ascii="Times New Roman" w:hAnsi="Times New Roman" w:cs="Times New Roman"/>
          <w:sz w:val="32"/>
          <w:szCs w:val="32"/>
        </w:rPr>
        <w:t>Mineral</w:t>
      </w:r>
      <w:r w:rsidR="000C3792">
        <w:rPr>
          <w:rFonts w:ascii="Times New Roman" w:hAnsi="Times New Roman" w:cs="Times New Roman"/>
          <w:sz w:val="32"/>
          <w:szCs w:val="32"/>
        </w:rPr>
        <w:t>s</w:t>
      </w:r>
      <w:r w:rsidR="000C3792" w:rsidRPr="00534B48">
        <w:rPr>
          <w:rFonts w:ascii="Times New Roman" w:hAnsi="Times New Roman" w:cs="Times New Roman"/>
          <w:sz w:val="32"/>
          <w:szCs w:val="32"/>
        </w:rPr>
        <w:t xml:space="preserve"> </w:t>
      </w:r>
      <w:r w:rsidR="00F33403" w:rsidRPr="00534B48">
        <w:rPr>
          <w:rFonts w:ascii="Times New Roman" w:hAnsi="Times New Roman" w:cs="Times New Roman"/>
          <w:sz w:val="32"/>
          <w:szCs w:val="32"/>
        </w:rPr>
        <w:t>in Petrophysic</w:t>
      </w:r>
      <w:r w:rsidR="00297F55" w:rsidRPr="00534B48">
        <w:rPr>
          <w:rFonts w:ascii="Times New Roman" w:hAnsi="Times New Roman" w:cs="Times New Roman"/>
          <w:sz w:val="32"/>
          <w:szCs w:val="32"/>
        </w:rPr>
        <w:t>al</w:t>
      </w:r>
      <w:r w:rsidR="00F33403" w:rsidRPr="00534B48">
        <w:rPr>
          <w:rFonts w:ascii="Times New Roman" w:hAnsi="Times New Roman" w:cs="Times New Roman"/>
          <w:sz w:val="32"/>
          <w:szCs w:val="32"/>
        </w:rPr>
        <w:t xml:space="preserve"> Logs</w:t>
      </w:r>
    </w:p>
    <w:p w14:paraId="6DD9C9B4" w14:textId="215C6829" w:rsidR="006E5832" w:rsidRPr="00175CE8" w:rsidRDefault="00D73714" w:rsidP="009E0415">
      <w:pPr>
        <w:pStyle w:val="Authors"/>
        <w:jc w:val="both"/>
      </w:pPr>
      <w:r w:rsidRPr="00175CE8">
        <w:rPr>
          <w:b/>
        </w:rPr>
        <w:t>Authors:</w:t>
      </w:r>
      <w:r w:rsidR="00A23CD5" w:rsidRPr="00175CE8">
        <w:t xml:space="preserve"> </w:t>
      </w:r>
      <w:r w:rsidR="001422D7" w:rsidRPr="00175CE8">
        <w:t>Munish Kumar</w:t>
      </w:r>
      <w:r w:rsidR="001422D7" w:rsidRPr="00175CE8">
        <w:rPr>
          <w:vertAlign w:val="superscript"/>
        </w:rPr>
        <w:t>1</w:t>
      </w:r>
      <w:r w:rsidR="007F27F3">
        <w:t>, Ryan Isaac Lazaroo</w:t>
      </w:r>
      <w:r w:rsidR="008949F1">
        <w:rPr>
          <w:vertAlign w:val="superscript"/>
        </w:rPr>
        <w:t>2</w:t>
      </w:r>
    </w:p>
    <w:p w14:paraId="571BFB5F" w14:textId="0D5CE18D" w:rsidR="001422D7" w:rsidRPr="00175CE8" w:rsidRDefault="008949F1" w:rsidP="00076824">
      <w:pPr>
        <w:jc w:val="both"/>
        <w:rPr>
          <w:rFonts w:eastAsia="Times New Roman"/>
          <w:color w:val="000000"/>
          <w:sz w:val="24"/>
          <w:szCs w:val="24"/>
        </w:rPr>
      </w:pPr>
      <w:r w:rsidRPr="008949F1">
        <w:rPr>
          <w:rFonts w:eastAsia="Times New Roman"/>
          <w:color w:val="000000"/>
          <w:sz w:val="24"/>
          <w:szCs w:val="24"/>
          <w:vertAlign w:val="superscript"/>
        </w:rPr>
        <w:t>1</w:t>
      </w:r>
      <w:r w:rsidR="00864A5F" w:rsidRPr="00175CE8">
        <w:rPr>
          <w:rFonts w:eastAsia="Times New Roman"/>
          <w:color w:val="000000"/>
          <w:sz w:val="24"/>
          <w:szCs w:val="24"/>
        </w:rPr>
        <w:t>Singapore University of Social Sciences</w:t>
      </w:r>
      <w:r>
        <w:rPr>
          <w:rFonts w:eastAsia="Times New Roman"/>
          <w:color w:val="000000"/>
          <w:sz w:val="24"/>
          <w:szCs w:val="24"/>
        </w:rPr>
        <w:t xml:space="preserve">, </w:t>
      </w:r>
      <w:r w:rsidRPr="008949F1">
        <w:rPr>
          <w:rFonts w:eastAsia="Times New Roman"/>
          <w:color w:val="000000"/>
          <w:sz w:val="24"/>
          <w:szCs w:val="24"/>
          <w:vertAlign w:val="superscript"/>
        </w:rPr>
        <w:t>2</w:t>
      </w:r>
      <w:r>
        <w:rPr>
          <w:rFonts w:eastAsia="Times New Roman"/>
          <w:color w:val="000000"/>
          <w:sz w:val="24"/>
          <w:szCs w:val="24"/>
          <w:vertAlign w:val="superscript"/>
        </w:rPr>
        <w:t xml:space="preserve"> </w:t>
      </w:r>
      <w:r>
        <w:rPr>
          <w:rFonts w:eastAsia="Times New Roman"/>
          <w:color w:val="000000"/>
          <w:sz w:val="24"/>
          <w:szCs w:val="24"/>
        </w:rPr>
        <w:t>Nanyang Technological University</w:t>
      </w:r>
    </w:p>
    <w:p w14:paraId="67874473" w14:textId="630412ED" w:rsidR="001422D7" w:rsidRPr="00175CE8" w:rsidRDefault="001422D7" w:rsidP="009E0415">
      <w:pPr>
        <w:pStyle w:val="Authors"/>
        <w:jc w:val="both"/>
      </w:pPr>
      <w:r w:rsidRPr="00175CE8">
        <w:t xml:space="preserve">*Corresponding author. Email: </w:t>
      </w:r>
      <w:r w:rsidR="003D256B">
        <w:t>munishkumar001</w:t>
      </w:r>
      <w:r w:rsidRPr="00175CE8">
        <w:t>@</w:t>
      </w:r>
      <w:r w:rsidR="003D256B">
        <w:t>suss.edu.sg</w:t>
      </w:r>
    </w:p>
    <w:p w14:paraId="65CDB42C" w14:textId="3A04B1CC" w:rsidR="003332A7" w:rsidRDefault="00D73714" w:rsidP="00076824">
      <w:pPr>
        <w:pStyle w:val="AbstractSummary"/>
        <w:jc w:val="both"/>
      </w:pPr>
      <w:r w:rsidRPr="00175CE8">
        <w:rPr>
          <w:b/>
        </w:rPr>
        <w:t>Abstract:</w:t>
      </w:r>
      <w:r w:rsidRPr="00175CE8">
        <w:t xml:space="preserve"> </w:t>
      </w:r>
      <w:r w:rsidR="00F73080">
        <w:t>Most</w:t>
      </w:r>
      <w:r w:rsidR="00B07A1F">
        <w:t xml:space="preserve"> </w:t>
      </w:r>
      <w:r w:rsidR="008D4724">
        <w:t xml:space="preserve">petrophysical equations and methods are designed to deal with hydrocarbons </w:t>
      </w:r>
      <w:r w:rsidR="00F823EA">
        <w:t xml:space="preserve">found within </w:t>
      </w:r>
      <w:r w:rsidR="00F86CEC">
        <w:t>mineralogies, such as quartz and feldspar</w:t>
      </w:r>
      <w:r w:rsidR="00EE365E">
        <w:t>s</w:t>
      </w:r>
      <w:r w:rsidR="00BD49B0">
        <w:t xml:space="preserve"> or</w:t>
      </w:r>
      <w:r w:rsidR="00F86CEC">
        <w:t xml:space="preserve"> calcite</w:t>
      </w:r>
      <w:r w:rsidR="00BD49B0">
        <w:t xml:space="preserve"> </w:t>
      </w:r>
      <w:r w:rsidR="00664FF1">
        <w:t>and dolomite</w:t>
      </w:r>
      <w:r w:rsidR="00BD49B0">
        <w:t xml:space="preserve">. </w:t>
      </w:r>
      <w:r w:rsidR="00402A28">
        <w:t xml:space="preserve">Petrophysical tools and techniques </w:t>
      </w:r>
      <w:r w:rsidR="0065119B">
        <w:t xml:space="preserve">have also largely been </w:t>
      </w:r>
      <w:r w:rsidR="00402A28">
        <w:t xml:space="preserve">designed </w:t>
      </w:r>
      <w:r w:rsidR="0065119B">
        <w:t>to investigate rocks containing these minerals.</w:t>
      </w:r>
      <w:r w:rsidR="00402A28">
        <w:t xml:space="preserve"> </w:t>
      </w:r>
      <w:r w:rsidR="0065119B">
        <w:t>Hence, when log analysts encounter a field containing unique mineralogies,</w:t>
      </w:r>
      <w:r w:rsidR="00402A28">
        <w:t xml:space="preserve"> </w:t>
      </w:r>
      <w:r w:rsidR="00E415AD">
        <w:t>determin</w:t>
      </w:r>
      <w:r w:rsidR="0065119B">
        <w:t>ing</w:t>
      </w:r>
      <w:r w:rsidR="00E415AD">
        <w:t xml:space="preserve"> </w:t>
      </w:r>
      <w:r w:rsidR="001309EB">
        <w:t>an</w:t>
      </w:r>
      <w:r w:rsidR="000D5B01">
        <w:t xml:space="preserve"> appropriate </w:t>
      </w:r>
      <w:r w:rsidR="007C75D5">
        <w:t xml:space="preserve">petrophysical evaluation process for </w:t>
      </w:r>
      <w:r w:rsidR="00E415AD">
        <w:t>such</w:t>
      </w:r>
      <w:r w:rsidR="007C75D5">
        <w:t xml:space="preserve"> unconventional </w:t>
      </w:r>
      <w:r w:rsidR="00E415AD">
        <w:t>reservoirs</w:t>
      </w:r>
      <w:r w:rsidR="0065119B">
        <w:t xml:space="preserve"> can be a challenge</w:t>
      </w:r>
      <w:r w:rsidR="00E415AD">
        <w:t>.</w:t>
      </w:r>
      <w:r w:rsidR="00E8180D">
        <w:t xml:space="preserve"> </w:t>
      </w:r>
      <w:r w:rsidR="00100838">
        <w:t xml:space="preserve">In this paper, we aim to </w:t>
      </w:r>
      <w:r w:rsidR="006C340F">
        <w:t>discuss our learnings using</w:t>
      </w:r>
      <w:r w:rsidR="00100838">
        <w:t xml:space="preserve"> two </w:t>
      </w:r>
      <w:r w:rsidR="00695FE6">
        <w:t xml:space="preserve">unique </w:t>
      </w:r>
      <w:r w:rsidR="00100838">
        <w:t>case studies</w:t>
      </w:r>
      <w:r w:rsidR="0047316B">
        <w:t>. The first is</w:t>
      </w:r>
      <w:r w:rsidR="00CE46EE">
        <w:t xml:space="preserve"> a well which had intersected opalines</w:t>
      </w:r>
      <w:r w:rsidR="00711F58">
        <w:t xml:space="preserve"> and logged with conventional</w:t>
      </w:r>
      <w:r w:rsidR="005503CD">
        <w:t xml:space="preserve"> modern “western style” tools.</w:t>
      </w:r>
      <w:r w:rsidR="00CE46EE">
        <w:t xml:space="preserve"> </w:t>
      </w:r>
      <w:r w:rsidR="005503CD">
        <w:t>T</w:t>
      </w:r>
      <w:r w:rsidR="0047316B">
        <w:t>he second</w:t>
      </w:r>
      <w:r w:rsidR="00711F58">
        <w:t xml:space="preserve"> is a well </w:t>
      </w:r>
      <w:r w:rsidR="00D624AC">
        <w:t xml:space="preserve">which </w:t>
      </w:r>
      <w:r w:rsidR="00711F58">
        <w:t xml:space="preserve">has </w:t>
      </w:r>
      <w:r w:rsidR="00D624AC">
        <w:t>intersected tuffs and volcanic</w:t>
      </w:r>
      <w:r w:rsidR="00BB2920">
        <w:t>s</w:t>
      </w:r>
      <w:r w:rsidR="005503CD">
        <w:t xml:space="preserve"> and which was</w:t>
      </w:r>
      <w:r w:rsidR="005147E6">
        <w:t xml:space="preserve"> logged with older “Russian style” </w:t>
      </w:r>
      <w:r w:rsidR="003332A7">
        <w:t>tools</w:t>
      </w:r>
      <w:r w:rsidR="00BB2920">
        <w:t xml:space="preserve">. </w:t>
      </w:r>
    </w:p>
    <w:p w14:paraId="21C6CAF5" w14:textId="084F5071" w:rsidR="00A77AA3" w:rsidRDefault="00044359" w:rsidP="00076824">
      <w:pPr>
        <w:pStyle w:val="AbstractSummary"/>
        <w:jc w:val="both"/>
      </w:pPr>
      <w:r>
        <w:t xml:space="preserve">For </w:t>
      </w:r>
      <w:r w:rsidR="00522EB2">
        <w:t>opalines, we</w:t>
      </w:r>
      <w:r w:rsidR="00E15CBC">
        <w:t xml:space="preserve"> discuss the potential </w:t>
      </w:r>
      <w:r w:rsidR="005A3545">
        <w:t>mineral signatures observed on the well log data</w:t>
      </w:r>
      <w:r w:rsidR="00072816">
        <w:t xml:space="preserve"> and </w:t>
      </w:r>
      <w:r w:rsidR="003B108A">
        <w:t>the reservoir potential of the rocks. We find that the unique microporous structure</w:t>
      </w:r>
      <w:r w:rsidR="000A35D4">
        <w:t xml:space="preserve"> created by opal-CT microspheres/lepispheres</w:t>
      </w:r>
      <w:r w:rsidR="00E1461F">
        <w:t xml:space="preserve">, combined with </w:t>
      </w:r>
      <w:r w:rsidR="007E442B">
        <w:t>either fracture or matrix-porosity domina</w:t>
      </w:r>
      <w:r w:rsidR="008267D6">
        <w:t>nt properties, potentially allows for storage of hydrocarbons within the rock</w:t>
      </w:r>
      <w:r w:rsidR="003A7D10">
        <w:t>. Hence, we</w:t>
      </w:r>
      <w:r w:rsidR="00A16C5B">
        <w:t xml:space="preserve"> hypothesize that opaline reservoirs could be classed as “Low R</w:t>
      </w:r>
      <w:r w:rsidR="00FF7FC5">
        <w:t>esistivity Low Contrast” (LRLC) pay</w:t>
      </w:r>
      <w:r w:rsidR="00DB1CD2">
        <w:t xml:space="preserve"> and </w:t>
      </w:r>
      <w:r w:rsidR="00E33357">
        <w:t>should not be glossed over just because</w:t>
      </w:r>
      <w:r w:rsidR="00842806">
        <w:t xml:space="preserve"> typical hydrocarbon indicators are not seen.</w:t>
      </w:r>
      <w:r w:rsidR="003E0B69">
        <w:t xml:space="preserve"> </w:t>
      </w:r>
    </w:p>
    <w:p w14:paraId="4E3FF11E" w14:textId="4486B1A5" w:rsidR="00CF5350" w:rsidRDefault="003E3903" w:rsidP="00076824">
      <w:pPr>
        <w:pStyle w:val="AbstractSummary"/>
        <w:jc w:val="both"/>
      </w:pPr>
      <w:r>
        <w:t xml:space="preserve">For tuffs and volcanics, </w:t>
      </w:r>
      <w:r w:rsidR="00177DCC">
        <w:t>we f</w:t>
      </w:r>
      <w:r w:rsidR="00FF746F">
        <w:t xml:space="preserve">irst share some of the challenges faced and methods used </w:t>
      </w:r>
      <w:r w:rsidR="002274D5">
        <w:t>in</w:t>
      </w:r>
      <w:r w:rsidR="001C0748">
        <w:t xml:space="preserve"> conducting modern petrophysical interpretation with data from older Russian-style logs.</w:t>
      </w:r>
      <w:r w:rsidR="00723C57">
        <w:t xml:space="preserve"> Again, we discuss the potential mineral signatures observed on the log</w:t>
      </w:r>
      <w:r w:rsidR="00B77992">
        <w:t>s and</w:t>
      </w:r>
      <w:r w:rsidR="00025CFE">
        <w:t xml:space="preserve"> look at properties such as pore</w:t>
      </w:r>
      <w:r w:rsidR="00534B48">
        <w:t xml:space="preserve"> throat radii, size, and mineral composition and how that affected reservoir potential. Our findings indicate </w:t>
      </w:r>
      <w:r w:rsidR="00323EA8">
        <w:t>that</w:t>
      </w:r>
      <w:r w:rsidR="00534B48">
        <w:t xml:space="preserve"> </w:t>
      </w:r>
      <w:r w:rsidR="00335AC2">
        <w:t xml:space="preserve">the </w:t>
      </w:r>
      <w:r w:rsidR="00357E0F">
        <w:t>distribution of pore sizes allow</w:t>
      </w:r>
      <w:r w:rsidR="00F61F76">
        <w:t>ed</w:t>
      </w:r>
      <w:r w:rsidR="00357E0F">
        <w:t xml:space="preserve"> for </w:t>
      </w:r>
      <w:r w:rsidR="00323EA8">
        <w:t xml:space="preserve">greater </w:t>
      </w:r>
      <w:r w:rsidR="00357E0F">
        <w:t xml:space="preserve">connectivity within the rock, </w:t>
      </w:r>
      <w:r w:rsidR="00323EA8">
        <w:t>where the</w:t>
      </w:r>
      <w:r w:rsidR="00357E0F">
        <w:t xml:space="preserve"> pore geometry </w:t>
      </w:r>
      <w:r w:rsidR="00323EA8">
        <w:t>effects aided</w:t>
      </w:r>
      <w:r w:rsidR="00357E0F">
        <w:t xml:space="preserve"> in low residual oil</w:t>
      </w:r>
      <w:r w:rsidR="00323EA8">
        <w:t xml:space="preserve"> saturations</w:t>
      </w:r>
      <w:r w:rsidR="00AC5FDF">
        <w:t xml:space="preserve">. </w:t>
      </w:r>
    </w:p>
    <w:p w14:paraId="2268B610" w14:textId="77777777" w:rsidR="00CF5350" w:rsidRDefault="00CF5350" w:rsidP="00076824">
      <w:pPr>
        <w:pStyle w:val="AbstractSummary"/>
        <w:jc w:val="both"/>
      </w:pPr>
    </w:p>
    <w:p w14:paraId="2E47478E" w14:textId="77777777" w:rsidR="005D770C" w:rsidRPr="00C44A71" w:rsidRDefault="005D770C" w:rsidP="005D770C">
      <w:pPr>
        <w:pStyle w:val="AbstractSummary"/>
        <w:jc w:val="both"/>
      </w:pPr>
      <w:r>
        <w:rPr>
          <w:b/>
        </w:rPr>
        <w:t xml:space="preserve">Keywords: </w:t>
      </w:r>
      <w:r w:rsidRPr="00C44A71">
        <w:t>opalines</w:t>
      </w:r>
      <w:r>
        <w:t>, volcanics, tuffs, opal-CT, petrophysics, russian-logs</w:t>
      </w:r>
    </w:p>
    <w:p w14:paraId="4D5E1B39" w14:textId="77777777" w:rsidR="005D770C" w:rsidRPr="00175CE8" w:rsidRDefault="005D770C" w:rsidP="00076824">
      <w:pPr>
        <w:pStyle w:val="AbstractSummary"/>
        <w:jc w:val="both"/>
      </w:pPr>
    </w:p>
    <w:p w14:paraId="52167BD9" w14:textId="798E098A" w:rsidR="00C13940" w:rsidRPr="00175CE8" w:rsidRDefault="00D73714" w:rsidP="00D87676">
      <w:pPr>
        <w:pStyle w:val="AbstractSummary"/>
        <w:jc w:val="both"/>
      </w:pPr>
      <w:r w:rsidRPr="00175CE8">
        <w:rPr>
          <w:b/>
        </w:rPr>
        <w:t>One</w:t>
      </w:r>
      <w:r w:rsidR="008C361F" w:rsidRPr="00175CE8">
        <w:rPr>
          <w:b/>
        </w:rPr>
        <w:t>-</w:t>
      </w:r>
      <w:r w:rsidRPr="00175CE8">
        <w:rPr>
          <w:b/>
        </w:rPr>
        <w:t xml:space="preserve">Sentence Summary: </w:t>
      </w:r>
      <w:r w:rsidR="00AC405E" w:rsidRPr="00175CE8">
        <w:t xml:space="preserve">This paper aims to </w:t>
      </w:r>
      <w:r w:rsidR="0038606D" w:rsidRPr="00175CE8">
        <w:t>discuss the</w:t>
      </w:r>
      <w:r w:rsidR="00D87676" w:rsidRPr="00175CE8">
        <w:t xml:space="preserve"> petrophysical</w:t>
      </w:r>
      <w:r w:rsidR="0038606D" w:rsidRPr="00175CE8">
        <w:t xml:space="preserve"> considerations that need to be made for </w:t>
      </w:r>
      <w:r w:rsidR="00F33403" w:rsidRPr="00175CE8">
        <w:t>unique mineralogy that is sometimes seen in logs, like tuffs</w:t>
      </w:r>
      <w:r w:rsidR="00271323" w:rsidRPr="00175CE8">
        <w:t xml:space="preserve"> and</w:t>
      </w:r>
      <w:r w:rsidR="00F33403" w:rsidRPr="00175CE8">
        <w:t xml:space="preserve"> </w:t>
      </w:r>
      <w:r w:rsidR="00474BBC" w:rsidRPr="00175CE8">
        <w:t>opalines.</w:t>
      </w:r>
    </w:p>
    <w:p w14:paraId="439A23ED" w14:textId="77777777" w:rsidR="00357455" w:rsidRPr="00175CE8" w:rsidRDefault="00357455" w:rsidP="009E0415">
      <w:pPr>
        <w:jc w:val="both"/>
        <w:rPr>
          <w:b/>
          <w:sz w:val="24"/>
          <w:szCs w:val="24"/>
        </w:rPr>
      </w:pPr>
      <w:r w:rsidRPr="00175CE8">
        <w:rPr>
          <w:b/>
          <w:sz w:val="24"/>
          <w:szCs w:val="24"/>
        </w:rPr>
        <w:br w:type="page"/>
      </w:r>
    </w:p>
    <w:p w14:paraId="0806EE61" w14:textId="65562528" w:rsidR="00997EA1" w:rsidRPr="006B70A9" w:rsidRDefault="00F3322D" w:rsidP="002F527D">
      <w:pPr>
        <w:pStyle w:val="Subtitle"/>
        <w:rPr>
          <w:rFonts w:ascii="Times New Roman" w:hAnsi="Times New Roman" w:cs="Times New Roman"/>
          <w:sz w:val="28"/>
          <w:szCs w:val="28"/>
        </w:rPr>
      </w:pPr>
      <w:r w:rsidRPr="006B70A9">
        <w:rPr>
          <w:rFonts w:ascii="Times New Roman" w:hAnsi="Times New Roman" w:cs="Times New Roman"/>
          <w:sz w:val="28"/>
          <w:szCs w:val="28"/>
        </w:rPr>
        <w:lastRenderedPageBreak/>
        <w:t>Introduction</w:t>
      </w:r>
    </w:p>
    <w:p w14:paraId="077E5F6A" w14:textId="7ED0861C" w:rsidR="008B79DF" w:rsidRPr="00175CE8" w:rsidRDefault="008B79DF" w:rsidP="008B79DF">
      <w:pPr>
        <w:jc w:val="both"/>
        <w:rPr>
          <w:rFonts w:eastAsia="Times New Roman"/>
          <w:sz w:val="24"/>
          <w:szCs w:val="24"/>
        </w:rPr>
      </w:pPr>
      <w:r w:rsidRPr="00175CE8">
        <w:rPr>
          <w:rFonts w:eastAsia="Times New Roman"/>
          <w:sz w:val="24"/>
          <w:szCs w:val="24"/>
        </w:rPr>
        <w:t xml:space="preserve">Most petrophysical models are built with an understanding that the most </w:t>
      </w:r>
      <w:r w:rsidR="00397CD4">
        <w:rPr>
          <w:rFonts w:eastAsia="Times New Roman"/>
          <w:sz w:val="24"/>
          <w:szCs w:val="24"/>
        </w:rPr>
        <w:t>hydrocarbon</w:t>
      </w:r>
      <w:r w:rsidRPr="00175CE8">
        <w:rPr>
          <w:rFonts w:eastAsia="Times New Roman"/>
          <w:sz w:val="24"/>
          <w:szCs w:val="24"/>
        </w:rPr>
        <w:t xml:space="preserve"> deposits are found in basins that have an underlying mineral system that is sedimentary in nature. These sedimentary basins are primarily composed of minerals that are either silicates (</w:t>
      </w:r>
      <m:oMath>
        <m:sSub>
          <m:sSubPr>
            <m:ctrlPr>
              <w:rPr>
                <w:rFonts w:ascii="Cambria Math" w:eastAsia="Times New Roman" w:hAnsi="Cambria Math"/>
                <w:i/>
                <w:sz w:val="24"/>
                <w:szCs w:val="24"/>
              </w:rPr>
            </m:ctrlPr>
          </m:sSubPr>
          <m:e>
            <m:d>
              <m:dPr>
                <m:begChr m:val="["/>
                <m:endChr m:val="]"/>
                <m:ctrlPr>
                  <w:rPr>
                    <w:rFonts w:ascii="Cambria Math" w:eastAsia="Times New Roman" w:hAnsi="Cambria Math"/>
                    <w:i/>
                    <w:sz w:val="24"/>
                    <w:szCs w:val="24"/>
                  </w:rPr>
                </m:ctrlPr>
              </m:dPr>
              <m:e>
                <m:r>
                  <w:rPr>
                    <w:rFonts w:ascii="Cambria Math" w:eastAsia="Times New Roman" w:hAnsi="Cambria Math"/>
                    <w:sz w:val="24"/>
                    <w:szCs w:val="24"/>
                  </w:rPr>
                  <m:t>Si</m:t>
                </m:r>
                <m:sSubSup>
                  <m:sSubSupPr>
                    <m:ctrlPr>
                      <w:rPr>
                        <w:rFonts w:ascii="Cambria Math" w:eastAsia="Times New Roman" w:hAnsi="Cambria Math"/>
                        <w:i/>
                        <w:sz w:val="24"/>
                        <w:szCs w:val="24"/>
                      </w:rPr>
                    </m:ctrlPr>
                  </m:sSubSupPr>
                  <m:e>
                    <m:r>
                      <w:rPr>
                        <w:rFonts w:ascii="Cambria Math" w:eastAsia="Times New Roman" w:hAnsi="Cambria Math"/>
                        <w:sz w:val="24"/>
                        <w:szCs w:val="24"/>
                      </w:rPr>
                      <m:t>O</m:t>
                    </m:r>
                  </m:e>
                  <m:sub>
                    <m:r>
                      <w:rPr>
                        <w:rFonts w:ascii="Cambria Math" w:eastAsia="Times New Roman" w:hAnsi="Cambria Math"/>
                        <w:sz w:val="24"/>
                        <w:szCs w:val="24"/>
                      </w:rPr>
                      <m:t>4-x</m:t>
                    </m:r>
                  </m:sub>
                  <m:sup>
                    <m:d>
                      <m:dPr>
                        <m:ctrlPr>
                          <w:rPr>
                            <w:rFonts w:ascii="Cambria Math" w:eastAsia="Times New Roman" w:hAnsi="Cambria Math"/>
                            <w:i/>
                            <w:sz w:val="24"/>
                            <w:szCs w:val="24"/>
                          </w:rPr>
                        </m:ctrlPr>
                      </m:dPr>
                      <m:e>
                        <m:r>
                          <w:rPr>
                            <w:rFonts w:ascii="Cambria Math" w:eastAsia="Times New Roman" w:hAnsi="Cambria Math"/>
                            <w:sz w:val="24"/>
                            <w:szCs w:val="24"/>
                          </w:rPr>
                          <m:t>4-2x</m:t>
                        </m:r>
                      </m:e>
                    </m:d>
                    <m:r>
                      <w:rPr>
                        <w:rFonts w:ascii="Cambria Math" w:eastAsia="Times New Roman" w:hAnsi="Cambria Math"/>
                        <w:sz w:val="24"/>
                        <w:szCs w:val="24"/>
                      </w:rPr>
                      <m:t>-</m:t>
                    </m:r>
                  </m:sup>
                </m:sSubSup>
              </m:e>
            </m:d>
          </m:e>
          <m:sub>
            <m:r>
              <w:rPr>
                <w:rFonts w:ascii="Cambria Math" w:eastAsia="Times New Roman" w:hAnsi="Cambria Math"/>
                <w:sz w:val="24"/>
                <w:szCs w:val="24"/>
              </w:rPr>
              <m:t>n</m:t>
            </m:r>
          </m:sub>
        </m:sSub>
      </m:oMath>
      <w:r w:rsidRPr="00175CE8">
        <w:rPr>
          <w:rFonts w:eastAsia="Times New Roman"/>
          <w:sz w:val="24"/>
          <w:szCs w:val="24"/>
        </w:rPr>
        <w:t>), such as quartz, feldspars, micas and other clays, or carbonate (</w:t>
      </w:r>
      <m:oMath>
        <m:r>
          <w:rPr>
            <w:rFonts w:ascii="Cambria Math" w:eastAsia="Times New Roman" w:hAnsi="Cambria Math"/>
            <w:sz w:val="24"/>
            <w:szCs w:val="24"/>
          </w:rPr>
          <m:t>C</m:t>
        </m:r>
        <m:sSubSup>
          <m:sSubSupPr>
            <m:ctrlPr>
              <w:rPr>
                <w:rFonts w:ascii="Cambria Math" w:eastAsia="Times New Roman" w:hAnsi="Cambria Math"/>
                <w:i/>
                <w:sz w:val="24"/>
                <w:szCs w:val="24"/>
              </w:rPr>
            </m:ctrlPr>
          </m:sSubSupPr>
          <m:e>
            <m:r>
              <w:rPr>
                <w:rFonts w:ascii="Cambria Math" w:eastAsia="Times New Roman" w:hAnsi="Cambria Math"/>
                <w:sz w:val="24"/>
                <w:szCs w:val="24"/>
              </w:rPr>
              <m:t>O</m:t>
            </m:r>
          </m:e>
          <m:sub>
            <m:r>
              <w:rPr>
                <w:rFonts w:ascii="Cambria Math" w:eastAsia="Times New Roman" w:hAnsi="Cambria Math"/>
                <w:sz w:val="24"/>
                <w:szCs w:val="24"/>
              </w:rPr>
              <m:t>3</m:t>
            </m:r>
          </m:sub>
          <m:sup>
            <m:r>
              <w:rPr>
                <w:rFonts w:ascii="Cambria Math" w:eastAsia="Times New Roman" w:hAnsi="Cambria Math"/>
                <w:sz w:val="24"/>
                <w:szCs w:val="24"/>
              </w:rPr>
              <m:t>2-</m:t>
            </m:r>
          </m:sup>
        </m:sSubSup>
        <m:r>
          <w:rPr>
            <w:rFonts w:ascii="Cambria Math" w:eastAsia="Times New Roman" w:hAnsi="Cambria Math"/>
            <w:sz w:val="24"/>
            <w:szCs w:val="24"/>
          </w:rPr>
          <m:t>)</m:t>
        </m:r>
      </m:oMath>
      <w:r w:rsidRPr="00175CE8">
        <w:rPr>
          <w:rFonts w:eastAsia="Times New Roman"/>
          <w:sz w:val="24"/>
          <w:szCs w:val="24"/>
        </w:rPr>
        <w:t xml:space="preserve"> (</w:t>
      </w:r>
      <w:r w:rsidR="00237790">
        <w:rPr>
          <w:rFonts w:eastAsia="Times New Roman"/>
          <w:sz w:val="24"/>
          <w:szCs w:val="24"/>
        </w:rPr>
        <w:t>calcite and dolomite</w:t>
      </w:r>
      <w:r w:rsidRPr="00175CE8">
        <w:rPr>
          <w:rFonts w:eastAsia="Times New Roman"/>
          <w:sz w:val="24"/>
          <w:szCs w:val="24"/>
        </w:rPr>
        <w:t xml:space="preserve">), and while the nature of the petrophysical properties and reservoir type are very much dependent on the environment of deposition and can vary across sedimentary basins (homogeneous, heterogeneous, tight, layered or laminated), our main petrophysical equations are designed to deal with these </w:t>
      </w:r>
      <w:r w:rsidR="003D7781">
        <w:rPr>
          <w:rFonts w:eastAsia="Times New Roman"/>
          <w:sz w:val="24"/>
          <w:szCs w:val="24"/>
        </w:rPr>
        <w:t>commonly encountered</w:t>
      </w:r>
      <w:r w:rsidRPr="00175CE8">
        <w:rPr>
          <w:rFonts w:eastAsia="Times New Roman"/>
          <w:sz w:val="24"/>
          <w:szCs w:val="24"/>
        </w:rPr>
        <w:t xml:space="preserve"> minerals. However, we know from both individual as well as collective industrial experience that there are instances where unique minerals are encountered in fields drilled around the world. </w:t>
      </w:r>
    </w:p>
    <w:p w14:paraId="161F17B6" w14:textId="77777777" w:rsidR="008B79DF" w:rsidRPr="00175CE8" w:rsidRDefault="008B79DF" w:rsidP="008B79DF">
      <w:pPr>
        <w:jc w:val="both"/>
        <w:rPr>
          <w:rFonts w:eastAsia="Times New Roman"/>
          <w:sz w:val="24"/>
          <w:szCs w:val="24"/>
        </w:rPr>
      </w:pPr>
    </w:p>
    <w:p w14:paraId="41DD6F6B" w14:textId="013CF853" w:rsidR="008B79DF" w:rsidRPr="00175CE8" w:rsidRDefault="008B79DF" w:rsidP="008B79DF">
      <w:pPr>
        <w:jc w:val="both"/>
        <w:rPr>
          <w:rFonts w:eastAsia="Times New Roman"/>
          <w:sz w:val="24"/>
          <w:szCs w:val="24"/>
        </w:rPr>
      </w:pPr>
      <w:r w:rsidRPr="00175CE8">
        <w:rPr>
          <w:rFonts w:eastAsia="Times New Roman"/>
          <w:sz w:val="24"/>
          <w:szCs w:val="24"/>
        </w:rPr>
        <w:t>In Indonesia</w:t>
      </w:r>
      <w:sdt>
        <w:sdtPr>
          <w:rPr>
            <w:rFonts w:eastAsia="Times New Roman"/>
            <w:sz w:val="24"/>
            <w:szCs w:val="24"/>
          </w:rPr>
          <w:id w:val="946744059"/>
          <w:citation/>
        </w:sdtPr>
        <w:sdtContent>
          <w:r w:rsidRPr="00175CE8">
            <w:rPr>
              <w:rFonts w:eastAsia="Times New Roman"/>
              <w:sz w:val="24"/>
              <w:szCs w:val="24"/>
            </w:rPr>
            <w:fldChar w:fldCharType="begin"/>
          </w:r>
          <w:r w:rsidRPr="00175CE8">
            <w:rPr>
              <w:rFonts w:eastAsia="Times New Roman"/>
              <w:sz w:val="24"/>
              <w:szCs w:val="24"/>
            </w:rPr>
            <w:instrText xml:space="preserve"> CITATION Win21 \l 1033 </w:instrText>
          </w:r>
          <w:r w:rsidRPr="00175CE8">
            <w:rPr>
              <w:rFonts w:eastAsia="Times New Roman"/>
              <w:sz w:val="24"/>
              <w:szCs w:val="24"/>
            </w:rPr>
            <w:fldChar w:fldCharType="separate"/>
          </w:r>
          <w:ins w:id="0" w:author="Ryan Lazaroo" w:date="2023-08-08T20:50:00Z">
            <w:r w:rsidR="00DA52C5">
              <w:rPr>
                <w:rFonts w:eastAsia="Times New Roman"/>
                <w:noProof/>
                <w:sz w:val="24"/>
                <w:szCs w:val="24"/>
              </w:rPr>
              <w:t xml:space="preserve"> </w:t>
            </w:r>
            <w:r w:rsidR="00DA52C5" w:rsidRPr="00DA52C5">
              <w:rPr>
                <w:rFonts w:eastAsia="Times New Roman"/>
                <w:noProof/>
                <w:sz w:val="24"/>
                <w:szCs w:val="24"/>
              </w:rPr>
              <w:t>(Winardi, Surjono, Amijaya, &amp; Suryanto, 2021)</w:t>
            </w:r>
          </w:ins>
          <w:del w:id="1" w:author="Ryan Lazaroo" w:date="2023-08-08T18:42:00Z">
            <w:r w:rsidR="00956A80" w:rsidDel="009645E3">
              <w:rPr>
                <w:rFonts w:eastAsia="Times New Roman"/>
                <w:noProof/>
                <w:sz w:val="24"/>
                <w:szCs w:val="24"/>
              </w:rPr>
              <w:delText xml:space="preserve"> </w:delText>
            </w:r>
            <w:r w:rsidR="00956A80" w:rsidRPr="00956A80" w:rsidDel="009645E3">
              <w:rPr>
                <w:rFonts w:eastAsia="Times New Roman"/>
                <w:noProof/>
                <w:sz w:val="24"/>
                <w:szCs w:val="24"/>
              </w:rPr>
              <w:delText>(Winardi, Surjono, Amijaya, &amp; Suryanto, 2021)</w:delText>
            </w:r>
          </w:del>
          <w:r w:rsidRPr="00175CE8">
            <w:rPr>
              <w:rFonts w:eastAsia="Times New Roman"/>
              <w:sz w:val="24"/>
              <w:szCs w:val="24"/>
            </w:rPr>
            <w:fldChar w:fldCharType="end"/>
          </w:r>
        </w:sdtContent>
      </w:sdt>
      <w:r w:rsidR="00635192">
        <w:rPr>
          <w:rFonts w:eastAsia="Times New Roman"/>
          <w:sz w:val="24"/>
          <w:szCs w:val="24"/>
        </w:rPr>
        <w:t>,</w:t>
      </w:r>
      <w:r w:rsidRPr="00175CE8">
        <w:rPr>
          <w:rFonts w:eastAsia="Times New Roman"/>
          <w:sz w:val="24"/>
          <w:szCs w:val="24"/>
        </w:rPr>
        <w:t xml:space="preserve"> Australia </w:t>
      </w:r>
      <w:sdt>
        <w:sdtPr>
          <w:rPr>
            <w:rFonts w:eastAsia="Times New Roman"/>
            <w:sz w:val="24"/>
            <w:szCs w:val="24"/>
          </w:rPr>
          <w:id w:val="-2057225284"/>
          <w:citation/>
        </w:sdtPr>
        <w:sdtContent>
          <w:r w:rsidRPr="00175CE8">
            <w:rPr>
              <w:rFonts w:eastAsia="Times New Roman"/>
              <w:sz w:val="24"/>
              <w:szCs w:val="24"/>
            </w:rPr>
            <w:fldChar w:fldCharType="begin"/>
          </w:r>
          <w:r w:rsidRPr="00175CE8">
            <w:rPr>
              <w:rFonts w:eastAsia="Times New Roman"/>
              <w:sz w:val="24"/>
              <w:szCs w:val="24"/>
            </w:rPr>
            <w:instrText xml:space="preserve"> CITATION Ell15 \l 1033 </w:instrText>
          </w:r>
          <w:r w:rsidRPr="00175CE8">
            <w:rPr>
              <w:rFonts w:eastAsia="Times New Roman"/>
              <w:sz w:val="24"/>
              <w:szCs w:val="24"/>
            </w:rPr>
            <w:fldChar w:fldCharType="separate"/>
          </w:r>
          <w:r w:rsidR="00DA52C5" w:rsidRPr="00DA52C5">
            <w:rPr>
              <w:rFonts w:eastAsia="Times New Roman"/>
              <w:noProof/>
              <w:sz w:val="24"/>
              <w:szCs w:val="24"/>
            </w:rPr>
            <w:t>(Ellis, 2016)</w:t>
          </w:r>
          <w:r w:rsidRPr="00175CE8">
            <w:rPr>
              <w:rFonts w:eastAsia="Times New Roman"/>
              <w:sz w:val="24"/>
              <w:szCs w:val="24"/>
            </w:rPr>
            <w:fldChar w:fldCharType="end"/>
          </w:r>
        </w:sdtContent>
      </w:sdt>
      <w:r w:rsidRPr="00175CE8">
        <w:rPr>
          <w:rFonts w:eastAsia="Times New Roman"/>
          <w:sz w:val="24"/>
          <w:szCs w:val="24"/>
        </w:rPr>
        <w:t>,</w:t>
      </w:r>
      <w:r w:rsidR="00635192">
        <w:rPr>
          <w:rFonts w:eastAsia="Times New Roman"/>
          <w:sz w:val="24"/>
          <w:szCs w:val="24"/>
        </w:rPr>
        <w:t xml:space="preserve"> and Egypt </w:t>
      </w:r>
      <w:sdt>
        <w:sdtPr>
          <w:rPr>
            <w:rFonts w:eastAsia="Times New Roman"/>
            <w:sz w:val="24"/>
            <w:szCs w:val="24"/>
          </w:rPr>
          <w:id w:val="1983033804"/>
          <w:citation/>
        </w:sdtPr>
        <w:sdtContent>
          <w:r w:rsidR="00635192">
            <w:rPr>
              <w:rFonts w:eastAsia="Times New Roman"/>
              <w:sz w:val="24"/>
              <w:szCs w:val="24"/>
            </w:rPr>
            <w:fldChar w:fldCharType="begin"/>
          </w:r>
          <w:r w:rsidR="00635192">
            <w:rPr>
              <w:rFonts w:eastAsia="Times New Roman"/>
              <w:sz w:val="24"/>
              <w:szCs w:val="24"/>
            </w:rPr>
            <w:instrText xml:space="preserve">CITATION Nab22 \t  \l 1033 </w:instrText>
          </w:r>
          <w:r w:rsidR="00635192">
            <w:rPr>
              <w:rFonts w:eastAsia="Times New Roman"/>
              <w:sz w:val="24"/>
              <w:szCs w:val="24"/>
            </w:rPr>
            <w:fldChar w:fldCharType="separate"/>
          </w:r>
          <w:r w:rsidR="00DA52C5" w:rsidRPr="00DA52C5">
            <w:rPr>
              <w:rFonts w:eastAsia="Times New Roman"/>
              <w:noProof/>
              <w:sz w:val="24"/>
              <w:szCs w:val="24"/>
            </w:rPr>
            <w:t>(Nabawy, Lashin, &amp; Barakat, 2022)</w:t>
          </w:r>
          <w:r w:rsidR="00635192">
            <w:rPr>
              <w:rFonts w:eastAsia="Times New Roman"/>
              <w:sz w:val="24"/>
              <w:szCs w:val="24"/>
            </w:rPr>
            <w:fldChar w:fldCharType="end"/>
          </w:r>
        </w:sdtContent>
      </w:sdt>
      <w:r w:rsidRPr="00175CE8">
        <w:rPr>
          <w:rFonts w:eastAsia="Times New Roman"/>
          <w:sz w:val="24"/>
          <w:szCs w:val="24"/>
        </w:rPr>
        <w:t xml:space="preserve"> for instance, pyritic sandstones are encountered in some hydrocarbon bearing reservoirs. These have some interesting effects on the logs, from having high densities to low resistivity responses. Kennedy and Clavier et al</w:t>
      </w:r>
      <w:r w:rsidR="00463B16">
        <w:rPr>
          <w:rFonts w:eastAsia="Times New Roman"/>
          <w:sz w:val="24"/>
          <w:szCs w:val="24"/>
        </w:rPr>
        <w:t>.</w:t>
      </w:r>
      <w:r w:rsidRPr="00175CE8">
        <w:rPr>
          <w:rFonts w:eastAsia="Times New Roman"/>
          <w:sz w:val="24"/>
          <w:szCs w:val="24"/>
        </w:rPr>
        <w:t xml:space="preserve"> both discussed the impact of pyrite (FeS</w:t>
      </w:r>
      <w:r w:rsidRPr="00175CE8">
        <w:rPr>
          <w:rFonts w:eastAsia="Times New Roman"/>
          <w:sz w:val="24"/>
          <w:szCs w:val="24"/>
          <w:vertAlign w:val="subscript"/>
        </w:rPr>
        <w:t>2</w:t>
      </w:r>
      <w:r w:rsidRPr="00175CE8">
        <w:rPr>
          <w:rFonts w:eastAsia="Times New Roman"/>
          <w:sz w:val="24"/>
          <w:szCs w:val="24"/>
        </w:rPr>
        <w:t>) on modern logs</w:t>
      </w:r>
      <w:sdt>
        <w:sdtPr>
          <w:rPr>
            <w:rFonts w:eastAsia="Times New Roman"/>
            <w:sz w:val="24"/>
            <w:szCs w:val="24"/>
          </w:rPr>
          <w:id w:val="1520658126"/>
          <w:citation/>
        </w:sdtPr>
        <w:sdtContent>
          <w:r w:rsidRPr="00175CE8">
            <w:rPr>
              <w:rFonts w:eastAsia="Times New Roman"/>
              <w:sz w:val="24"/>
              <w:szCs w:val="24"/>
            </w:rPr>
            <w:fldChar w:fldCharType="begin"/>
          </w:r>
          <w:r w:rsidRPr="00175CE8">
            <w:rPr>
              <w:rFonts w:eastAsia="Times New Roman"/>
              <w:sz w:val="24"/>
              <w:szCs w:val="24"/>
            </w:rPr>
            <w:instrText xml:space="preserve"> CITATION Cla76 \l 1033  \m Ken04</w:instrText>
          </w:r>
          <w:r w:rsidRPr="00175CE8">
            <w:rPr>
              <w:rFonts w:eastAsia="Times New Roman"/>
              <w:sz w:val="24"/>
              <w:szCs w:val="24"/>
            </w:rPr>
            <w:fldChar w:fldCharType="separate"/>
          </w:r>
          <w:ins w:id="2" w:author="Ryan Lazaroo" w:date="2023-08-08T20:50:00Z">
            <w:r w:rsidR="00DA52C5">
              <w:rPr>
                <w:rFonts w:eastAsia="Times New Roman"/>
                <w:noProof/>
                <w:sz w:val="24"/>
                <w:szCs w:val="24"/>
              </w:rPr>
              <w:t xml:space="preserve"> </w:t>
            </w:r>
            <w:r w:rsidR="00DA52C5" w:rsidRPr="00DA52C5">
              <w:rPr>
                <w:rFonts w:eastAsia="Times New Roman"/>
                <w:noProof/>
                <w:sz w:val="24"/>
                <w:szCs w:val="24"/>
              </w:rPr>
              <w:t>(Clavier , Heim, &amp; Scala, 1976; Kennedy, 2004)</w:t>
            </w:r>
          </w:ins>
          <w:del w:id="3" w:author="Ryan Lazaroo" w:date="2023-08-08T18:42:00Z">
            <w:r w:rsidR="00956A80" w:rsidDel="009645E3">
              <w:rPr>
                <w:rFonts w:eastAsia="Times New Roman"/>
                <w:noProof/>
                <w:sz w:val="24"/>
                <w:szCs w:val="24"/>
              </w:rPr>
              <w:delText xml:space="preserve"> </w:delText>
            </w:r>
            <w:r w:rsidR="00956A80" w:rsidRPr="00956A80" w:rsidDel="009645E3">
              <w:rPr>
                <w:rFonts w:eastAsia="Times New Roman"/>
                <w:noProof/>
                <w:sz w:val="24"/>
                <w:szCs w:val="24"/>
              </w:rPr>
              <w:delText>(Clavier , Heim, &amp; Scala, 1976; Kennedy, 2004)</w:delText>
            </w:r>
          </w:del>
          <w:r w:rsidRPr="00175CE8">
            <w:rPr>
              <w:rFonts w:eastAsia="Times New Roman"/>
              <w:sz w:val="24"/>
              <w:szCs w:val="24"/>
            </w:rPr>
            <w:fldChar w:fldCharType="end"/>
          </w:r>
        </w:sdtContent>
      </w:sdt>
      <w:r w:rsidRPr="00175CE8">
        <w:rPr>
          <w:rFonts w:eastAsia="Times New Roman"/>
          <w:sz w:val="24"/>
          <w:szCs w:val="24"/>
        </w:rPr>
        <w:t xml:space="preserve"> and noted that pyrite has a variety of effects on resistivity and nuclear tools, such that measured values can be drastically different from those typically encountered.</w:t>
      </w:r>
      <w:ins w:id="4" w:author="Ryan Lazaroo" w:date="2023-08-08T04:01:00Z">
        <w:r w:rsidR="008D0F3C">
          <w:rPr>
            <w:rFonts w:eastAsia="Times New Roman"/>
            <w:sz w:val="24"/>
            <w:szCs w:val="24"/>
          </w:rPr>
          <w:t xml:space="preserve"> One </w:t>
        </w:r>
      </w:ins>
      <w:ins w:id="5" w:author="Ryan Lazaroo" w:date="2023-08-08T04:22:00Z">
        <w:r w:rsidR="002E5684">
          <w:rPr>
            <w:rFonts w:eastAsia="Times New Roman"/>
            <w:sz w:val="24"/>
            <w:szCs w:val="24"/>
          </w:rPr>
          <w:t>phenomenon</w:t>
        </w:r>
      </w:ins>
      <w:ins w:id="6" w:author="Ryan Lazaroo" w:date="2023-08-08T04:01:00Z">
        <w:r w:rsidR="008D0F3C">
          <w:rPr>
            <w:rFonts w:eastAsia="Times New Roman"/>
            <w:sz w:val="24"/>
            <w:szCs w:val="24"/>
          </w:rPr>
          <w:t xml:space="preserve"> that can be caused by the presence of conductive min</w:t>
        </w:r>
      </w:ins>
      <w:ins w:id="7" w:author="Ryan Lazaroo" w:date="2023-08-08T04:02:00Z">
        <w:r w:rsidR="008D0F3C">
          <w:rPr>
            <w:rFonts w:eastAsia="Times New Roman"/>
            <w:sz w:val="24"/>
            <w:szCs w:val="24"/>
          </w:rPr>
          <w:t xml:space="preserve">erals such as pyrite or glauconite </w:t>
        </w:r>
      </w:ins>
      <w:ins w:id="8" w:author="Ryan Lazaroo" w:date="2023-08-08T04:03:00Z">
        <w:r w:rsidR="008D0F3C">
          <w:rPr>
            <w:rFonts w:eastAsia="Times New Roman"/>
            <w:sz w:val="24"/>
            <w:szCs w:val="24"/>
          </w:rPr>
          <w:t>is low resistivity-low contrast (LRLC) pay. This</w:t>
        </w:r>
      </w:ins>
      <w:ins w:id="9" w:author="Ryan Lazaroo" w:date="2023-08-08T04:04:00Z">
        <w:r w:rsidR="008D0F3C">
          <w:rPr>
            <w:rFonts w:eastAsia="Times New Roman"/>
            <w:sz w:val="24"/>
            <w:szCs w:val="24"/>
          </w:rPr>
          <w:t xml:space="preserve"> is when </w:t>
        </w:r>
      </w:ins>
      <w:ins w:id="10" w:author="Ryan Lazaroo" w:date="2023-08-08T04:07:00Z">
        <w:r w:rsidR="008D0F3C">
          <w:rPr>
            <w:rFonts w:eastAsia="Times New Roman"/>
            <w:sz w:val="24"/>
            <w:szCs w:val="24"/>
          </w:rPr>
          <w:t>typically</w:t>
        </w:r>
      </w:ins>
      <w:ins w:id="11" w:author="Ryan Lazaroo" w:date="2023-08-08T04:04:00Z">
        <w:r w:rsidR="008D0F3C">
          <w:rPr>
            <w:rFonts w:eastAsia="Times New Roman"/>
            <w:sz w:val="24"/>
            <w:szCs w:val="24"/>
          </w:rPr>
          <w:t xml:space="preserve"> high resistivity hydrocarbon zones </w:t>
        </w:r>
      </w:ins>
      <w:ins w:id="12" w:author="Ryan Lazaroo" w:date="2023-08-08T04:06:00Z">
        <w:r w:rsidR="008D0F3C">
          <w:rPr>
            <w:rFonts w:eastAsia="Times New Roman"/>
            <w:sz w:val="24"/>
            <w:szCs w:val="24"/>
          </w:rPr>
          <w:t xml:space="preserve">in between shales </w:t>
        </w:r>
      </w:ins>
      <w:ins w:id="13" w:author="Ryan Lazaroo" w:date="2023-08-08T04:04:00Z">
        <w:r w:rsidR="008D0F3C">
          <w:rPr>
            <w:rFonts w:eastAsia="Times New Roman"/>
            <w:sz w:val="24"/>
            <w:szCs w:val="24"/>
          </w:rPr>
          <w:t xml:space="preserve">are bypassed through means such as </w:t>
        </w:r>
      </w:ins>
      <w:ins w:id="14" w:author="Ryan Lazaroo" w:date="2023-08-08T04:05:00Z">
        <w:r w:rsidR="008D0F3C">
          <w:rPr>
            <w:rFonts w:eastAsia="Times New Roman"/>
            <w:sz w:val="24"/>
            <w:szCs w:val="24"/>
          </w:rPr>
          <w:t xml:space="preserve">conductive minerals, resulting in </w:t>
        </w:r>
      </w:ins>
      <w:ins w:id="15" w:author="Ryan Lazaroo" w:date="2023-08-08T04:06:00Z">
        <w:r w:rsidR="008D0F3C">
          <w:rPr>
            <w:rFonts w:eastAsia="Times New Roman"/>
            <w:sz w:val="24"/>
            <w:szCs w:val="24"/>
          </w:rPr>
          <w:t>low resistivity readings throughout the sequence and resulting in missed pay opportunities</w:t>
        </w:r>
      </w:ins>
      <w:ins w:id="16" w:author="Ryan Lazaroo" w:date="2023-08-08T04:16:00Z">
        <w:r w:rsidR="002E5684">
          <w:rPr>
            <w:rFonts w:eastAsia="Times New Roman"/>
            <w:sz w:val="24"/>
            <w:szCs w:val="24"/>
          </w:rPr>
          <w:t xml:space="preserve"> </w:t>
        </w:r>
      </w:ins>
      <w:customXmlInsRangeStart w:id="17" w:author="Ryan Lazaroo" w:date="2023-08-08T04:16:00Z"/>
      <w:sdt>
        <w:sdtPr>
          <w:rPr>
            <w:rFonts w:eastAsia="Times New Roman"/>
            <w:sz w:val="24"/>
            <w:szCs w:val="24"/>
          </w:rPr>
          <w:id w:val="-115151369"/>
          <w:citation/>
        </w:sdtPr>
        <w:sdtContent>
          <w:customXmlInsRangeEnd w:id="17"/>
          <w:ins w:id="18" w:author="Ryan Lazaroo" w:date="2023-08-08T04:16:00Z">
            <w:r w:rsidR="002E5684">
              <w:rPr>
                <w:rFonts w:eastAsia="Times New Roman"/>
                <w:sz w:val="24"/>
                <w:szCs w:val="24"/>
              </w:rPr>
              <w:fldChar w:fldCharType="begin"/>
            </w:r>
            <w:r w:rsidR="002E5684">
              <w:rPr>
                <w:rFonts w:eastAsia="Times New Roman"/>
                <w:sz w:val="24"/>
                <w:szCs w:val="24"/>
                <w:lang w:val="en-SG"/>
              </w:rPr>
              <w:instrText xml:space="preserve"> CITATION Pra17 \l 18441 </w:instrText>
            </w:r>
          </w:ins>
          <w:r w:rsidR="002E5684">
            <w:rPr>
              <w:rFonts w:eastAsia="Times New Roman"/>
              <w:sz w:val="24"/>
              <w:szCs w:val="24"/>
            </w:rPr>
            <w:fldChar w:fldCharType="separate"/>
          </w:r>
          <w:ins w:id="19" w:author="Ryan Lazaroo" w:date="2023-08-08T20:50:00Z">
            <w:r w:rsidR="00DA52C5" w:rsidRPr="00DA52C5">
              <w:rPr>
                <w:rFonts w:eastAsia="Times New Roman"/>
                <w:noProof/>
                <w:sz w:val="24"/>
                <w:szCs w:val="24"/>
                <w:lang w:val="en-SG"/>
              </w:rPr>
              <w:t>(Pratama, Ismail, &amp; Ridha, 2017)</w:t>
            </w:r>
          </w:ins>
          <w:ins w:id="20" w:author="Ryan Lazaroo" w:date="2023-08-08T04:16:00Z">
            <w:r w:rsidR="002E5684">
              <w:rPr>
                <w:rFonts w:eastAsia="Times New Roman"/>
                <w:sz w:val="24"/>
                <w:szCs w:val="24"/>
              </w:rPr>
              <w:fldChar w:fldCharType="end"/>
            </w:r>
          </w:ins>
          <w:customXmlInsRangeStart w:id="21" w:author="Ryan Lazaroo" w:date="2023-08-08T04:16:00Z"/>
        </w:sdtContent>
      </w:sdt>
      <w:customXmlInsRangeEnd w:id="21"/>
      <w:ins w:id="22" w:author="Ryan Lazaroo" w:date="2023-08-08T04:07:00Z">
        <w:r w:rsidR="008D0F3C">
          <w:rPr>
            <w:rFonts w:eastAsia="Times New Roman"/>
            <w:sz w:val="24"/>
            <w:szCs w:val="24"/>
          </w:rPr>
          <w:t>.</w:t>
        </w:r>
      </w:ins>
      <w:ins w:id="23" w:author="Ryan Lazaroo" w:date="2023-08-08T04:16:00Z">
        <w:r w:rsidR="002E5684">
          <w:rPr>
            <w:rFonts w:eastAsia="Times New Roman"/>
            <w:sz w:val="24"/>
            <w:szCs w:val="24"/>
          </w:rPr>
          <w:t xml:space="preserve"> </w:t>
        </w:r>
      </w:ins>
      <w:ins w:id="24" w:author="Ryan Lazaroo" w:date="2023-08-08T04:22:00Z">
        <w:r w:rsidR="002E5684">
          <w:rPr>
            <w:rFonts w:eastAsia="Times New Roman"/>
            <w:sz w:val="24"/>
            <w:szCs w:val="24"/>
          </w:rPr>
          <w:t xml:space="preserve">These same authigenic minerals </w:t>
        </w:r>
      </w:ins>
      <w:ins w:id="25" w:author="Ryan Lazaroo" w:date="2023-08-08T04:25:00Z">
        <w:r w:rsidR="007F490F">
          <w:rPr>
            <w:rFonts w:eastAsia="Times New Roman"/>
            <w:sz w:val="24"/>
            <w:szCs w:val="24"/>
          </w:rPr>
          <w:t>are also associated with reduced reservoir quality</w:t>
        </w:r>
      </w:ins>
      <w:ins w:id="26" w:author="Ryan Lazaroo" w:date="2023-08-08T04:26:00Z">
        <w:r w:rsidR="007F490F">
          <w:rPr>
            <w:rFonts w:eastAsia="Times New Roman"/>
            <w:sz w:val="24"/>
            <w:szCs w:val="24"/>
          </w:rPr>
          <w:t>, for example in New Zealand</w:t>
        </w:r>
      </w:ins>
      <w:ins w:id="27" w:author="Ryan Lazaroo" w:date="2023-08-08T04:25:00Z">
        <w:r w:rsidR="007F490F">
          <w:rPr>
            <w:rFonts w:eastAsia="Times New Roman"/>
            <w:sz w:val="24"/>
            <w:szCs w:val="24"/>
          </w:rPr>
          <w:t xml:space="preserve"> </w:t>
        </w:r>
      </w:ins>
      <w:customXmlInsRangeStart w:id="28" w:author="Ryan Lazaroo" w:date="2023-08-08T04:26:00Z"/>
      <w:sdt>
        <w:sdtPr>
          <w:rPr>
            <w:rFonts w:eastAsia="Times New Roman"/>
            <w:sz w:val="24"/>
            <w:szCs w:val="24"/>
          </w:rPr>
          <w:id w:val="-441074557"/>
          <w:citation/>
        </w:sdtPr>
        <w:sdtContent>
          <w:customXmlInsRangeEnd w:id="28"/>
          <w:ins w:id="29" w:author="Ryan Lazaroo" w:date="2023-08-08T04:26:00Z">
            <w:r w:rsidR="007F490F">
              <w:rPr>
                <w:rFonts w:eastAsia="Times New Roman"/>
                <w:sz w:val="24"/>
                <w:szCs w:val="24"/>
              </w:rPr>
              <w:fldChar w:fldCharType="begin"/>
            </w:r>
            <w:r w:rsidR="007F490F">
              <w:rPr>
                <w:rFonts w:eastAsia="Times New Roman"/>
                <w:sz w:val="24"/>
                <w:szCs w:val="24"/>
                <w:lang w:val="en-SG"/>
              </w:rPr>
              <w:instrText xml:space="preserve"> CITATION Rad21 \l 18441 </w:instrText>
            </w:r>
          </w:ins>
          <w:r w:rsidR="007F490F">
            <w:rPr>
              <w:rFonts w:eastAsia="Times New Roman"/>
              <w:sz w:val="24"/>
              <w:szCs w:val="24"/>
            </w:rPr>
            <w:fldChar w:fldCharType="separate"/>
          </w:r>
          <w:ins w:id="30" w:author="Ryan Lazaroo" w:date="2023-08-08T20:50:00Z">
            <w:r w:rsidR="00DA52C5" w:rsidRPr="00DA52C5">
              <w:rPr>
                <w:rFonts w:eastAsia="Times New Roman"/>
                <w:noProof/>
                <w:sz w:val="24"/>
                <w:szCs w:val="24"/>
                <w:lang w:val="en-SG"/>
              </w:rPr>
              <w:t>(Radwan, Nabawy, Abdelmaksoud, &amp; Lashin, 2021)</w:t>
            </w:r>
          </w:ins>
          <w:ins w:id="31" w:author="Ryan Lazaroo" w:date="2023-08-08T04:26:00Z">
            <w:r w:rsidR="007F490F">
              <w:rPr>
                <w:rFonts w:eastAsia="Times New Roman"/>
                <w:sz w:val="24"/>
                <w:szCs w:val="24"/>
              </w:rPr>
              <w:fldChar w:fldCharType="end"/>
            </w:r>
          </w:ins>
          <w:customXmlInsRangeStart w:id="32" w:author="Ryan Lazaroo" w:date="2023-08-08T04:26:00Z"/>
        </w:sdtContent>
      </w:sdt>
      <w:customXmlInsRangeEnd w:id="32"/>
      <w:ins w:id="33" w:author="Ryan Lazaroo" w:date="2023-08-08T04:26:00Z">
        <w:r w:rsidR="007F490F">
          <w:rPr>
            <w:rFonts w:eastAsia="Times New Roman"/>
            <w:sz w:val="24"/>
            <w:szCs w:val="24"/>
          </w:rPr>
          <w:t>, further complicating the characterization of zones containing these unique minerals.</w:t>
        </w:r>
      </w:ins>
    </w:p>
    <w:p w14:paraId="67082E97" w14:textId="77777777" w:rsidR="008B79DF" w:rsidRPr="00175CE8" w:rsidRDefault="008B79DF" w:rsidP="008B79DF">
      <w:pPr>
        <w:jc w:val="both"/>
        <w:rPr>
          <w:rFonts w:eastAsia="Times New Roman"/>
          <w:sz w:val="24"/>
          <w:szCs w:val="24"/>
        </w:rPr>
      </w:pPr>
    </w:p>
    <w:p w14:paraId="3FF04513" w14:textId="5FADE98A" w:rsidR="008B79DF" w:rsidRPr="00175CE8" w:rsidRDefault="008B79DF" w:rsidP="008B79DF">
      <w:pPr>
        <w:jc w:val="both"/>
        <w:rPr>
          <w:rFonts w:eastAsia="Times New Roman"/>
          <w:sz w:val="24"/>
          <w:szCs w:val="24"/>
        </w:rPr>
      </w:pPr>
      <w:r w:rsidRPr="00175CE8">
        <w:rPr>
          <w:rFonts w:eastAsia="Times New Roman"/>
          <w:sz w:val="24"/>
          <w:szCs w:val="24"/>
        </w:rPr>
        <w:t xml:space="preserve">In the Gulf of Mexico (GOM) </w:t>
      </w:r>
      <w:sdt>
        <w:sdtPr>
          <w:rPr>
            <w:rFonts w:eastAsia="Times New Roman"/>
            <w:sz w:val="24"/>
            <w:szCs w:val="24"/>
          </w:rPr>
          <w:id w:val="-661471872"/>
          <w:citation/>
        </w:sdtPr>
        <w:sdtContent>
          <w:r w:rsidRPr="00175CE8">
            <w:rPr>
              <w:rFonts w:eastAsia="Times New Roman"/>
              <w:sz w:val="24"/>
              <w:szCs w:val="24"/>
            </w:rPr>
            <w:fldChar w:fldCharType="begin"/>
          </w:r>
          <w:r w:rsidRPr="00175CE8">
            <w:rPr>
              <w:rFonts w:eastAsia="Times New Roman"/>
              <w:sz w:val="24"/>
              <w:szCs w:val="24"/>
            </w:rPr>
            <w:instrText xml:space="preserve"> CITATION Fre07 \l 1033 </w:instrText>
          </w:r>
          <w:r w:rsidRPr="00175CE8">
            <w:rPr>
              <w:rFonts w:eastAsia="Times New Roman"/>
              <w:sz w:val="24"/>
              <w:szCs w:val="24"/>
            </w:rPr>
            <w:fldChar w:fldCharType="separate"/>
          </w:r>
          <w:r w:rsidR="00DA52C5" w:rsidRPr="00DA52C5">
            <w:rPr>
              <w:rFonts w:eastAsia="Times New Roman"/>
              <w:noProof/>
              <w:sz w:val="24"/>
              <w:szCs w:val="24"/>
            </w:rPr>
            <w:t>(Fredrich, Fossum, &amp; Hickman, 2007)</w:t>
          </w:r>
          <w:r w:rsidRPr="00175CE8">
            <w:rPr>
              <w:rFonts w:eastAsia="Times New Roman"/>
              <w:sz w:val="24"/>
              <w:szCs w:val="24"/>
            </w:rPr>
            <w:fldChar w:fldCharType="end"/>
          </w:r>
        </w:sdtContent>
      </w:sdt>
      <w:r w:rsidRPr="00175CE8">
        <w:rPr>
          <w:rFonts w:eastAsia="Times New Roman"/>
          <w:sz w:val="24"/>
          <w:szCs w:val="24"/>
        </w:rPr>
        <w:t xml:space="preserve">, in fields offshore Brazil </w:t>
      </w:r>
      <w:sdt>
        <w:sdtPr>
          <w:rPr>
            <w:rFonts w:eastAsia="Times New Roman"/>
            <w:sz w:val="24"/>
            <w:szCs w:val="24"/>
          </w:rPr>
          <w:id w:val="-1346087610"/>
          <w:citation/>
        </w:sdtPr>
        <w:sdtContent>
          <w:r w:rsidRPr="00175CE8">
            <w:rPr>
              <w:rFonts w:eastAsia="Times New Roman"/>
              <w:sz w:val="24"/>
              <w:szCs w:val="24"/>
            </w:rPr>
            <w:fldChar w:fldCharType="begin"/>
          </w:r>
          <w:r w:rsidRPr="00175CE8">
            <w:rPr>
              <w:rFonts w:eastAsia="Times New Roman"/>
              <w:sz w:val="24"/>
              <w:szCs w:val="24"/>
            </w:rPr>
            <w:instrText xml:space="preserve"> CITATION Arm21 \l 1033 </w:instrText>
          </w:r>
          <w:r w:rsidRPr="00175CE8">
            <w:rPr>
              <w:rFonts w:eastAsia="Times New Roman"/>
              <w:sz w:val="24"/>
              <w:szCs w:val="24"/>
            </w:rPr>
            <w:fldChar w:fldCharType="separate"/>
          </w:r>
          <w:r w:rsidR="00DA52C5" w:rsidRPr="00DA52C5">
            <w:rPr>
              <w:rFonts w:eastAsia="Times New Roman"/>
              <w:noProof/>
              <w:sz w:val="24"/>
              <w:szCs w:val="24"/>
            </w:rPr>
            <w:t>(Armelenti, et al., 2021)</w:t>
          </w:r>
          <w:r w:rsidRPr="00175CE8">
            <w:rPr>
              <w:rFonts w:eastAsia="Times New Roman"/>
              <w:sz w:val="24"/>
              <w:szCs w:val="24"/>
            </w:rPr>
            <w:fldChar w:fldCharType="end"/>
          </w:r>
        </w:sdtContent>
      </w:sdt>
      <w:ins w:id="34" w:author="Ryan Lazaroo" w:date="2023-08-08T19:59:00Z">
        <w:r w:rsidR="00460A98">
          <w:rPr>
            <w:rFonts w:eastAsia="Times New Roman"/>
            <w:sz w:val="24"/>
            <w:szCs w:val="24"/>
          </w:rPr>
          <w:t>,</w:t>
        </w:r>
      </w:ins>
      <w:del w:id="35" w:author="Ryan Lazaroo" w:date="2023-08-08T19:59:00Z">
        <w:r w:rsidRPr="00175CE8" w:rsidDel="00460A98">
          <w:rPr>
            <w:rFonts w:eastAsia="Times New Roman"/>
            <w:sz w:val="24"/>
            <w:szCs w:val="24"/>
          </w:rPr>
          <w:delText xml:space="preserve"> and</w:delText>
        </w:r>
      </w:del>
      <w:r w:rsidRPr="00175CE8">
        <w:rPr>
          <w:rFonts w:eastAsia="Times New Roman"/>
          <w:sz w:val="24"/>
          <w:szCs w:val="24"/>
        </w:rPr>
        <w:t xml:space="preserve"> Egypt</w:t>
      </w:r>
      <w:sdt>
        <w:sdtPr>
          <w:rPr>
            <w:rFonts w:eastAsia="Times New Roman"/>
            <w:sz w:val="24"/>
            <w:szCs w:val="24"/>
          </w:rPr>
          <w:id w:val="-283499501"/>
          <w:citation/>
        </w:sdtPr>
        <w:sdtContent>
          <w:r w:rsidRPr="00175CE8">
            <w:rPr>
              <w:rFonts w:eastAsia="Times New Roman"/>
              <w:sz w:val="24"/>
              <w:szCs w:val="24"/>
            </w:rPr>
            <w:fldChar w:fldCharType="begin"/>
          </w:r>
          <w:r w:rsidRPr="00175CE8">
            <w:rPr>
              <w:rFonts w:eastAsia="Times New Roman"/>
              <w:sz w:val="24"/>
              <w:szCs w:val="24"/>
            </w:rPr>
            <w:instrText xml:space="preserve"> CITATION Ali16 \l 1033 </w:instrText>
          </w:r>
          <w:r w:rsidRPr="00175CE8">
            <w:rPr>
              <w:rFonts w:eastAsia="Times New Roman"/>
              <w:sz w:val="24"/>
              <w:szCs w:val="24"/>
            </w:rPr>
            <w:fldChar w:fldCharType="separate"/>
          </w:r>
          <w:ins w:id="36" w:author="Ryan Lazaroo" w:date="2023-08-08T20:50:00Z">
            <w:r w:rsidR="00DA52C5">
              <w:rPr>
                <w:rFonts w:eastAsia="Times New Roman"/>
                <w:noProof/>
                <w:sz w:val="24"/>
                <w:szCs w:val="24"/>
              </w:rPr>
              <w:t xml:space="preserve"> </w:t>
            </w:r>
            <w:r w:rsidR="00DA52C5" w:rsidRPr="00DA52C5">
              <w:rPr>
                <w:rFonts w:eastAsia="Times New Roman"/>
                <w:noProof/>
                <w:sz w:val="24"/>
                <w:szCs w:val="24"/>
              </w:rPr>
              <w:t>( Ali Ali, Emad El Din Abd Elrazik, Shebl Azam, &amp; Ahmed Hassan, 2016)</w:t>
            </w:r>
          </w:ins>
          <w:del w:id="37" w:author="Ryan Lazaroo" w:date="2023-08-08T18:42:00Z">
            <w:r w:rsidR="00956A80" w:rsidDel="009645E3">
              <w:rPr>
                <w:rFonts w:eastAsia="Times New Roman"/>
                <w:noProof/>
                <w:sz w:val="24"/>
                <w:szCs w:val="24"/>
              </w:rPr>
              <w:delText xml:space="preserve"> </w:delText>
            </w:r>
            <w:r w:rsidR="00956A80" w:rsidRPr="00956A80" w:rsidDel="009645E3">
              <w:rPr>
                <w:rFonts w:eastAsia="Times New Roman"/>
                <w:noProof/>
                <w:sz w:val="24"/>
                <w:szCs w:val="24"/>
              </w:rPr>
              <w:delText>( Ali Ali, Emad El Din Abd Elrazik, Shebl Azam, &amp; Ahmed Hassan, 2016)</w:delText>
            </w:r>
          </w:del>
          <w:r w:rsidRPr="00175CE8">
            <w:rPr>
              <w:rFonts w:eastAsia="Times New Roman"/>
              <w:sz w:val="24"/>
              <w:szCs w:val="24"/>
            </w:rPr>
            <w:fldChar w:fldCharType="end"/>
          </w:r>
        </w:sdtContent>
      </w:sdt>
      <w:r w:rsidRPr="00175CE8">
        <w:rPr>
          <w:rFonts w:eastAsia="Times New Roman"/>
          <w:sz w:val="24"/>
          <w:szCs w:val="24"/>
        </w:rPr>
        <w:t xml:space="preserve">, </w:t>
      </w:r>
      <w:ins w:id="38" w:author="Ryan Lazaroo" w:date="2023-08-08T19:59:00Z">
        <w:r w:rsidR="00460A98">
          <w:rPr>
            <w:rFonts w:eastAsia="Times New Roman"/>
            <w:sz w:val="24"/>
            <w:szCs w:val="24"/>
          </w:rPr>
          <w:t xml:space="preserve">and Algeria </w:t>
        </w:r>
      </w:ins>
      <w:customXmlInsRangeStart w:id="39" w:author="Ryan Lazaroo" w:date="2023-08-08T20:01:00Z"/>
      <w:sdt>
        <w:sdtPr>
          <w:rPr>
            <w:rFonts w:eastAsia="Times New Roman"/>
            <w:sz w:val="24"/>
            <w:szCs w:val="24"/>
          </w:rPr>
          <w:id w:val="-672568948"/>
          <w:citation/>
        </w:sdtPr>
        <w:sdtContent>
          <w:customXmlInsRangeEnd w:id="39"/>
          <w:ins w:id="40" w:author="Ryan Lazaroo" w:date="2023-08-08T20:01:00Z">
            <w:r w:rsidR="00460A98">
              <w:rPr>
                <w:rFonts w:eastAsia="Times New Roman"/>
                <w:sz w:val="24"/>
                <w:szCs w:val="24"/>
              </w:rPr>
              <w:fldChar w:fldCharType="begin"/>
            </w:r>
            <w:r w:rsidR="00460A98">
              <w:rPr>
                <w:rFonts w:eastAsia="Times New Roman"/>
                <w:sz w:val="24"/>
                <w:szCs w:val="24"/>
                <w:lang w:val="en-SG"/>
              </w:rPr>
              <w:instrText xml:space="preserve"> CITATION Bao21 \l 18441 </w:instrText>
            </w:r>
          </w:ins>
          <w:r w:rsidR="00460A98">
            <w:rPr>
              <w:rFonts w:eastAsia="Times New Roman"/>
              <w:sz w:val="24"/>
              <w:szCs w:val="24"/>
            </w:rPr>
            <w:fldChar w:fldCharType="separate"/>
          </w:r>
          <w:ins w:id="41" w:author="Ryan Lazaroo" w:date="2023-08-08T20:50:00Z">
            <w:r w:rsidR="00DA52C5" w:rsidRPr="00DA52C5">
              <w:rPr>
                <w:rFonts w:eastAsia="Times New Roman"/>
                <w:noProof/>
                <w:sz w:val="24"/>
                <w:szCs w:val="24"/>
                <w:lang w:val="en-SG"/>
              </w:rPr>
              <w:t>(Baouche &amp; Nabawy, 2021)</w:t>
            </w:r>
          </w:ins>
          <w:ins w:id="42" w:author="Ryan Lazaroo" w:date="2023-08-08T20:01:00Z">
            <w:r w:rsidR="00460A98">
              <w:rPr>
                <w:rFonts w:eastAsia="Times New Roman"/>
                <w:sz w:val="24"/>
                <w:szCs w:val="24"/>
              </w:rPr>
              <w:fldChar w:fldCharType="end"/>
            </w:r>
          </w:ins>
          <w:customXmlInsRangeStart w:id="43" w:author="Ryan Lazaroo" w:date="2023-08-08T20:01:00Z"/>
        </w:sdtContent>
      </w:sdt>
      <w:customXmlInsRangeEnd w:id="43"/>
      <w:ins w:id="44" w:author="Ryan Lazaroo" w:date="2023-08-08T19:59:00Z">
        <w:r w:rsidR="00460A98">
          <w:rPr>
            <w:rFonts w:eastAsia="Times New Roman"/>
            <w:sz w:val="24"/>
            <w:szCs w:val="24"/>
          </w:rPr>
          <w:t>,</w:t>
        </w:r>
      </w:ins>
      <w:ins w:id="45" w:author="Ryan Lazaroo" w:date="2023-08-08T20:01:00Z">
        <w:r w:rsidR="00460A98">
          <w:rPr>
            <w:rFonts w:eastAsia="Times New Roman"/>
            <w:sz w:val="24"/>
            <w:szCs w:val="24"/>
          </w:rPr>
          <w:t xml:space="preserve"> </w:t>
        </w:r>
      </w:ins>
      <w:r w:rsidRPr="00175CE8">
        <w:rPr>
          <w:rFonts w:eastAsia="Times New Roman"/>
          <w:sz w:val="24"/>
          <w:szCs w:val="24"/>
        </w:rPr>
        <w:t>evaporite salts (</w:t>
      </w:r>
      <w:bookmarkStart w:id="46" w:name="_Hlk124254647"/>
      <w:r w:rsidRPr="00175CE8">
        <w:rPr>
          <w:rFonts w:eastAsia="Times New Roman"/>
          <w:sz w:val="24"/>
          <w:szCs w:val="24"/>
        </w:rPr>
        <w:t>halite, anhydrite, and sylvite</w:t>
      </w:r>
      <w:bookmarkEnd w:id="46"/>
      <w:r w:rsidRPr="00175CE8">
        <w:rPr>
          <w:rFonts w:eastAsia="Times New Roman"/>
          <w:sz w:val="24"/>
          <w:szCs w:val="24"/>
        </w:rPr>
        <w:t xml:space="preserve">) layers can overlie depositional basins or be present within producing reservoirs. While salt acts as an excellent sealing facies, due to its non-net nature with its very low porosity and permeability, salt encountered in reservoir sands has a deleterious effect on logs; resistivities can be very high (due to a lack of accessible pore space), density is well constrained since minerals are pure, with either very high or low values dependent on the elements present, and neutron can be either very high or very low dependent again on the nature of the salt type </w:t>
      </w:r>
      <w:sdt>
        <w:sdtPr>
          <w:rPr>
            <w:rFonts w:eastAsia="Times New Roman"/>
            <w:sz w:val="24"/>
            <w:szCs w:val="24"/>
          </w:rPr>
          <w:id w:val="-399821562"/>
          <w:citation/>
        </w:sdtPr>
        <w:sdtContent>
          <w:r w:rsidRPr="00175CE8">
            <w:rPr>
              <w:rFonts w:eastAsia="Times New Roman"/>
              <w:sz w:val="24"/>
              <w:szCs w:val="24"/>
            </w:rPr>
            <w:fldChar w:fldCharType="begin"/>
          </w:r>
          <w:r w:rsidRPr="00175CE8">
            <w:rPr>
              <w:rFonts w:eastAsia="Times New Roman"/>
              <w:sz w:val="24"/>
              <w:szCs w:val="24"/>
            </w:rPr>
            <w:instrText xml:space="preserve"> CITATION Mar18 \l 1033 </w:instrText>
          </w:r>
          <w:r w:rsidRPr="00175CE8">
            <w:rPr>
              <w:rFonts w:eastAsia="Times New Roman"/>
              <w:sz w:val="24"/>
              <w:szCs w:val="24"/>
            </w:rPr>
            <w:fldChar w:fldCharType="separate"/>
          </w:r>
          <w:r w:rsidR="00DA52C5" w:rsidRPr="00DA52C5">
            <w:rPr>
              <w:rFonts w:eastAsia="Times New Roman"/>
              <w:noProof/>
              <w:sz w:val="24"/>
              <w:szCs w:val="24"/>
            </w:rPr>
            <w:t>(Marisa, et al., 2018)</w:t>
          </w:r>
          <w:r w:rsidRPr="00175CE8">
            <w:rPr>
              <w:rFonts w:eastAsia="Times New Roman"/>
              <w:sz w:val="24"/>
              <w:szCs w:val="24"/>
            </w:rPr>
            <w:fldChar w:fldCharType="end"/>
          </w:r>
        </w:sdtContent>
      </w:sdt>
      <w:r w:rsidRPr="00175CE8">
        <w:rPr>
          <w:rFonts w:eastAsia="Times New Roman"/>
          <w:sz w:val="24"/>
          <w:szCs w:val="24"/>
        </w:rPr>
        <w:t xml:space="preserve">. </w:t>
      </w:r>
    </w:p>
    <w:p w14:paraId="7F96CB28" w14:textId="77777777" w:rsidR="008B79DF" w:rsidRPr="00175CE8" w:rsidRDefault="008B79DF" w:rsidP="008B79DF">
      <w:pPr>
        <w:jc w:val="both"/>
        <w:rPr>
          <w:rFonts w:eastAsia="Times New Roman"/>
          <w:sz w:val="24"/>
          <w:szCs w:val="24"/>
        </w:rPr>
      </w:pPr>
    </w:p>
    <w:p w14:paraId="56FCB4E4" w14:textId="5AE0014F" w:rsidR="008B79DF" w:rsidRPr="00175CE8" w:rsidRDefault="008B79DF" w:rsidP="008B79DF">
      <w:pPr>
        <w:jc w:val="both"/>
        <w:rPr>
          <w:rFonts w:eastAsia="Times New Roman"/>
          <w:sz w:val="24"/>
          <w:szCs w:val="24"/>
        </w:rPr>
      </w:pPr>
      <w:r w:rsidRPr="00175CE8">
        <w:rPr>
          <w:rFonts w:eastAsia="Times New Roman"/>
          <w:sz w:val="24"/>
          <w:szCs w:val="24"/>
        </w:rPr>
        <w:t xml:space="preserve">Some minerals encountered in hydrocarbon bearing reservoirs result in missed pay opportunities </w:t>
      </w:r>
      <w:ins w:id="47" w:author="Ryan Lazaroo" w:date="2023-08-08T04:08:00Z">
        <w:r w:rsidR="008D0F3C">
          <w:rPr>
            <w:rFonts w:eastAsia="Times New Roman"/>
            <w:sz w:val="24"/>
            <w:szCs w:val="24"/>
          </w:rPr>
          <w:t xml:space="preserve">as in the case of LRLC pay mentioned earlier, </w:t>
        </w:r>
      </w:ins>
      <w:del w:id="48" w:author="Ryan Lazaroo" w:date="2023-08-08T04:08:00Z">
        <w:r w:rsidRPr="00175CE8" w:rsidDel="008D0F3C">
          <w:rPr>
            <w:rFonts w:eastAsia="Times New Roman"/>
            <w:sz w:val="24"/>
            <w:szCs w:val="24"/>
          </w:rPr>
          <w:delText xml:space="preserve">(low resistivity/low contrast pay) </w:delText>
        </w:r>
      </w:del>
      <w:r w:rsidRPr="00175CE8">
        <w:rPr>
          <w:rFonts w:eastAsia="Times New Roman"/>
          <w:sz w:val="24"/>
          <w:szCs w:val="24"/>
        </w:rPr>
        <w:t xml:space="preserve">and/or can appear as non-net sands if higher potassium (K), thorium (Th), or uranium (U) contents are not properly accounted for (hot sands). The Northern Carnarvon Basin in Australia, for example, contains reservoir sands in the Mungaroo Formation which are glauconitic in nature </w:t>
      </w:r>
      <w:sdt>
        <w:sdtPr>
          <w:rPr>
            <w:rFonts w:eastAsia="Times New Roman"/>
            <w:sz w:val="24"/>
            <w:szCs w:val="24"/>
          </w:rPr>
          <w:id w:val="-1462109473"/>
          <w:citation/>
        </w:sdtPr>
        <w:sdtContent>
          <w:r w:rsidRPr="00175CE8">
            <w:rPr>
              <w:rFonts w:eastAsia="Times New Roman"/>
              <w:sz w:val="24"/>
              <w:szCs w:val="24"/>
            </w:rPr>
            <w:fldChar w:fldCharType="begin"/>
          </w:r>
          <w:r w:rsidRPr="00175CE8">
            <w:rPr>
              <w:rFonts w:eastAsia="Times New Roman"/>
              <w:sz w:val="24"/>
              <w:szCs w:val="24"/>
            </w:rPr>
            <w:instrText xml:space="preserve"> CITATION Fen20 \l 1033 </w:instrText>
          </w:r>
          <w:r w:rsidRPr="00175CE8">
            <w:rPr>
              <w:rFonts w:eastAsia="Times New Roman"/>
              <w:sz w:val="24"/>
              <w:szCs w:val="24"/>
            </w:rPr>
            <w:fldChar w:fldCharType="separate"/>
          </w:r>
          <w:r w:rsidR="00DA52C5" w:rsidRPr="00DA52C5">
            <w:rPr>
              <w:rFonts w:eastAsia="Times New Roman"/>
              <w:noProof/>
              <w:sz w:val="24"/>
              <w:szCs w:val="24"/>
            </w:rPr>
            <w:t>(Feng, Ren, Zhang, &amp; Qu, 2020)</w:t>
          </w:r>
          <w:r w:rsidRPr="00175CE8">
            <w:rPr>
              <w:rFonts w:eastAsia="Times New Roman"/>
              <w:sz w:val="24"/>
              <w:szCs w:val="24"/>
            </w:rPr>
            <w:fldChar w:fldCharType="end"/>
          </w:r>
        </w:sdtContent>
      </w:sdt>
      <w:r w:rsidRPr="00175CE8">
        <w:rPr>
          <w:rFonts w:eastAsia="Times New Roman"/>
          <w:sz w:val="24"/>
          <w:szCs w:val="24"/>
        </w:rPr>
        <w:t xml:space="preserve">. Glauconite is an iron rich clay variety, and is ductile and compacts under overburden conditions, potentially occluding primary porosity. Properly accounting for glauconite in a reservoir firstly requires an understand of the microporous nature of the glauconite particle itself. Hot sands are present in the Tenggol </w:t>
      </w:r>
      <w:r w:rsidRPr="00175CE8">
        <w:rPr>
          <w:rFonts w:eastAsia="Times New Roman"/>
          <w:sz w:val="24"/>
          <w:szCs w:val="24"/>
        </w:rPr>
        <w:lastRenderedPageBreak/>
        <w:t xml:space="preserve">Arch, offshore east Peninsular Malaysia and are characterized by higher gamma ray (GR) signature associated with Th. This needs to be accounted for, otherwise the evaluation of clay proportions would be incorrect, resulting in an underestimation of net sand. The accounting of the hot sand components also allows for the proper correlation across wells at the field scale </w:t>
      </w:r>
      <w:sdt>
        <w:sdtPr>
          <w:rPr>
            <w:rFonts w:eastAsia="Times New Roman"/>
            <w:sz w:val="24"/>
            <w:szCs w:val="24"/>
          </w:rPr>
          <w:id w:val="954448144"/>
          <w:citation/>
        </w:sdtPr>
        <w:sdtContent>
          <w:r w:rsidRPr="00175CE8">
            <w:rPr>
              <w:rFonts w:eastAsia="Times New Roman"/>
              <w:sz w:val="24"/>
              <w:szCs w:val="24"/>
            </w:rPr>
            <w:fldChar w:fldCharType="begin"/>
          </w:r>
          <w:r w:rsidRPr="00175CE8">
            <w:rPr>
              <w:rFonts w:eastAsia="Times New Roman"/>
              <w:sz w:val="24"/>
              <w:szCs w:val="24"/>
            </w:rPr>
            <w:instrText xml:space="preserve"> CITATION Jon19 \l 1033 </w:instrText>
          </w:r>
          <w:r w:rsidRPr="00175CE8">
            <w:rPr>
              <w:rFonts w:eastAsia="Times New Roman"/>
              <w:sz w:val="24"/>
              <w:szCs w:val="24"/>
            </w:rPr>
            <w:fldChar w:fldCharType="separate"/>
          </w:r>
          <w:r w:rsidR="00DA52C5" w:rsidRPr="00DA52C5">
            <w:rPr>
              <w:rFonts w:eastAsia="Times New Roman"/>
              <w:noProof/>
              <w:sz w:val="24"/>
              <w:szCs w:val="24"/>
            </w:rPr>
            <w:t>(Jong, Kessler, Madon, &amp; Mohamad, 2019)</w:t>
          </w:r>
          <w:r w:rsidRPr="00175CE8">
            <w:rPr>
              <w:rFonts w:eastAsia="Times New Roman"/>
              <w:sz w:val="24"/>
              <w:szCs w:val="24"/>
            </w:rPr>
            <w:fldChar w:fldCharType="end"/>
          </w:r>
        </w:sdtContent>
      </w:sdt>
      <w:r w:rsidRPr="00175CE8">
        <w:rPr>
          <w:rFonts w:eastAsia="Times New Roman"/>
          <w:sz w:val="24"/>
          <w:szCs w:val="24"/>
        </w:rPr>
        <w:t>.</w:t>
      </w:r>
    </w:p>
    <w:p w14:paraId="37B4764E" w14:textId="77777777" w:rsidR="008B79DF" w:rsidRPr="00175CE8" w:rsidRDefault="008B79DF" w:rsidP="008B79DF">
      <w:pPr>
        <w:jc w:val="both"/>
        <w:rPr>
          <w:rFonts w:eastAsia="Times New Roman"/>
          <w:sz w:val="24"/>
          <w:szCs w:val="24"/>
        </w:rPr>
      </w:pPr>
    </w:p>
    <w:p w14:paraId="1865423D" w14:textId="69E96E20" w:rsidR="008B79DF" w:rsidRPr="002A1F75" w:rsidRDefault="008B79DF" w:rsidP="008B79DF">
      <w:pPr>
        <w:jc w:val="both"/>
        <w:rPr>
          <w:rFonts w:eastAsia="Times New Roman"/>
          <w:sz w:val="24"/>
          <w:szCs w:val="24"/>
        </w:rPr>
      </w:pPr>
      <w:r w:rsidRPr="00175CE8">
        <w:rPr>
          <w:rFonts w:eastAsia="Times New Roman"/>
          <w:sz w:val="24"/>
          <w:szCs w:val="24"/>
        </w:rPr>
        <w:t>In all the above examples, literature adequately describes how such reservoirs should be dealt with. In almost all cases, the fundamental petrophysical equations derived for volume of shale (VSH), porosity (</w:t>
      </w:r>
      <w:r w:rsidRPr="0055477D">
        <w:rPr>
          <w:rFonts w:ascii="Symbol" w:eastAsia="Times New Roman" w:hAnsi="Symbol"/>
          <w:sz w:val="24"/>
          <w:szCs w:val="24"/>
        </w:rPr>
        <w:t></w:t>
      </w:r>
      <w:r w:rsidRPr="00175CE8">
        <w:rPr>
          <w:rFonts w:eastAsia="Times New Roman"/>
          <w:sz w:val="24"/>
          <w:szCs w:val="24"/>
        </w:rPr>
        <w:t xml:space="preserve">) and saturation (Sw) will apply, so long as appropriate corrections/calibrations are used. There are exceptions to the rule, however. If salt, for example, is encountered in a continuous zone but deposited as its own layer, then petrophysicists may choose to either treat the zone as non-net and not interpret or adopt a simplistic but consistent method, given that there are no set standard industry equations. In this case, the interpretation goal is not to determine salt properties, but rather to allow for comparison across large areas with salt bearing intervals, and to avoid interpreter bias. A simplistic method could be VSH from GR, total porosity from nuclear magnetic resonance (if available), density or sonic (but with consistent end points) and Sw set to 1. If there is salt present as pore filling material, then adopting an interpretation method as described by Saxena and McDonald is perhaps the way to go </w:t>
      </w:r>
      <w:sdt>
        <w:sdtPr>
          <w:rPr>
            <w:rFonts w:eastAsia="Times New Roman"/>
            <w:sz w:val="24"/>
            <w:szCs w:val="24"/>
          </w:rPr>
          <w:id w:val="-1824731139"/>
          <w:citation/>
        </w:sdtPr>
        <w:sdtContent>
          <w:r w:rsidRPr="00175CE8">
            <w:rPr>
              <w:rFonts w:eastAsia="Times New Roman"/>
              <w:sz w:val="24"/>
              <w:szCs w:val="24"/>
            </w:rPr>
            <w:fldChar w:fldCharType="begin"/>
          </w:r>
          <w:r w:rsidRPr="00175CE8">
            <w:rPr>
              <w:rFonts w:eastAsia="Times New Roman"/>
              <w:sz w:val="24"/>
              <w:szCs w:val="24"/>
            </w:rPr>
            <w:instrText xml:space="preserve"> CITATION Sax09 \l 1033 </w:instrText>
          </w:r>
          <w:r w:rsidRPr="00175CE8">
            <w:rPr>
              <w:rFonts w:eastAsia="Times New Roman"/>
              <w:sz w:val="24"/>
              <w:szCs w:val="24"/>
            </w:rPr>
            <w:fldChar w:fldCharType="separate"/>
          </w:r>
          <w:r w:rsidR="00DA52C5" w:rsidRPr="00DA52C5">
            <w:rPr>
              <w:rFonts w:eastAsia="Times New Roman"/>
              <w:noProof/>
              <w:sz w:val="24"/>
              <w:szCs w:val="24"/>
            </w:rPr>
            <w:t>(Saxena &amp; McDonald, 2009)</w:t>
          </w:r>
          <w:r w:rsidRPr="00175CE8">
            <w:rPr>
              <w:rFonts w:eastAsia="Times New Roman"/>
              <w:sz w:val="24"/>
              <w:szCs w:val="24"/>
            </w:rPr>
            <w:fldChar w:fldCharType="end"/>
          </w:r>
        </w:sdtContent>
      </w:sdt>
      <w:r w:rsidRPr="00175CE8">
        <w:rPr>
          <w:rFonts w:eastAsia="Times New Roman"/>
          <w:sz w:val="24"/>
          <w:szCs w:val="24"/>
        </w:rPr>
        <w:t>.</w:t>
      </w:r>
      <w:r w:rsidR="000D3D0C">
        <w:rPr>
          <w:rFonts w:eastAsia="Times New Roman"/>
          <w:sz w:val="24"/>
          <w:szCs w:val="24"/>
        </w:rPr>
        <w:t xml:space="preserve"> </w:t>
      </w:r>
      <w:r w:rsidR="000D3D0C" w:rsidRPr="002A1F75">
        <w:rPr>
          <w:rFonts w:eastAsia="Times New Roman"/>
          <w:sz w:val="24"/>
          <w:szCs w:val="24"/>
        </w:rPr>
        <w:t>However, for some even less encountered miner</w:t>
      </w:r>
      <w:r w:rsidR="00E870A2">
        <w:rPr>
          <w:rFonts w:eastAsia="Times New Roman"/>
          <w:sz w:val="24"/>
          <w:szCs w:val="24"/>
        </w:rPr>
        <w:t>a</w:t>
      </w:r>
      <w:r w:rsidR="000D3D0C" w:rsidRPr="002A1F75">
        <w:rPr>
          <w:rFonts w:eastAsia="Times New Roman"/>
          <w:sz w:val="24"/>
          <w:szCs w:val="24"/>
        </w:rPr>
        <w:t>logies, there are few if not no standard interpretation methods to be found within existing literature</w:t>
      </w:r>
      <w:r w:rsidR="003C5D1F" w:rsidRPr="002A1F75">
        <w:rPr>
          <w:rFonts w:eastAsia="Times New Roman"/>
          <w:sz w:val="24"/>
          <w:szCs w:val="24"/>
        </w:rPr>
        <w:t xml:space="preserve"> and hence much uncertainty in how to handle them</w:t>
      </w:r>
      <w:r w:rsidR="000D3D0C" w:rsidRPr="002A1F75">
        <w:rPr>
          <w:rFonts w:eastAsia="Times New Roman"/>
          <w:sz w:val="24"/>
          <w:szCs w:val="24"/>
        </w:rPr>
        <w:t>.</w:t>
      </w:r>
    </w:p>
    <w:p w14:paraId="20E5FD96" w14:textId="323E2F65" w:rsidR="008B79DF" w:rsidRPr="00175CE8" w:rsidRDefault="008B79DF" w:rsidP="008B79DF">
      <w:pPr>
        <w:jc w:val="both"/>
        <w:rPr>
          <w:rFonts w:eastAsia="Times New Roman"/>
          <w:sz w:val="24"/>
          <w:szCs w:val="24"/>
        </w:rPr>
      </w:pPr>
    </w:p>
    <w:p w14:paraId="16AD0F9C" w14:textId="27C30AC9" w:rsidR="008B79DF" w:rsidRPr="00175CE8" w:rsidRDefault="008B79DF" w:rsidP="008B79DF">
      <w:pPr>
        <w:jc w:val="both"/>
        <w:rPr>
          <w:rFonts w:eastAsia="Times New Roman"/>
          <w:sz w:val="24"/>
          <w:szCs w:val="24"/>
        </w:rPr>
      </w:pPr>
      <w:r w:rsidRPr="00175CE8">
        <w:rPr>
          <w:rFonts w:eastAsia="Times New Roman"/>
          <w:sz w:val="24"/>
          <w:szCs w:val="24"/>
        </w:rPr>
        <w:t xml:space="preserve">In this paper we will discuss, via </w:t>
      </w:r>
      <w:r w:rsidR="00B34C70">
        <w:rPr>
          <w:rFonts w:eastAsia="Times New Roman"/>
          <w:sz w:val="24"/>
          <w:szCs w:val="24"/>
        </w:rPr>
        <w:t xml:space="preserve">two </w:t>
      </w:r>
      <w:r w:rsidR="00463B16">
        <w:rPr>
          <w:rFonts w:eastAsia="Times New Roman"/>
          <w:sz w:val="24"/>
          <w:szCs w:val="24"/>
        </w:rPr>
        <w:t>separate</w:t>
      </w:r>
      <w:r w:rsidRPr="00175CE8">
        <w:rPr>
          <w:rFonts w:eastAsia="Times New Roman"/>
          <w:sz w:val="24"/>
          <w:szCs w:val="24"/>
        </w:rPr>
        <w:t xml:space="preserve"> case studies</w:t>
      </w:r>
      <w:r w:rsidR="000D3D0C">
        <w:rPr>
          <w:rFonts w:eastAsia="Times New Roman"/>
          <w:sz w:val="24"/>
          <w:szCs w:val="24"/>
        </w:rPr>
        <w:t xml:space="preserve"> </w:t>
      </w:r>
      <w:r w:rsidR="000D3D0C" w:rsidRPr="00A62E19">
        <w:rPr>
          <w:rFonts w:eastAsia="Times New Roman"/>
          <w:sz w:val="24"/>
          <w:szCs w:val="24"/>
        </w:rPr>
        <w:t>of less encountered miner</w:t>
      </w:r>
      <w:r w:rsidR="00E870A2">
        <w:rPr>
          <w:rFonts w:eastAsia="Times New Roman"/>
          <w:sz w:val="24"/>
          <w:szCs w:val="24"/>
        </w:rPr>
        <w:t>a</w:t>
      </w:r>
      <w:r w:rsidR="000D3D0C" w:rsidRPr="00A62E19">
        <w:rPr>
          <w:rFonts w:eastAsia="Times New Roman"/>
          <w:sz w:val="24"/>
          <w:szCs w:val="24"/>
        </w:rPr>
        <w:t>logies</w:t>
      </w:r>
      <w:r w:rsidRPr="00175CE8">
        <w:rPr>
          <w:rFonts w:eastAsia="Times New Roman"/>
          <w:sz w:val="24"/>
          <w:szCs w:val="24"/>
        </w:rPr>
        <w:t xml:space="preserve">, some of </w:t>
      </w:r>
      <w:r w:rsidR="00B34C70">
        <w:rPr>
          <w:rFonts w:eastAsia="Times New Roman"/>
          <w:sz w:val="24"/>
          <w:szCs w:val="24"/>
        </w:rPr>
        <w:t>our</w:t>
      </w:r>
      <w:r w:rsidRPr="00175CE8">
        <w:rPr>
          <w:rFonts w:eastAsia="Times New Roman"/>
          <w:sz w:val="24"/>
          <w:szCs w:val="24"/>
        </w:rPr>
        <w:t xml:space="preserve"> experiences and interpretation methods in dealing with unique situations observed in our work and how they are quantified for petrophysical applications. We will discuss wells that have intersected (a) </w:t>
      </w:r>
      <w:r w:rsidR="00DC6F89" w:rsidRPr="00175CE8">
        <w:rPr>
          <w:rFonts w:eastAsia="Times New Roman"/>
          <w:sz w:val="24"/>
          <w:szCs w:val="24"/>
        </w:rPr>
        <w:t>opalines</w:t>
      </w:r>
      <w:r w:rsidR="00DC6F89">
        <w:rPr>
          <w:rFonts w:eastAsia="Times New Roman"/>
          <w:sz w:val="24"/>
          <w:szCs w:val="24"/>
        </w:rPr>
        <w:t xml:space="preserve"> </w:t>
      </w:r>
      <w:r w:rsidRPr="00175CE8">
        <w:rPr>
          <w:rFonts w:eastAsia="Times New Roman"/>
          <w:sz w:val="24"/>
          <w:szCs w:val="24"/>
        </w:rPr>
        <w:t>and (b) volcaniclastics (tuffs</w:t>
      </w:r>
      <w:r w:rsidR="00DC6F89" w:rsidRPr="00175CE8">
        <w:rPr>
          <w:rFonts w:eastAsia="Times New Roman"/>
          <w:sz w:val="24"/>
          <w:szCs w:val="24"/>
        </w:rPr>
        <w:t>)</w:t>
      </w:r>
      <w:r w:rsidR="00DC6F89">
        <w:rPr>
          <w:rFonts w:eastAsia="Times New Roman"/>
          <w:sz w:val="24"/>
          <w:szCs w:val="24"/>
        </w:rPr>
        <w:t>.</w:t>
      </w:r>
      <w:r w:rsidRPr="00175CE8">
        <w:rPr>
          <w:rFonts w:eastAsia="Times New Roman"/>
          <w:sz w:val="24"/>
          <w:szCs w:val="24"/>
        </w:rPr>
        <w:t xml:space="preserve"> We will explain how we have addressed such petrophysical challenges and discuss which tools are perhaps the most reliable in discriminating potential mineral signature</w:t>
      </w:r>
      <w:r w:rsidR="008A0AB0">
        <w:rPr>
          <w:rFonts w:eastAsia="Times New Roman"/>
          <w:sz w:val="24"/>
          <w:szCs w:val="24"/>
        </w:rPr>
        <w:t>s</w:t>
      </w:r>
      <w:r w:rsidRPr="00175CE8">
        <w:rPr>
          <w:rFonts w:eastAsia="Times New Roman"/>
          <w:sz w:val="24"/>
          <w:szCs w:val="24"/>
        </w:rPr>
        <w:t>.</w:t>
      </w:r>
    </w:p>
    <w:p w14:paraId="7FAAE3D7" w14:textId="77777777" w:rsidR="008B79DF" w:rsidRPr="00175CE8" w:rsidRDefault="008B79DF" w:rsidP="008B79DF">
      <w:pPr>
        <w:jc w:val="both"/>
        <w:rPr>
          <w:rFonts w:eastAsia="Times New Roman"/>
          <w:sz w:val="24"/>
          <w:szCs w:val="24"/>
        </w:rPr>
      </w:pPr>
    </w:p>
    <w:p w14:paraId="55E49733" w14:textId="48EBAABF" w:rsidR="002F527D" w:rsidRPr="006B70A9" w:rsidRDefault="002F527D" w:rsidP="002F527D">
      <w:pPr>
        <w:pStyle w:val="Subtitle"/>
        <w:rPr>
          <w:rFonts w:ascii="Times New Roman" w:hAnsi="Times New Roman" w:cs="Times New Roman"/>
          <w:sz w:val="28"/>
          <w:szCs w:val="28"/>
        </w:rPr>
      </w:pPr>
      <w:r w:rsidRPr="006B70A9">
        <w:rPr>
          <w:rFonts w:ascii="Times New Roman" w:hAnsi="Times New Roman" w:cs="Times New Roman"/>
          <w:sz w:val="28"/>
          <w:szCs w:val="28"/>
        </w:rPr>
        <w:t>Case Study</w:t>
      </w:r>
      <w:r w:rsidR="008A0AB0" w:rsidRPr="006B70A9">
        <w:rPr>
          <w:rFonts w:ascii="Times New Roman" w:hAnsi="Times New Roman" w:cs="Times New Roman"/>
          <w:sz w:val="28"/>
          <w:szCs w:val="28"/>
        </w:rPr>
        <w:t xml:space="preserve"> 1</w:t>
      </w:r>
      <w:r w:rsidRPr="006B70A9">
        <w:rPr>
          <w:rFonts w:ascii="Times New Roman" w:hAnsi="Times New Roman" w:cs="Times New Roman"/>
          <w:sz w:val="28"/>
          <w:szCs w:val="28"/>
        </w:rPr>
        <w:t>: Opalines</w:t>
      </w:r>
    </w:p>
    <w:p w14:paraId="473E1CE4" w14:textId="41E96C53" w:rsidR="00065DE6" w:rsidRPr="006B70A9" w:rsidRDefault="007849A8" w:rsidP="00C6506A">
      <w:pPr>
        <w:pStyle w:val="Heading2"/>
        <w:jc w:val="both"/>
        <w:rPr>
          <w:rStyle w:val="Emphasis"/>
          <w:rFonts w:ascii="Times New Roman" w:hAnsi="Times New Roman" w:cs="Times New Roman"/>
          <w:bCs/>
          <w:color w:val="000000" w:themeColor="text1"/>
          <w:sz w:val="24"/>
          <w:szCs w:val="24"/>
        </w:rPr>
      </w:pPr>
      <w:r w:rsidRPr="006B70A9">
        <w:rPr>
          <w:rStyle w:val="Emphasis"/>
          <w:rFonts w:ascii="Times New Roman" w:hAnsi="Times New Roman" w:cs="Times New Roman"/>
          <w:bCs/>
          <w:color w:val="000000" w:themeColor="text1"/>
          <w:sz w:val="24"/>
          <w:szCs w:val="24"/>
        </w:rPr>
        <w:t>Background</w:t>
      </w:r>
    </w:p>
    <w:p w14:paraId="2EB3E865" w14:textId="6448EEB6" w:rsidR="00962707" w:rsidRPr="006D678D" w:rsidRDefault="00065DE6" w:rsidP="00C6506A">
      <w:pPr>
        <w:jc w:val="both"/>
        <w:rPr>
          <w:color w:val="000000" w:themeColor="text1"/>
          <w:sz w:val="24"/>
          <w:szCs w:val="24"/>
        </w:rPr>
      </w:pPr>
      <w:r w:rsidRPr="006D678D">
        <w:rPr>
          <w:color w:val="000000" w:themeColor="text1"/>
          <w:sz w:val="24"/>
          <w:szCs w:val="24"/>
        </w:rPr>
        <w:t>Opaline rocks are named as such because they contain opal, a hydrated silica mineraloid which</w:t>
      </w:r>
      <w:r w:rsidR="002E714D" w:rsidRPr="006D678D">
        <w:rPr>
          <w:color w:val="000000" w:themeColor="text1"/>
          <w:sz w:val="24"/>
          <w:szCs w:val="24"/>
        </w:rPr>
        <w:t xml:space="preserve"> can form in hydrothermal springs, volcanic, and marine environments. They can also be biogenic in nature as in the case of </w:t>
      </w:r>
      <w:r w:rsidR="00A162D0" w:rsidRPr="006D678D">
        <w:rPr>
          <w:color w:val="000000" w:themeColor="text1"/>
          <w:sz w:val="24"/>
          <w:szCs w:val="24"/>
        </w:rPr>
        <w:t>diatomite</w:t>
      </w:r>
      <w:r w:rsidR="002E714D" w:rsidRPr="006D678D">
        <w:rPr>
          <w:color w:val="000000" w:themeColor="text1"/>
          <w:sz w:val="24"/>
          <w:szCs w:val="24"/>
        </w:rPr>
        <w:t>.</w:t>
      </w:r>
      <w:r w:rsidRPr="006D678D">
        <w:rPr>
          <w:color w:val="000000" w:themeColor="text1"/>
          <w:sz w:val="24"/>
          <w:szCs w:val="24"/>
        </w:rPr>
        <w:t xml:space="preserve"> </w:t>
      </w:r>
      <w:r w:rsidR="002E714D" w:rsidRPr="006D678D">
        <w:rPr>
          <w:color w:val="000000" w:themeColor="text1"/>
          <w:sz w:val="24"/>
          <w:szCs w:val="24"/>
        </w:rPr>
        <w:t>Opals h</w:t>
      </w:r>
      <w:r w:rsidRPr="006D678D">
        <w:rPr>
          <w:color w:val="000000" w:themeColor="text1"/>
          <w:sz w:val="24"/>
          <w:szCs w:val="24"/>
        </w:rPr>
        <w:t>a</w:t>
      </w:r>
      <w:r w:rsidR="002E714D" w:rsidRPr="006D678D">
        <w:rPr>
          <w:color w:val="000000" w:themeColor="text1"/>
          <w:sz w:val="24"/>
          <w:szCs w:val="24"/>
        </w:rPr>
        <w:t>ve</w:t>
      </w:r>
      <w:r w:rsidRPr="006D678D">
        <w:rPr>
          <w:color w:val="000000" w:themeColor="text1"/>
          <w:sz w:val="24"/>
          <w:szCs w:val="24"/>
        </w:rPr>
        <w:t xml:space="preserve"> multiple forms and phases</w:t>
      </w:r>
      <w:r w:rsidR="002E714D" w:rsidRPr="006D678D">
        <w:rPr>
          <w:color w:val="000000" w:themeColor="text1"/>
          <w:sz w:val="24"/>
          <w:szCs w:val="24"/>
        </w:rPr>
        <w:t xml:space="preserve"> and </w:t>
      </w:r>
      <w:r w:rsidRPr="006D678D">
        <w:rPr>
          <w:color w:val="000000" w:themeColor="text1"/>
          <w:sz w:val="24"/>
          <w:szCs w:val="24"/>
        </w:rPr>
        <w:t xml:space="preserve">are typically classified </w:t>
      </w:r>
      <w:r w:rsidR="00280E7A">
        <w:rPr>
          <w:color w:val="000000" w:themeColor="text1"/>
          <w:sz w:val="24"/>
          <w:szCs w:val="24"/>
        </w:rPr>
        <w:t>as</w:t>
      </w:r>
      <w:r w:rsidR="00280E7A" w:rsidRPr="006D678D">
        <w:rPr>
          <w:color w:val="000000" w:themeColor="text1"/>
          <w:sz w:val="24"/>
          <w:szCs w:val="24"/>
        </w:rPr>
        <w:t xml:space="preserve"> </w:t>
      </w:r>
      <w:r w:rsidR="00BE30AF">
        <w:rPr>
          <w:color w:val="000000" w:themeColor="text1"/>
          <w:sz w:val="24"/>
          <w:szCs w:val="24"/>
        </w:rPr>
        <w:t xml:space="preserve">having </w:t>
      </w:r>
      <w:r w:rsidR="00280E7A">
        <w:rPr>
          <w:color w:val="000000" w:themeColor="text1"/>
          <w:sz w:val="24"/>
          <w:szCs w:val="24"/>
        </w:rPr>
        <w:t>amorphous (</w:t>
      </w:r>
      <w:r w:rsidRPr="006D678D">
        <w:rPr>
          <w:color w:val="000000" w:themeColor="text1"/>
          <w:sz w:val="24"/>
          <w:szCs w:val="24"/>
        </w:rPr>
        <w:t>opal-A</w:t>
      </w:r>
      <w:r w:rsidR="00280E7A">
        <w:rPr>
          <w:color w:val="000000" w:themeColor="text1"/>
          <w:sz w:val="24"/>
          <w:szCs w:val="24"/>
        </w:rPr>
        <w:t>)</w:t>
      </w:r>
      <w:r w:rsidRPr="006D678D">
        <w:rPr>
          <w:color w:val="000000" w:themeColor="text1"/>
          <w:sz w:val="24"/>
          <w:szCs w:val="24"/>
        </w:rPr>
        <w:t xml:space="preserve">, </w:t>
      </w:r>
      <w:r w:rsidR="00280E7A">
        <w:rPr>
          <w:color w:val="000000" w:themeColor="text1"/>
          <w:sz w:val="24"/>
          <w:szCs w:val="24"/>
        </w:rPr>
        <w:t>ordered Cristobalite (</w:t>
      </w:r>
      <w:r w:rsidRPr="006D678D">
        <w:rPr>
          <w:color w:val="000000" w:themeColor="text1"/>
          <w:sz w:val="24"/>
          <w:szCs w:val="24"/>
        </w:rPr>
        <w:t>opal-C</w:t>
      </w:r>
      <w:r w:rsidR="00280E7A">
        <w:rPr>
          <w:color w:val="000000" w:themeColor="text1"/>
          <w:sz w:val="24"/>
          <w:szCs w:val="24"/>
        </w:rPr>
        <w:t>)</w:t>
      </w:r>
      <w:r w:rsidRPr="006D678D">
        <w:rPr>
          <w:color w:val="000000" w:themeColor="text1"/>
          <w:sz w:val="24"/>
          <w:szCs w:val="24"/>
        </w:rPr>
        <w:t xml:space="preserve">, </w:t>
      </w:r>
      <w:r w:rsidR="00280E7A">
        <w:rPr>
          <w:color w:val="000000" w:themeColor="text1"/>
          <w:sz w:val="24"/>
          <w:szCs w:val="24"/>
        </w:rPr>
        <w:t>or</w:t>
      </w:r>
      <w:r w:rsidR="00280E7A" w:rsidRPr="006D678D">
        <w:rPr>
          <w:color w:val="000000" w:themeColor="text1"/>
          <w:sz w:val="24"/>
          <w:szCs w:val="24"/>
        </w:rPr>
        <w:t xml:space="preserve"> </w:t>
      </w:r>
      <w:r w:rsidR="00280E7A">
        <w:rPr>
          <w:color w:val="000000" w:themeColor="text1"/>
          <w:sz w:val="24"/>
          <w:szCs w:val="24"/>
        </w:rPr>
        <w:t>disordered Cristobalite and Tridymite (</w:t>
      </w:r>
      <w:r w:rsidRPr="006D678D">
        <w:rPr>
          <w:color w:val="000000" w:themeColor="text1"/>
          <w:sz w:val="24"/>
          <w:szCs w:val="24"/>
        </w:rPr>
        <w:t>opal-C</w:t>
      </w:r>
      <w:ins w:id="49" w:author="Ryan Lazaroo" w:date="2023-08-08T04:38:00Z">
        <w:r w:rsidR="00697281">
          <w:rPr>
            <w:color w:val="000000" w:themeColor="text1"/>
            <w:sz w:val="24"/>
            <w:szCs w:val="24"/>
          </w:rPr>
          <w:t>T</w:t>
        </w:r>
      </w:ins>
      <w:del w:id="50" w:author="Ryan Lazaroo" w:date="2023-08-08T04:38:00Z">
        <w:r w:rsidRPr="006D678D" w:rsidDel="00697281">
          <w:rPr>
            <w:color w:val="000000" w:themeColor="text1"/>
            <w:sz w:val="24"/>
            <w:szCs w:val="24"/>
          </w:rPr>
          <w:delText>T</w:delText>
        </w:r>
      </w:del>
      <w:r w:rsidR="00280E7A">
        <w:rPr>
          <w:color w:val="000000" w:themeColor="text1"/>
          <w:sz w:val="24"/>
          <w:szCs w:val="24"/>
        </w:rPr>
        <w:t>)</w:t>
      </w:r>
      <w:r w:rsidR="00BE30AF">
        <w:rPr>
          <w:color w:val="000000" w:themeColor="text1"/>
          <w:sz w:val="24"/>
          <w:szCs w:val="24"/>
        </w:rPr>
        <w:t xml:space="preserve"> structures </w:t>
      </w:r>
      <w:sdt>
        <w:sdtPr>
          <w:rPr>
            <w:color w:val="000000" w:themeColor="text1"/>
            <w:sz w:val="24"/>
            <w:szCs w:val="24"/>
          </w:rPr>
          <w:id w:val="462319964"/>
          <w:citation/>
        </w:sdtPr>
        <w:sdtContent>
          <w:r w:rsidR="00BE30AF">
            <w:rPr>
              <w:color w:val="000000" w:themeColor="text1"/>
              <w:sz w:val="24"/>
              <w:szCs w:val="24"/>
            </w:rPr>
            <w:fldChar w:fldCharType="begin"/>
          </w:r>
          <w:r w:rsidR="00BE30AF">
            <w:rPr>
              <w:color w:val="000000" w:themeColor="text1"/>
              <w:sz w:val="24"/>
              <w:szCs w:val="24"/>
            </w:rPr>
            <w:instrText xml:space="preserve"> CITATION Jon71 \l 1033 </w:instrText>
          </w:r>
          <w:r w:rsidR="00BE30AF">
            <w:rPr>
              <w:color w:val="000000" w:themeColor="text1"/>
              <w:sz w:val="24"/>
              <w:szCs w:val="24"/>
            </w:rPr>
            <w:fldChar w:fldCharType="separate"/>
          </w:r>
          <w:r w:rsidR="00DA52C5" w:rsidRPr="00DA52C5">
            <w:rPr>
              <w:noProof/>
              <w:color w:val="000000" w:themeColor="text1"/>
              <w:sz w:val="24"/>
              <w:szCs w:val="24"/>
            </w:rPr>
            <w:t>(Jones &amp; Segnit, 1971)</w:t>
          </w:r>
          <w:r w:rsidR="00BE30AF">
            <w:rPr>
              <w:color w:val="000000" w:themeColor="text1"/>
              <w:sz w:val="24"/>
              <w:szCs w:val="24"/>
            </w:rPr>
            <w:fldChar w:fldCharType="end"/>
          </w:r>
        </w:sdtContent>
      </w:sdt>
      <w:r w:rsidRPr="006D678D">
        <w:rPr>
          <w:color w:val="000000" w:themeColor="text1"/>
          <w:sz w:val="24"/>
          <w:szCs w:val="24"/>
        </w:rPr>
        <w:t>.</w:t>
      </w:r>
      <w:ins w:id="51" w:author="Ryan Lazaroo" w:date="2023-08-08T04:37:00Z">
        <w:r w:rsidR="00697281">
          <w:rPr>
            <w:color w:val="000000" w:themeColor="text1"/>
            <w:sz w:val="24"/>
            <w:szCs w:val="24"/>
          </w:rPr>
          <w:t xml:space="preserve"> </w:t>
        </w:r>
      </w:ins>
      <w:del w:id="52" w:author="Ryan Lazaroo" w:date="2023-08-08T04:37:00Z">
        <w:r w:rsidRPr="006D678D" w:rsidDel="00697281">
          <w:rPr>
            <w:color w:val="000000" w:themeColor="text1"/>
            <w:sz w:val="24"/>
            <w:szCs w:val="24"/>
          </w:rPr>
          <w:delText xml:space="preserve"> </w:delText>
        </w:r>
      </w:del>
      <w:r w:rsidR="00280E7A">
        <w:rPr>
          <w:color w:val="000000" w:themeColor="text1"/>
          <w:sz w:val="24"/>
          <w:szCs w:val="24"/>
        </w:rPr>
        <w:t>The amorphous opal-A lacks</w:t>
      </w:r>
      <w:r w:rsidRPr="006D678D">
        <w:rPr>
          <w:color w:val="000000" w:themeColor="text1"/>
          <w:sz w:val="24"/>
          <w:szCs w:val="24"/>
        </w:rPr>
        <w:t xml:space="preserve"> a crystalline structure. With increasing diagenesis, opal-A morphs into a more stable paracrystalline opal-CT which contains layers of intergrowth and displays characteristics of both cristobalite and tridymite</w:t>
      </w:r>
      <w:sdt>
        <w:sdtPr>
          <w:rPr>
            <w:color w:val="000000" w:themeColor="text1"/>
            <w:sz w:val="24"/>
            <w:szCs w:val="24"/>
          </w:rPr>
          <w:id w:val="1182402712"/>
          <w:citation/>
        </w:sdtPr>
        <w:sdtContent>
          <w:r w:rsidR="009768E0" w:rsidRPr="006D678D">
            <w:rPr>
              <w:color w:val="000000" w:themeColor="text1"/>
              <w:sz w:val="24"/>
              <w:szCs w:val="24"/>
            </w:rPr>
            <w:fldChar w:fldCharType="begin"/>
          </w:r>
          <w:r w:rsidR="009768E0" w:rsidRPr="006D678D">
            <w:rPr>
              <w:color w:val="000000" w:themeColor="text1"/>
              <w:sz w:val="24"/>
              <w:szCs w:val="24"/>
            </w:rPr>
            <w:instrText xml:space="preserve"> CITATION Cur19 \l 1033 </w:instrText>
          </w:r>
          <w:r w:rsidR="009768E0" w:rsidRPr="006D678D">
            <w:rPr>
              <w:color w:val="000000" w:themeColor="text1"/>
              <w:sz w:val="24"/>
              <w:szCs w:val="24"/>
            </w:rPr>
            <w:fldChar w:fldCharType="separate"/>
          </w:r>
          <w:ins w:id="53" w:author="Ryan Lazaroo" w:date="2023-08-08T20:50:00Z">
            <w:r w:rsidR="00DA52C5">
              <w:rPr>
                <w:noProof/>
                <w:color w:val="000000" w:themeColor="text1"/>
                <w:sz w:val="24"/>
                <w:szCs w:val="24"/>
              </w:rPr>
              <w:t xml:space="preserve"> </w:t>
            </w:r>
            <w:r w:rsidR="00DA52C5" w:rsidRPr="00DA52C5">
              <w:rPr>
                <w:noProof/>
                <w:color w:val="000000" w:themeColor="text1"/>
                <w:sz w:val="24"/>
                <w:szCs w:val="24"/>
              </w:rPr>
              <w:t>(Curtis, Gascooke, Johnston, &amp; Pring, 2019)</w:t>
            </w:r>
          </w:ins>
          <w:del w:id="54" w:author="Ryan Lazaroo" w:date="2023-08-08T18:42:00Z">
            <w:r w:rsidR="00956A80" w:rsidDel="009645E3">
              <w:rPr>
                <w:noProof/>
                <w:color w:val="000000" w:themeColor="text1"/>
                <w:sz w:val="24"/>
                <w:szCs w:val="24"/>
              </w:rPr>
              <w:delText xml:space="preserve"> </w:delText>
            </w:r>
            <w:r w:rsidR="00956A80" w:rsidRPr="00956A80" w:rsidDel="009645E3">
              <w:rPr>
                <w:noProof/>
                <w:color w:val="000000" w:themeColor="text1"/>
                <w:sz w:val="24"/>
                <w:szCs w:val="24"/>
              </w:rPr>
              <w:delText>(Curtis, Gascooke, Johnston, &amp; Pring, 2019)</w:delText>
            </w:r>
          </w:del>
          <w:r w:rsidR="009768E0" w:rsidRPr="006D678D">
            <w:rPr>
              <w:color w:val="000000" w:themeColor="text1"/>
              <w:sz w:val="24"/>
              <w:szCs w:val="24"/>
            </w:rPr>
            <w:fldChar w:fldCharType="end"/>
          </w:r>
        </w:sdtContent>
      </w:sdt>
      <w:r w:rsidRPr="006D678D">
        <w:rPr>
          <w:color w:val="000000" w:themeColor="text1"/>
          <w:sz w:val="24"/>
          <w:szCs w:val="24"/>
        </w:rPr>
        <w:t>. With time, these opals turn into quartz, the most stable of the silica polymorphs. Across all these transitions, the petrophysical properties of the rocks change significantly and hence opalines encompass a wide range of characteristics.</w:t>
      </w:r>
    </w:p>
    <w:p w14:paraId="31E95F52" w14:textId="77777777" w:rsidR="00962707" w:rsidRDefault="00962707" w:rsidP="00C6506A">
      <w:pPr>
        <w:jc w:val="both"/>
        <w:rPr>
          <w:color w:val="1F497D" w:themeColor="text2"/>
          <w:sz w:val="24"/>
          <w:szCs w:val="24"/>
        </w:rPr>
      </w:pPr>
    </w:p>
    <w:p w14:paraId="34E73457" w14:textId="40AC8B71" w:rsidR="00065DE6" w:rsidRPr="006D033B" w:rsidRDefault="00065DE6" w:rsidP="00C6506A">
      <w:pPr>
        <w:jc w:val="both"/>
        <w:rPr>
          <w:color w:val="000000" w:themeColor="text1"/>
          <w:sz w:val="24"/>
          <w:szCs w:val="24"/>
        </w:rPr>
      </w:pPr>
      <w:r w:rsidRPr="006D033B">
        <w:rPr>
          <w:color w:val="000000" w:themeColor="text1"/>
          <w:sz w:val="24"/>
          <w:szCs w:val="24"/>
        </w:rPr>
        <w:t>This range of petrophysical characteristics is important in determining the role of opalines in hydrocarbon storage, where they can act as both reservoirs and seals. In terms of reservoir potential, opaline rocks can be characterized by their high porosity which makes it possible to store hydrocarbons</w:t>
      </w:r>
      <w:sdt>
        <w:sdtPr>
          <w:rPr>
            <w:color w:val="000000" w:themeColor="text1"/>
            <w:sz w:val="24"/>
            <w:szCs w:val="24"/>
          </w:rPr>
          <w:id w:val="-716738547"/>
          <w:citation/>
        </w:sdtPr>
        <w:sdtContent>
          <w:r w:rsidR="001A5A46" w:rsidRPr="006D033B">
            <w:rPr>
              <w:color w:val="000000" w:themeColor="text1"/>
              <w:sz w:val="24"/>
              <w:szCs w:val="24"/>
            </w:rPr>
            <w:fldChar w:fldCharType="begin"/>
          </w:r>
          <w:r w:rsidR="001A5A46" w:rsidRPr="006D033B">
            <w:rPr>
              <w:color w:val="000000" w:themeColor="text1"/>
              <w:sz w:val="24"/>
              <w:szCs w:val="24"/>
            </w:rPr>
            <w:instrText xml:space="preserve"> CITATION Der15 \l 1033 </w:instrText>
          </w:r>
          <w:r w:rsidR="001A5A46" w:rsidRPr="006D033B">
            <w:rPr>
              <w:color w:val="000000" w:themeColor="text1"/>
              <w:sz w:val="24"/>
              <w:szCs w:val="24"/>
            </w:rPr>
            <w:fldChar w:fldCharType="separate"/>
          </w:r>
          <w:ins w:id="55" w:author="Ryan Lazaroo" w:date="2023-08-08T20:50:00Z">
            <w:r w:rsidR="00DA52C5">
              <w:rPr>
                <w:noProof/>
                <w:color w:val="000000" w:themeColor="text1"/>
                <w:sz w:val="24"/>
                <w:szCs w:val="24"/>
              </w:rPr>
              <w:t xml:space="preserve"> </w:t>
            </w:r>
            <w:r w:rsidR="00DA52C5" w:rsidRPr="00DA52C5">
              <w:rPr>
                <w:noProof/>
                <w:color w:val="000000" w:themeColor="text1"/>
                <w:sz w:val="24"/>
                <w:szCs w:val="24"/>
              </w:rPr>
              <w:t>(Derkowski, Środoń, &amp; McCarty, 2015)</w:t>
            </w:r>
          </w:ins>
          <w:del w:id="56" w:author="Ryan Lazaroo" w:date="2023-08-08T18:42:00Z">
            <w:r w:rsidR="00956A80" w:rsidDel="009645E3">
              <w:rPr>
                <w:noProof/>
                <w:color w:val="000000" w:themeColor="text1"/>
                <w:sz w:val="24"/>
                <w:szCs w:val="24"/>
              </w:rPr>
              <w:delText xml:space="preserve"> </w:delText>
            </w:r>
            <w:r w:rsidR="00956A80" w:rsidRPr="00956A80" w:rsidDel="009645E3">
              <w:rPr>
                <w:noProof/>
                <w:color w:val="000000" w:themeColor="text1"/>
                <w:sz w:val="24"/>
                <w:szCs w:val="24"/>
              </w:rPr>
              <w:delText>(Derkowski, Środoń, &amp; McCarty, 2015)</w:delText>
            </w:r>
          </w:del>
          <w:r w:rsidR="001A5A46" w:rsidRPr="006D033B">
            <w:rPr>
              <w:color w:val="000000" w:themeColor="text1"/>
              <w:sz w:val="24"/>
              <w:szCs w:val="24"/>
            </w:rPr>
            <w:fldChar w:fldCharType="end"/>
          </w:r>
        </w:sdtContent>
      </w:sdt>
      <w:r w:rsidRPr="006D033B">
        <w:rPr>
          <w:color w:val="000000" w:themeColor="text1"/>
          <w:sz w:val="24"/>
          <w:szCs w:val="24"/>
        </w:rPr>
        <w:t xml:space="preserve">. The porosity can drop from above 55% in </w:t>
      </w:r>
      <w:r w:rsidRPr="006D033B">
        <w:rPr>
          <w:color w:val="000000" w:themeColor="text1"/>
          <w:sz w:val="24"/>
          <w:szCs w:val="24"/>
        </w:rPr>
        <w:lastRenderedPageBreak/>
        <w:t>opal-A to about 25% in opal-CT, and permeabilities drop from an already low &lt;10</w:t>
      </w:r>
      <w:r w:rsidR="00463B16">
        <w:rPr>
          <w:color w:val="000000" w:themeColor="text1"/>
          <w:sz w:val="24"/>
          <w:szCs w:val="24"/>
        </w:rPr>
        <w:t xml:space="preserve"> </w:t>
      </w:r>
      <w:r w:rsidRPr="006D033B">
        <w:rPr>
          <w:color w:val="000000" w:themeColor="text1"/>
          <w:sz w:val="24"/>
          <w:szCs w:val="24"/>
        </w:rPr>
        <w:t>m</w:t>
      </w:r>
      <w:r w:rsidR="002F5CB0" w:rsidRPr="006D033B">
        <w:rPr>
          <w:color w:val="000000" w:themeColor="text1"/>
          <w:sz w:val="24"/>
          <w:szCs w:val="24"/>
        </w:rPr>
        <w:t>D</w:t>
      </w:r>
      <w:r w:rsidRPr="006D033B">
        <w:rPr>
          <w:color w:val="000000" w:themeColor="text1"/>
          <w:sz w:val="24"/>
          <w:szCs w:val="24"/>
        </w:rPr>
        <w:t xml:space="preserve"> to negligible levels in opal-CT and quartz</w:t>
      </w:r>
      <w:sdt>
        <w:sdtPr>
          <w:rPr>
            <w:color w:val="000000" w:themeColor="text1"/>
            <w:sz w:val="24"/>
            <w:szCs w:val="24"/>
          </w:rPr>
          <w:id w:val="-1600939560"/>
          <w:citation/>
        </w:sdt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CITATION Cha00 \t  \m Rei01 \l 1033 </w:instrText>
          </w:r>
          <w:r w:rsidR="0005421B" w:rsidRPr="006D033B">
            <w:rPr>
              <w:color w:val="000000" w:themeColor="text1"/>
              <w:sz w:val="24"/>
              <w:szCs w:val="24"/>
            </w:rPr>
            <w:fldChar w:fldCharType="separate"/>
          </w:r>
          <w:ins w:id="57" w:author="Ryan Lazaroo" w:date="2023-08-08T20:50:00Z">
            <w:r w:rsidR="00DA52C5">
              <w:rPr>
                <w:noProof/>
                <w:color w:val="000000" w:themeColor="text1"/>
                <w:sz w:val="24"/>
                <w:szCs w:val="24"/>
              </w:rPr>
              <w:t xml:space="preserve"> </w:t>
            </w:r>
            <w:r w:rsidR="00DA52C5" w:rsidRPr="00DA52C5">
              <w:rPr>
                <w:noProof/>
                <w:color w:val="000000" w:themeColor="text1"/>
                <w:sz w:val="24"/>
                <w:szCs w:val="24"/>
              </w:rPr>
              <w:t>(Chaika &amp; Dvorkin, 2000; Reid &amp; McIntyre, 2001)</w:t>
            </w:r>
          </w:ins>
          <w:del w:id="58" w:author="Ryan Lazaroo" w:date="2023-08-08T18:42:00Z">
            <w:r w:rsidR="00956A80" w:rsidDel="009645E3">
              <w:rPr>
                <w:noProof/>
                <w:color w:val="000000" w:themeColor="text1"/>
                <w:sz w:val="24"/>
                <w:szCs w:val="24"/>
              </w:rPr>
              <w:delText xml:space="preserve"> </w:delText>
            </w:r>
            <w:r w:rsidR="00956A80" w:rsidRPr="00956A80" w:rsidDel="009645E3">
              <w:rPr>
                <w:noProof/>
                <w:color w:val="000000" w:themeColor="text1"/>
                <w:sz w:val="24"/>
                <w:szCs w:val="24"/>
              </w:rPr>
              <w:delText>(Chaika &amp; Dvorkin, 2000; Reid &amp; McIntyre, 2001)</w:delText>
            </w:r>
          </w:del>
          <w:r w:rsidR="0005421B" w:rsidRPr="006D033B">
            <w:rPr>
              <w:color w:val="000000" w:themeColor="text1"/>
              <w:sz w:val="24"/>
              <w:szCs w:val="24"/>
            </w:rPr>
            <w:fldChar w:fldCharType="end"/>
          </w:r>
        </w:sdtContent>
      </w:sdt>
      <w:r w:rsidR="009768E0" w:rsidRPr="006D033B">
        <w:rPr>
          <w:color w:val="000000" w:themeColor="text1"/>
          <w:sz w:val="24"/>
          <w:szCs w:val="24"/>
        </w:rPr>
        <w:t>.</w:t>
      </w:r>
      <w:r w:rsidR="00D75FBE" w:rsidRPr="006D033B">
        <w:rPr>
          <w:color w:val="000000" w:themeColor="text1"/>
          <w:sz w:val="24"/>
          <w:szCs w:val="24"/>
        </w:rPr>
        <w:t xml:space="preserve"> </w:t>
      </w:r>
      <w:r w:rsidRPr="006D033B">
        <w:rPr>
          <w:color w:val="000000" w:themeColor="text1"/>
          <w:sz w:val="24"/>
          <w:szCs w:val="24"/>
        </w:rPr>
        <w:t xml:space="preserve">However, these opal-CT and quartz reservoirs still have potential to store hydrocarbons, as displayed in the Monterey Formation of Elk Hills </w:t>
      </w:r>
      <w:r w:rsidR="00463B16">
        <w:rPr>
          <w:color w:val="000000" w:themeColor="text1"/>
          <w:sz w:val="24"/>
          <w:szCs w:val="24"/>
        </w:rPr>
        <w:t>F</w:t>
      </w:r>
      <w:r w:rsidRPr="006D033B">
        <w:rPr>
          <w:color w:val="000000" w:themeColor="text1"/>
          <w:sz w:val="24"/>
          <w:szCs w:val="24"/>
        </w:rPr>
        <w:t xml:space="preserve">ield in California and Yurihara </w:t>
      </w:r>
      <w:r w:rsidR="00463B16">
        <w:rPr>
          <w:color w:val="000000" w:themeColor="text1"/>
          <w:sz w:val="24"/>
          <w:szCs w:val="24"/>
        </w:rPr>
        <w:t>F</w:t>
      </w:r>
      <w:r w:rsidRPr="006D033B">
        <w:rPr>
          <w:color w:val="000000" w:themeColor="text1"/>
          <w:sz w:val="24"/>
          <w:szCs w:val="24"/>
        </w:rPr>
        <w:t>ield in Japan, where such reservoirs have proven to produce</w:t>
      </w:r>
      <w:sdt>
        <w:sdtPr>
          <w:rPr>
            <w:color w:val="000000" w:themeColor="text1"/>
            <w:sz w:val="24"/>
            <w:szCs w:val="24"/>
          </w:rPr>
          <w:id w:val="-1153822952"/>
          <w:citation/>
        </w:sdt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 CITATION Rei01 \l 1033  \m Tsu11</w:instrText>
          </w:r>
          <w:r w:rsidR="0005421B" w:rsidRPr="006D033B">
            <w:rPr>
              <w:color w:val="000000" w:themeColor="text1"/>
              <w:sz w:val="24"/>
              <w:szCs w:val="24"/>
            </w:rPr>
            <w:fldChar w:fldCharType="separate"/>
          </w:r>
          <w:ins w:id="59" w:author="Ryan Lazaroo" w:date="2023-08-08T20:50:00Z">
            <w:r w:rsidR="00DA52C5">
              <w:rPr>
                <w:noProof/>
                <w:color w:val="000000" w:themeColor="text1"/>
                <w:sz w:val="24"/>
                <w:szCs w:val="24"/>
              </w:rPr>
              <w:t xml:space="preserve"> </w:t>
            </w:r>
            <w:r w:rsidR="00DA52C5" w:rsidRPr="00DA52C5">
              <w:rPr>
                <w:noProof/>
                <w:color w:val="000000" w:themeColor="text1"/>
                <w:sz w:val="24"/>
                <w:szCs w:val="24"/>
              </w:rPr>
              <w:t>(Reid &amp; McIntyre, 2001; Tsuji, Masui, &amp; Yokoi, 2011)</w:t>
            </w:r>
          </w:ins>
          <w:del w:id="60" w:author="Ryan Lazaroo" w:date="2023-08-08T18:42:00Z">
            <w:r w:rsidR="00956A80" w:rsidDel="009645E3">
              <w:rPr>
                <w:noProof/>
                <w:color w:val="000000" w:themeColor="text1"/>
                <w:sz w:val="24"/>
                <w:szCs w:val="24"/>
              </w:rPr>
              <w:delText xml:space="preserve"> </w:delText>
            </w:r>
            <w:r w:rsidR="00956A80" w:rsidRPr="00956A80" w:rsidDel="009645E3">
              <w:rPr>
                <w:noProof/>
                <w:color w:val="000000" w:themeColor="text1"/>
                <w:sz w:val="24"/>
                <w:szCs w:val="24"/>
              </w:rPr>
              <w:delText>(Reid &amp; McIntyre, 2001; Tsuji, Masui, &amp; Yokoi, 2011)</w:delText>
            </w:r>
          </w:del>
          <w:r w:rsidR="0005421B" w:rsidRPr="006D033B">
            <w:rPr>
              <w:color w:val="000000" w:themeColor="text1"/>
              <w:sz w:val="24"/>
              <w:szCs w:val="24"/>
            </w:rPr>
            <w:fldChar w:fldCharType="end"/>
          </w:r>
        </w:sdtContent>
      </w:sdt>
      <w:r w:rsidR="0005421B" w:rsidRPr="006D033B">
        <w:rPr>
          <w:color w:val="000000" w:themeColor="text1"/>
          <w:sz w:val="24"/>
          <w:szCs w:val="24"/>
        </w:rPr>
        <w:t>.</w:t>
      </w:r>
      <w:r w:rsidR="00C62DD5" w:rsidRPr="006D033B">
        <w:rPr>
          <w:color w:val="000000" w:themeColor="text1"/>
          <w:sz w:val="24"/>
          <w:szCs w:val="24"/>
        </w:rPr>
        <w:t xml:space="preserve"> </w:t>
      </w:r>
      <w:r w:rsidRPr="006D033B">
        <w:rPr>
          <w:color w:val="000000" w:themeColor="text1"/>
          <w:sz w:val="24"/>
          <w:szCs w:val="24"/>
        </w:rPr>
        <w:t xml:space="preserve">Chaika &amp; Williams </w:t>
      </w:r>
      <w:sdt>
        <w:sdtPr>
          <w:rPr>
            <w:color w:val="000000" w:themeColor="text1"/>
            <w:sz w:val="24"/>
            <w:szCs w:val="24"/>
          </w:rPr>
          <w:id w:val="-75442601"/>
          <w:citation/>
        </w:sdt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CITATION Cha01 \n  \t  \l 1033 </w:instrText>
          </w:r>
          <w:r w:rsidR="0005421B" w:rsidRPr="006D033B">
            <w:rPr>
              <w:color w:val="000000" w:themeColor="text1"/>
              <w:sz w:val="24"/>
              <w:szCs w:val="24"/>
            </w:rPr>
            <w:fldChar w:fldCharType="separate"/>
          </w:r>
          <w:r w:rsidR="00DA52C5" w:rsidRPr="00DA52C5">
            <w:rPr>
              <w:noProof/>
              <w:color w:val="000000" w:themeColor="text1"/>
              <w:sz w:val="24"/>
              <w:szCs w:val="24"/>
            </w:rPr>
            <w:t>(2001)</w:t>
          </w:r>
          <w:r w:rsidR="0005421B" w:rsidRPr="006D033B">
            <w:rPr>
              <w:color w:val="000000" w:themeColor="text1"/>
              <w:sz w:val="24"/>
              <w:szCs w:val="24"/>
            </w:rPr>
            <w:fldChar w:fldCharType="end"/>
          </w:r>
        </w:sdtContent>
      </w:sdt>
      <w:r w:rsidRPr="006D033B">
        <w:rPr>
          <w:color w:val="000000" w:themeColor="text1"/>
          <w:sz w:val="24"/>
          <w:szCs w:val="24"/>
        </w:rPr>
        <w:t xml:space="preserve"> have also classified these types of siliceous reservoirs into two groups – Matrix porosity-dominated (Group 1) as in previous examples, and fracture-dominated. Their study shows the importance of being able to recognize the two different groups of opalines in better evaluating the reservoir potential of a field.</w:t>
      </w:r>
    </w:p>
    <w:p w14:paraId="24CFBB75" w14:textId="77777777" w:rsidR="00065DE6" w:rsidRPr="00175CE8" w:rsidRDefault="00065DE6" w:rsidP="00065DE6">
      <w:pPr>
        <w:rPr>
          <w:color w:val="1F497D" w:themeColor="text2"/>
          <w:sz w:val="24"/>
          <w:szCs w:val="24"/>
        </w:rPr>
      </w:pPr>
    </w:p>
    <w:p w14:paraId="505746C7" w14:textId="3596BC1C" w:rsidR="00065DE6" w:rsidRPr="001106C5" w:rsidRDefault="00065DE6" w:rsidP="006D033B">
      <w:pPr>
        <w:jc w:val="both"/>
        <w:rPr>
          <w:color w:val="000000" w:themeColor="text1"/>
          <w:sz w:val="24"/>
          <w:szCs w:val="24"/>
        </w:rPr>
      </w:pPr>
      <w:r w:rsidRPr="001106C5">
        <w:rPr>
          <w:color w:val="000000" w:themeColor="text1"/>
          <w:sz w:val="24"/>
          <w:szCs w:val="24"/>
        </w:rPr>
        <w:t>The low permeability of opalines also allow them to act as seals which trap hydrocarbons</w:t>
      </w:r>
      <w:ins w:id="61" w:author="Ryan Lazaroo" w:date="2023-08-08T04:47:00Z">
        <w:r w:rsidR="007A1F22">
          <w:rPr>
            <w:color w:val="000000" w:themeColor="text1"/>
            <w:sz w:val="24"/>
            <w:szCs w:val="24"/>
          </w:rPr>
          <w:t>, given the right composition and conditions</w:t>
        </w:r>
      </w:ins>
      <w:r w:rsidRPr="001106C5">
        <w:rPr>
          <w:color w:val="000000" w:themeColor="text1"/>
          <w:sz w:val="24"/>
          <w:szCs w:val="24"/>
        </w:rPr>
        <w:t xml:space="preserve">. This was seen in the Yurihara </w:t>
      </w:r>
      <w:r w:rsidR="00463B16">
        <w:rPr>
          <w:color w:val="000000" w:themeColor="text1"/>
          <w:sz w:val="24"/>
          <w:szCs w:val="24"/>
        </w:rPr>
        <w:t>F</w:t>
      </w:r>
      <w:r w:rsidRPr="001106C5">
        <w:rPr>
          <w:color w:val="000000" w:themeColor="text1"/>
          <w:sz w:val="24"/>
          <w:szCs w:val="24"/>
        </w:rPr>
        <w:t xml:space="preserve">ield in Japan, where the less porous and </w:t>
      </w:r>
      <w:ins w:id="62" w:author="Ryan Lazaroo" w:date="2023-08-08T04:50:00Z">
        <w:r w:rsidR="007A1F22">
          <w:rPr>
            <w:color w:val="000000" w:themeColor="text1"/>
            <w:sz w:val="24"/>
            <w:szCs w:val="24"/>
          </w:rPr>
          <w:t xml:space="preserve">less </w:t>
        </w:r>
      </w:ins>
      <w:r w:rsidRPr="001106C5">
        <w:rPr>
          <w:color w:val="000000" w:themeColor="text1"/>
          <w:sz w:val="24"/>
          <w:szCs w:val="24"/>
        </w:rPr>
        <w:t xml:space="preserve">permeable </w:t>
      </w:r>
      <w:ins w:id="63" w:author="Ryan Lazaroo" w:date="2023-08-08T04:50:00Z">
        <w:r w:rsidR="007A1F22">
          <w:rPr>
            <w:color w:val="000000" w:themeColor="text1"/>
            <w:sz w:val="24"/>
            <w:szCs w:val="24"/>
          </w:rPr>
          <w:t xml:space="preserve">clay-rich </w:t>
        </w:r>
      </w:ins>
      <w:r w:rsidRPr="001106C5">
        <w:rPr>
          <w:color w:val="000000" w:themeColor="text1"/>
          <w:sz w:val="24"/>
          <w:szCs w:val="24"/>
        </w:rPr>
        <w:t>opal-CT seals in hydrocarbons within the more permeable quartzose porcelanites below. However, in shallower sections of opal-CT, confining pressure was not sufficient and permeabilities increased to values similar to the underlying quartzose porcelanites, allowing hydrocarbons to escape</w:t>
      </w:r>
      <w:sdt>
        <w:sdtPr>
          <w:rPr>
            <w:color w:val="000000" w:themeColor="text1"/>
            <w:sz w:val="24"/>
            <w:szCs w:val="24"/>
          </w:rPr>
          <w:id w:val="-757605347"/>
          <w:citation/>
        </w:sdtPr>
        <w:sdtContent>
          <w:r w:rsidR="00C62DD5" w:rsidRPr="001106C5">
            <w:rPr>
              <w:color w:val="000000" w:themeColor="text1"/>
              <w:sz w:val="24"/>
              <w:szCs w:val="24"/>
            </w:rPr>
            <w:fldChar w:fldCharType="begin"/>
          </w:r>
          <w:r w:rsidR="00C62DD5" w:rsidRPr="001106C5">
            <w:rPr>
              <w:color w:val="000000" w:themeColor="text1"/>
              <w:sz w:val="24"/>
              <w:szCs w:val="24"/>
            </w:rPr>
            <w:instrText xml:space="preserve"> CITATION Tsu11 \l 1033 </w:instrText>
          </w:r>
          <w:r w:rsidR="00C62DD5" w:rsidRPr="001106C5">
            <w:rPr>
              <w:color w:val="000000" w:themeColor="text1"/>
              <w:sz w:val="24"/>
              <w:szCs w:val="24"/>
            </w:rPr>
            <w:fldChar w:fldCharType="separate"/>
          </w:r>
          <w:ins w:id="64" w:author="Ryan Lazaroo" w:date="2023-08-08T20:50:00Z">
            <w:r w:rsidR="00DA52C5">
              <w:rPr>
                <w:noProof/>
                <w:color w:val="000000" w:themeColor="text1"/>
                <w:sz w:val="24"/>
                <w:szCs w:val="24"/>
              </w:rPr>
              <w:t xml:space="preserve"> </w:t>
            </w:r>
            <w:r w:rsidR="00DA52C5" w:rsidRPr="00DA52C5">
              <w:rPr>
                <w:noProof/>
                <w:color w:val="000000" w:themeColor="text1"/>
                <w:sz w:val="24"/>
                <w:szCs w:val="24"/>
              </w:rPr>
              <w:t>(Tsuji, Masui, &amp; Yokoi, 2011)</w:t>
            </w:r>
          </w:ins>
          <w:del w:id="65" w:author="Ryan Lazaroo" w:date="2023-08-08T18:42:00Z">
            <w:r w:rsidR="00956A80" w:rsidDel="009645E3">
              <w:rPr>
                <w:noProof/>
                <w:color w:val="000000" w:themeColor="text1"/>
                <w:sz w:val="24"/>
                <w:szCs w:val="24"/>
              </w:rPr>
              <w:delText xml:space="preserve"> </w:delText>
            </w:r>
            <w:r w:rsidR="00956A80" w:rsidRPr="00956A80" w:rsidDel="009645E3">
              <w:rPr>
                <w:noProof/>
                <w:color w:val="000000" w:themeColor="text1"/>
                <w:sz w:val="24"/>
                <w:szCs w:val="24"/>
              </w:rPr>
              <w:delText>(Tsuji, Masui, &amp; Yokoi, 2011)</w:delText>
            </w:r>
          </w:del>
          <w:r w:rsidR="00C62DD5" w:rsidRPr="001106C5">
            <w:rPr>
              <w:color w:val="000000" w:themeColor="text1"/>
              <w:sz w:val="24"/>
              <w:szCs w:val="24"/>
            </w:rPr>
            <w:fldChar w:fldCharType="end"/>
          </w:r>
        </w:sdtContent>
      </w:sdt>
      <w:r w:rsidR="00C62DD5" w:rsidRPr="001106C5">
        <w:rPr>
          <w:color w:val="000000" w:themeColor="text1"/>
          <w:sz w:val="24"/>
          <w:szCs w:val="24"/>
        </w:rPr>
        <w:t>.</w:t>
      </w:r>
      <w:ins w:id="66" w:author="Ryan Lazaroo" w:date="2023-08-08T04:53:00Z">
        <w:r w:rsidR="007A1F22">
          <w:rPr>
            <w:color w:val="000000" w:themeColor="text1"/>
            <w:sz w:val="24"/>
            <w:szCs w:val="24"/>
          </w:rPr>
          <w:t xml:space="preserve"> There is also the possibility of tectonic-induced fracturing that may </w:t>
        </w:r>
      </w:ins>
      <w:ins w:id="67" w:author="Ryan Lazaroo" w:date="2023-08-08T04:54:00Z">
        <w:r w:rsidR="007A1F22">
          <w:rPr>
            <w:color w:val="000000" w:themeColor="text1"/>
            <w:sz w:val="24"/>
            <w:szCs w:val="24"/>
          </w:rPr>
          <w:t xml:space="preserve">break the reservoir seals given the more brittle nature of opalines compared to </w:t>
        </w:r>
      </w:ins>
      <w:ins w:id="68" w:author="Ryan Lazaroo" w:date="2023-08-08T04:55:00Z">
        <w:r w:rsidR="00BB0D80">
          <w:rPr>
            <w:color w:val="000000" w:themeColor="text1"/>
            <w:sz w:val="24"/>
            <w:szCs w:val="24"/>
          </w:rPr>
          <w:t>other common seal rocks.</w:t>
        </w:r>
      </w:ins>
    </w:p>
    <w:p w14:paraId="3F4320E0" w14:textId="77777777" w:rsidR="00065DE6" w:rsidRPr="00B21711" w:rsidRDefault="00065DE6" w:rsidP="001106C5">
      <w:pPr>
        <w:jc w:val="both"/>
        <w:rPr>
          <w:color w:val="000000" w:themeColor="text1"/>
          <w:sz w:val="24"/>
          <w:szCs w:val="24"/>
        </w:rPr>
      </w:pPr>
    </w:p>
    <w:p w14:paraId="0D511063" w14:textId="694A25E0" w:rsidR="00065DE6" w:rsidRPr="00F508BA" w:rsidRDefault="00065DE6" w:rsidP="001106C5">
      <w:pPr>
        <w:jc w:val="both"/>
        <w:rPr>
          <w:color w:val="000000" w:themeColor="text1"/>
          <w:sz w:val="24"/>
          <w:szCs w:val="24"/>
        </w:rPr>
      </w:pPr>
      <w:r w:rsidRPr="00B21711">
        <w:rPr>
          <w:color w:val="000000" w:themeColor="text1"/>
          <w:sz w:val="24"/>
          <w:szCs w:val="24"/>
        </w:rPr>
        <w:t>The storage or sealing capabilities of opalines may also be affected by several other factors. One such factor is the clay content of the opalines. Tsuji et al</w:t>
      </w:r>
      <w:r w:rsidR="00C62DD5" w:rsidRPr="00B21711">
        <w:rPr>
          <w:color w:val="000000" w:themeColor="text1"/>
          <w:sz w:val="24"/>
          <w:szCs w:val="24"/>
        </w:rPr>
        <w:t xml:space="preserve">. </w:t>
      </w:r>
      <w:sdt>
        <w:sdtPr>
          <w:rPr>
            <w:color w:val="000000" w:themeColor="text1"/>
            <w:sz w:val="24"/>
            <w:szCs w:val="24"/>
          </w:rPr>
          <w:id w:val="1202212232"/>
          <w:citation/>
        </w:sdt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CITATION Tsu11 \n  \t  \l 1033 </w:instrText>
          </w:r>
          <w:r w:rsidR="00C62DD5" w:rsidRPr="00B21711">
            <w:rPr>
              <w:color w:val="000000" w:themeColor="text1"/>
              <w:sz w:val="24"/>
              <w:szCs w:val="24"/>
            </w:rPr>
            <w:fldChar w:fldCharType="separate"/>
          </w:r>
          <w:r w:rsidR="00DA52C5" w:rsidRPr="00DA52C5">
            <w:rPr>
              <w:noProof/>
              <w:color w:val="000000" w:themeColor="text1"/>
              <w:sz w:val="24"/>
              <w:szCs w:val="24"/>
            </w:rPr>
            <w:t>(2011)</w:t>
          </w:r>
          <w:r w:rsidR="00C62DD5" w:rsidRPr="00B21711">
            <w:rPr>
              <w:color w:val="000000" w:themeColor="text1"/>
              <w:sz w:val="24"/>
              <w:szCs w:val="24"/>
            </w:rPr>
            <w:fldChar w:fldCharType="end"/>
          </w:r>
        </w:sdtContent>
      </w:sdt>
      <w:r w:rsidRPr="00B21711">
        <w:rPr>
          <w:color w:val="000000" w:themeColor="text1"/>
          <w:sz w:val="24"/>
          <w:szCs w:val="24"/>
        </w:rPr>
        <w:t xml:space="preserve"> find that higher clay content can make opalines better seals, while lower clay content improves their reservoir potential. Lithology of the opalines can also determine how brittle the reservoir can be, for example opaline chert can be much more fractured than opaline porcelanite</w:t>
      </w:r>
      <w:sdt>
        <w:sdtPr>
          <w:rPr>
            <w:color w:val="000000" w:themeColor="text1"/>
            <w:sz w:val="24"/>
            <w:szCs w:val="24"/>
          </w:rPr>
          <w:id w:val="2019728270"/>
          <w:citation/>
        </w:sdt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 CITATION Rei01 \l 1033 </w:instrText>
          </w:r>
          <w:r w:rsidR="00C62DD5" w:rsidRPr="00B21711">
            <w:rPr>
              <w:color w:val="000000" w:themeColor="text1"/>
              <w:sz w:val="24"/>
              <w:szCs w:val="24"/>
            </w:rPr>
            <w:fldChar w:fldCharType="separate"/>
          </w:r>
          <w:ins w:id="69" w:author="Ryan Lazaroo" w:date="2023-08-08T20:50:00Z">
            <w:r w:rsidR="00DA52C5">
              <w:rPr>
                <w:noProof/>
                <w:color w:val="000000" w:themeColor="text1"/>
                <w:sz w:val="24"/>
                <w:szCs w:val="24"/>
              </w:rPr>
              <w:t xml:space="preserve"> </w:t>
            </w:r>
            <w:r w:rsidR="00DA52C5" w:rsidRPr="00DA52C5">
              <w:rPr>
                <w:noProof/>
                <w:color w:val="000000" w:themeColor="text1"/>
                <w:sz w:val="24"/>
                <w:szCs w:val="24"/>
              </w:rPr>
              <w:t>(Reid &amp; McIntyre, 2001)</w:t>
            </w:r>
          </w:ins>
          <w:del w:id="70" w:author="Ryan Lazaroo" w:date="2023-08-08T18:42:00Z">
            <w:r w:rsidR="00956A80" w:rsidDel="009645E3">
              <w:rPr>
                <w:noProof/>
                <w:color w:val="000000" w:themeColor="text1"/>
                <w:sz w:val="24"/>
                <w:szCs w:val="24"/>
              </w:rPr>
              <w:delText xml:space="preserve"> </w:delText>
            </w:r>
            <w:r w:rsidR="00956A80" w:rsidRPr="00956A80" w:rsidDel="009645E3">
              <w:rPr>
                <w:noProof/>
                <w:color w:val="000000" w:themeColor="text1"/>
                <w:sz w:val="24"/>
                <w:szCs w:val="24"/>
              </w:rPr>
              <w:delText>(Reid &amp; McIntyre, 2001)</w:delText>
            </w:r>
          </w:del>
          <w:r w:rsidR="00C62DD5" w:rsidRPr="00B21711">
            <w:rPr>
              <w:color w:val="000000" w:themeColor="text1"/>
              <w:sz w:val="24"/>
              <w:szCs w:val="24"/>
            </w:rPr>
            <w:fldChar w:fldCharType="end"/>
          </w:r>
        </w:sdtContent>
      </w:sdt>
      <w:r w:rsidR="00C62DD5" w:rsidRPr="00B21711">
        <w:rPr>
          <w:color w:val="000000" w:themeColor="text1"/>
          <w:sz w:val="24"/>
          <w:szCs w:val="24"/>
        </w:rPr>
        <w:t xml:space="preserve">. </w:t>
      </w:r>
      <w:r w:rsidRPr="00B21711">
        <w:rPr>
          <w:color w:val="000000" w:themeColor="text1"/>
          <w:sz w:val="24"/>
          <w:szCs w:val="24"/>
        </w:rPr>
        <w:t>Lastly, the differences in response to heat between opal-A and opal-CT means that when using steam injection in the extraction of hydrocarbons, opal-A becomes less permeable, and this makes opal-CT a more equally viable option</w:t>
      </w:r>
      <w:r w:rsidR="00B01105" w:rsidRPr="00B21711">
        <w:rPr>
          <w:color w:val="000000" w:themeColor="text1"/>
          <w:sz w:val="24"/>
          <w:szCs w:val="24"/>
        </w:rPr>
        <w:t xml:space="preserve"> </w:t>
      </w:r>
      <w:r w:rsidRPr="00B21711">
        <w:rPr>
          <w:color w:val="000000" w:themeColor="text1"/>
          <w:sz w:val="24"/>
          <w:szCs w:val="24"/>
        </w:rPr>
        <w:t>despite normally having lower permeabilities than opal-A</w:t>
      </w:r>
      <w:sdt>
        <w:sdtPr>
          <w:rPr>
            <w:color w:val="000000" w:themeColor="text1"/>
            <w:sz w:val="24"/>
            <w:szCs w:val="24"/>
          </w:rPr>
          <w:id w:val="822552052"/>
          <w:citation/>
        </w:sdt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 CITATION Die17 \l 1033 </w:instrText>
          </w:r>
          <w:r w:rsidR="00C62DD5" w:rsidRPr="00B21711">
            <w:rPr>
              <w:color w:val="000000" w:themeColor="text1"/>
              <w:sz w:val="24"/>
              <w:szCs w:val="24"/>
            </w:rPr>
            <w:fldChar w:fldCharType="separate"/>
          </w:r>
          <w:ins w:id="71" w:author="Ryan Lazaroo" w:date="2023-08-08T20:50:00Z">
            <w:r w:rsidR="00DA52C5">
              <w:rPr>
                <w:noProof/>
                <w:color w:val="000000" w:themeColor="text1"/>
                <w:sz w:val="24"/>
                <w:szCs w:val="24"/>
              </w:rPr>
              <w:t xml:space="preserve"> </w:t>
            </w:r>
            <w:r w:rsidR="00DA52C5" w:rsidRPr="00DA52C5">
              <w:rPr>
                <w:noProof/>
                <w:color w:val="000000" w:themeColor="text1"/>
                <w:sz w:val="24"/>
                <w:szCs w:val="24"/>
              </w:rPr>
              <w:t>(Dietrich, 2017)</w:t>
            </w:r>
          </w:ins>
          <w:del w:id="72" w:author="Ryan Lazaroo" w:date="2023-08-08T18:42:00Z">
            <w:r w:rsidR="00956A80" w:rsidDel="009645E3">
              <w:rPr>
                <w:noProof/>
                <w:color w:val="000000" w:themeColor="text1"/>
                <w:sz w:val="24"/>
                <w:szCs w:val="24"/>
              </w:rPr>
              <w:delText xml:space="preserve"> </w:delText>
            </w:r>
            <w:r w:rsidR="00956A80" w:rsidRPr="00956A80" w:rsidDel="009645E3">
              <w:rPr>
                <w:noProof/>
                <w:color w:val="000000" w:themeColor="text1"/>
                <w:sz w:val="24"/>
                <w:szCs w:val="24"/>
              </w:rPr>
              <w:delText>(Dietrich, 2017)</w:delText>
            </w:r>
          </w:del>
          <w:r w:rsidR="00C62DD5" w:rsidRPr="00B21711">
            <w:rPr>
              <w:color w:val="000000" w:themeColor="text1"/>
              <w:sz w:val="24"/>
              <w:szCs w:val="24"/>
            </w:rPr>
            <w:fldChar w:fldCharType="end"/>
          </w:r>
        </w:sdtContent>
      </w:sdt>
      <w:r w:rsidRPr="00F508BA">
        <w:rPr>
          <w:color w:val="000000" w:themeColor="text1"/>
          <w:sz w:val="24"/>
          <w:szCs w:val="24"/>
        </w:rPr>
        <w:t>.</w:t>
      </w:r>
    </w:p>
    <w:p w14:paraId="79EE65BA" w14:textId="77777777" w:rsidR="00065DE6" w:rsidRPr="00F508BA" w:rsidRDefault="00065DE6" w:rsidP="00F508BA">
      <w:pPr>
        <w:jc w:val="both"/>
        <w:rPr>
          <w:color w:val="000000" w:themeColor="text1"/>
          <w:sz w:val="24"/>
          <w:szCs w:val="24"/>
        </w:rPr>
      </w:pPr>
    </w:p>
    <w:p w14:paraId="0D8B533E" w14:textId="230218E1" w:rsidR="00042A9B" w:rsidRPr="00F508BA" w:rsidRDefault="00065DE6" w:rsidP="00F508BA">
      <w:pPr>
        <w:jc w:val="both"/>
        <w:rPr>
          <w:color w:val="000000" w:themeColor="text1"/>
          <w:sz w:val="24"/>
          <w:szCs w:val="24"/>
        </w:rPr>
      </w:pPr>
      <w:r w:rsidRPr="00F508BA">
        <w:rPr>
          <w:color w:val="000000" w:themeColor="text1"/>
          <w:sz w:val="24"/>
          <w:szCs w:val="24"/>
        </w:rPr>
        <w:t xml:space="preserve">Overall, the existing literature suggests that there is no one defined course of action in evaluating the reservoir potential of opalines, owing to their wide range of types and characteristics. At the same time, all three main types of opal have shown promise in </w:t>
      </w:r>
      <w:r w:rsidR="002F5CB0" w:rsidRPr="00F508BA">
        <w:rPr>
          <w:color w:val="000000" w:themeColor="text1"/>
          <w:sz w:val="24"/>
          <w:szCs w:val="24"/>
        </w:rPr>
        <w:t>their ability</w:t>
      </w:r>
      <w:r w:rsidRPr="00F508BA">
        <w:rPr>
          <w:color w:val="000000" w:themeColor="text1"/>
          <w:sz w:val="24"/>
          <w:szCs w:val="24"/>
        </w:rPr>
        <w:t xml:space="preserve"> to act as producing reservoirs and hence</w:t>
      </w:r>
      <w:r w:rsidR="002F5CB0" w:rsidRPr="00F508BA">
        <w:rPr>
          <w:color w:val="000000" w:themeColor="text1"/>
          <w:sz w:val="24"/>
          <w:szCs w:val="24"/>
        </w:rPr>
        <w:t xml:space="preserve"> </w:t>
      </w:r>
      <w:r w:rsidRPr="00F508BA">
        <w:rPr>
          <w:color w:val="000000" w:themeColor="text1"/>
          <w:sz w:val="24"/>
          <w:szCs w:val="24"/>
        </w:rPr>
        <w:t xml:space="preserve">should not be glossed over without more careful examination in logs. </w:t>
      </w:r>
      <w:r w:rsidR="00A50B34" w:rsidRPr="00F508BA">
        <w:rPr>
          <w:color w:val="000000" w:themeColor="text1"/>
          <w:sz w:val="24"/>
          <w:szCs w:val="24"/>
        </w:rPr>
        <w:t xml:space="preserve">In the following sections, we document our approach </w:t>
      </w:r>
      <w:r w:rsidR="002F5CB0" w:rsidRPr="00F508BA">
        <w:rPr>
          <w:color w:val="000000" w:themeColor="text1"/>
          <w:sz w:val="24"/>
          <w:szCs w:val="24"/>
        </w:rPr>
        <w:t>to examining the hydrocarbon potential of a well which had penetrated opalines.</w:t>
      </w:r>
    </w:p>
    <w:p w14:paraId="55037694" w14:textId="77777777" w:rsidR="00C62DD5" w:rsidRPr="000D3D0C" w:rsidRDefault="00C62DD5" w:rsidP="000D3D0C">
      <w:pPr>
        <w:rPr>
          <w:color w:val="1F497D" w:themeColor="text2"/>
          <w:sz w:val="24"/>
          <w:szCs w:val="24"/>
        </w:rPr>
      </w:pPr>
    </w:p>
    <w:p w14:paraId="392A2EBF" w14:textId="2D9AC45B" w:rsidR="00042A9B" w:rsidRDefault="00042A9B" w:rsidP="00F61085">
      <w:pPr>
        <w:pStyle w:val="Heading2"/>
      </w:pPr>
      <w:r w:rsidRPr="006B70A9">
        <w:rPr>
          <w:rStyle w:val="Emphasis"/>
          <w:rFonts w:ascii="Times New Roman" w:hAnsi="Times New Roman" w:cs="Times New Roman"/>
          <w:color w:val="auto"/>
          <w:sz w:val="24"/>
          <w:szCs w:val="24"/>
        </w:rPr>
        <w:t>Case Study</w:t>
      </w:r>
      <w:r w:rsidR="00C4744D">
        <w:rPr>
          <w:rStyle w:val="Emphasis"/>
          <w:rFonts w:ascii="Times New Roman" w:hAnsi="Times New Roman" w:cs="Times New Roman"/>
          <w:color w:val="auto"/>
          <w:sz w:val="24"/>
          <w:szCs w:val="24"/>
        </w:rPr>
        <w:t xml:space="preserve"> Parameters and</w:t>
      </w:r>
      <w:r w:rsidRPr="006B70A9">
        <w:rPr>
          <w:rStyle w:val="Emphasis"/>
          <w:rFonts w:ascii="Times New Roman" w:hAnsi="Times New Roman" w:cs="Times New Roman"/>
          <w:color w:val="auto"/>
          <w:sz w:val="24"/>
          <w:szCs w:val="24"/>
        </w:rPr>
        <w:t xml:space="preserve"> </w:t>
      </w:r>
      <w:r w:rsidR="002954FC">
        <w:rPr>
          <w:rStyle w:val="Emphasis"/>
          <w:rFonts w:ascii="Times New Roman" w:hAnsi="Times New Roman" w:cs="Times New Roman"/>
          <w:color w:val="auto"/>
          <w:sz w:val="24"/>
          <w:szCs w:val="24"/>
        </w:rPr>
        <w:t>Setting</w:t>
      </w:r>
    </w:p>
    <w:p w14:paraId="63B72CFA" w14:textId="77777777" w:rsidR="00ED7D32" w:rsidRDefault="00ED7D32" w:rsidP="00ED7D32">
      <w:pPr>
        <w:jc w:val="both"/>
        <w:rPr>
          <w:sz w:val="24"/>
          <w:szCs w:val="24"/>
        </w:rPr>
      </w:pPr>
      <w:r>
        <w:rPr>
          <w:sz w:val="24"/>
          <w:szCs w:val="24"/>
        </w:rPr>
        <w:t>At a recently concluded drilling campaign in 2017, an opaline rich reservoir was penetrated about 200 km off the coast of South America. The drilled well, Well DS, was located in waters over 1000 m deep, on a transform marginal plateau. Regional stratigraphy ranges from deep marine clastic deposits to shallow marine and shelfal carbonates formed in a series of transgressive-regressive cycles, with several major and minor unconformities found within the stratigraphy formed by relative sea level changes. Well DS had met the pre-drill expectations of a thick net reservoir in a four-way closure having good porosity, characterized by a brightening on the seismic amplitudes. However, upon logging and core sampling, the well was found to have penetrated non-reservoir quality limestones, shales, and opaline porcelanites – the last of which is the focus of this study.</w:t>
      </w:r>
    </w:p>
    <w:p w14:paraId="054555A8" w14:textId="77777777" w:rsidR="00ED7D32" w:rsidRDefault="00ED7D32" w:rsidP="00ED7D32">
      <w:pPr>
        <w:jc w:val="both"/>
        <w:rPr>
          <w:sz w:val="24"/>
          <w:szCs w:val="24"/>
        </w:rPr>
      </w:pPr>
    </w:p>
    <w:p w14:paraId="4FF3B18C" w14:textId="77777777" w:rsidR="00ED7D32" w:rsidRPr="00175CE8" w:rsidRDefault="00ED7D32" w:rsidP="00ED7D32">
      <w:pPr>
        <w:jc w:val="both"/>
        <w:rPr>
          <w:sz w:val="24"/>
          <w:szCs w:val="24"/>
        </w:rPr>
      </w:pPr>
      <w:r>
        <w:rPr>
          <w:sz w:val="24"/>
          <w:szCs w:val="24"/>
        </w:rPr>
        <w:t>Evidence of hydrocarbon presence in Well DS came in the form of a collected gas sample downhole, in addition to observed hydrocarbon effects on the density and neutron logs within the well.</w:t>
      </w:r>
      <w:r w:rsidRPr="00B26A9A">
        <w:rPr>
          <w:sz w:val="24"/>
          <w:szCs w:val="24"/>
        </w:rPr>
        <w:t xml:space="preserve"> </w:t>
      </w:r>
      <w:r>
        <w:rPr>
          <w:sz w:val="24"/>
          <w:szCs w:val="24"/>
        </w:rPr>
        <w:t>The well was therefore defined as a technical success as it proved the existence of a producing source rock, migration, and suitable timing.</w:t>
      </w:r>
    </w:p>
    <w:p w14:paraId="1DEE65CC" w14:textId="77777777" w:rsidR="00042A9B" w:rsidRPr="00175CE8" w:rsidRDefault="00042A9B" w:rsidP="00042A9B">
      <w:pPr>
        <w:rPr>
          <w:sz w:val="24"/>
          <w:szCs w:val="24"/>
        </w:rPr>
      </w:pPr>
    </w:p>
    <w:p w14:paraId="5B7DC291" w14:textId="64FB0501" w:rsidR="002F527D" w:rsidRPr="006B70A9" w:rsidRDefault="002F527D"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 xml:space="preserve">Approach </w:t>
      </w:r>
    </w:p>
    <w:p w14:paraId="556B37BC" w14:textId="5186ABC0" w:rsidR="00426C72" w:rsidRPr="00175CE8" w:rsidRDefault="005655D4" w:rsidP="00426C72">
      <w:pPr>
        <w:jc w:val="both"/>
        <w:rPr>
          <w:sz w:val="24"/>
          <w:szCs w:val="24"/>
        </w:rPr>
      </w:pPr>
      <w:r w:rsidRPr="00175CE8">
        <w:rPr>
          <w:sz w:val="24"/>
          <w:szCs w:val="24"/>
        </w:rPr>
        <w:t>T</w:t>
      </w:r>
      <w:r w:rsidR="00426C72" w:rsidRPr="00175CE8">
        <w:rPr>
          <w:sz w:val="24"/>
          <w:szCs w:val="24"/>
        </w:rPr>
        <w:t xml:space="preserve">he </w:t>
      </w:r>
      <w:r w:rsidRPr="00175CE8">
        <w:rPr>
          <w:sz w:val="24"/>
          <w:szCs w:val="24"/>
        </w:rPr>
        <w:t>distribution of opal in</w:t>
      </w:r>
      <w:r w:rsidR="009A2044">
        <w:rPr>
          <w:sz w:val="24"/>
          <w:szCs w:val="24"/>
        </w:rPr>
        <w:t xml:space="preserve"> the</w:t>
      </w:r>
      <w:r w:rsidRPr="00175CE8">
        <w:rPr>
          <w:sz w:val="24"/>
          <w:szCs w:val="24"/>
        </w:rPr>
        <w:t xml:space="preserve"> reservoir rocks can be heterogeneous. Additionally, since it shows up as a bright </w:t>
      </w:r>
      <w:r w:rsidR="009A2044">
        <w:rPr>
          <w:sz w:val="24"/>
          <w:szCs w:val="24"/>
        </w:rPr>
        <w:t xml:space="preserve">amplitude </w:t>
      </w:r>
      <w:r w:rsidRPr="00175CE8">
        <w:rPr>
          <w:sz w:val="24"/>
          <w:szCs w:val="24"/>
        </w:rPr>
        <w:t>on seismic due to its highly porous nature, there is a need to</w:t>
      </w:r>
      <w:r w:rsidR="009A2044">
        <w:rPr>
          <w:sz w:val="24"/>
          <w:szCs w:val="24"/>
        </w:rPr>
        <w:t xml:space="preserve"> study</w:t>
      </w:r>
      <w:r w:rsidRPr="00175CE8">
        <w:rPr>
          <w:sz w:val="24"/>
          <w:szCs w:val="24"/>
        </w:rPr>
        <w:t xml:space="preserve"> its overall effect on the raw log </w:t>
      </w:r>
      <w:r w:rsidR="00850D08" w:rsidRPr="00175CE8">
        <w:rPr>
          <w:sz w:val="24"/>
          <w:szCs w:val="24"/>
        </w:rPr>
        <w:t>measurements and</w:t>
      </w:r>
      <w:r w:rsidRPr="00175CE8">
        <w:rPr>
          <w:sz w:val="24"/>
          <w:szCs w:val="24"/>
        </w:rPr>
        <w:t xml:space="preserve"> use that as calibration parameters</w:t>
      </w:r>
      <w:r w:rsidR="009A2044">
        <w:rPr>
          <w:sz w:val="24"/>
          <w:szCs w:val="24"/>
        </w:rPr>
        <w:t xml:space="preserve"> </w:t>
      </w:r>
      <w:r w:rsidR="00850D08" w:rsidRPr="00175CE8">
        <w:rPr>
          <w:sz w:val="24"/>
          <w:szCs w:val="24"/>
        </w:rPr>
        <w:t>to support seismic</w:t>
      </w:r>
      <w:r w:rsidR="009A2044">
        <w:rPr>
          <w:sz w:val="24"/>
          <w:szCs w:val="24"/>
        </w:rPr>
        <w:t>-</w:t>
      </w:r>
      <w:r w:rsidR="00850D08" w:rsidRPr="00175CE8">
        <w:rPr>
          <w:sz w:val="24"/>
          <w:szCs w:val="24"/>
        </w:rPr>
        <w:t>driven</w:t>
      </w:r>
      <w:r w:rsidRPr="00175CE8">
        <w:rPr>
          <w:sz w:val="24"/>
          <w:szCs w:val="24"/>
        </w:rPr>
        <w:t xml:space="preserve"> exploration</w:t>
      </w:r>
      <w:r w:rsidR="00850D08" w:rsidRPr="00175CE8">
        <w:rPr>
          <w:sz w:val="24"/>
          <w:szCs w:val="24"/>
        </w:rPr>
        <w:t xml:space="preserve"> campaigns</w:t>
      </w:r>
      <w:r w:rsidRPr="00175CE8">
        <w:rPr>
          <w:sz w:val="24"/>
          <w:szCs w:val="24"/>
        </w:rPr>
        <w:t xml:space="preserve">. This was the goal of the analysis of the opaline reservoir in Well </w:t>
      </w:r>
      <w:r w:rsidR="00286873">
        <w:rPr>
          <w:sz w:val="24"/>
          <w:szCs w:val="24"/>
        </w:rPr>
        <w:t>DS</w:t>
      </w:r>
      <w:r w:rsidRPr="00175CE8">
        <w:rPr>
          <w:sz w:val="24"/>
          <w:szCs w:val="24"/>
        </w:rPr>
        <w:t xml:space="preserve">; an evaluation of its concentration, distribution in the reservoir (vertically and horizontally) and concentration </w:t>
      </w:r>
      <w:r w:rsidR="00850D08" w:rsidRPr="00175CE8">
        <w:rPr>
          <w:sz w:val="24"/>
          <w:szCs w:val="24"/>
        </w:rPr>
        <w:t>which could improve</w:t>
      </w:r>
      <w:r w:rsidRPr="00175CE8">
        <w:rPr>
          <w:sz w:val="24"/>
          <w:szCs w:val="24"/>
        </w:rPr>
        <w:t xml:space="preserve"> quantitative analysis and de-risk other potential opportunities. </w:t>
      </w:r>
    </w:p>
    <w:p w14:paraId="54E24824" w14:textId="77777777" w:rsidR="00426C72" w:rsidRPr="00175CE8" w:rsidRDefault="00426C72" w:rsidP="00426C72">
      <w:pPr>
        <w:jc w:val="both"/>
        <w:rPr>
          <w:sz w:val="24"/>
          <w:szCs w:val="24"/>
        </w:rPr>
      </w:pPr>
    </w:p>
    <w:p w14:paraId="029E157D" w14:textId="6E2BB7C4" w:rsidR="002F527D" w:rsidRDefault="00171C92"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Interpretation Results</w:t>
      </w:r>
      <w:r w:rsidR="009454FC" w:rsidRPr="006B70A9">
        <w:rPr>
          <w:rStyle w:val="Emphasis"/>
          <w:rFonts w:ascii="Times New Roman" w:hAnsi="Times New Roman" w:cs="Times New Roman"/>
          <w:color w:val="auto"/>
          <w:sz w:val="24"/>
          <w:szCs w:val="24"/>
        </w:rPr>
        <w:t xml:space="preserve"> - Well </w:t>
      </w:r>
      <w:r w:rsidR="00752510" w:rsidRPr="006B70A9">
        <w:rPr>
          <w:rStyle w:val="Emphasis"/>
          <w:rFonts w:ascii="Times New Roman" w:hAnsi="Times New Roman" w:cs="Times New Roman"/>
          <w:color w:val="auto"/>
          <w:sz w:val="24"/>
          <w:szCs w:val="24"/>
        </w:rPr>
        <w:t>DS</w:t>
      </w:r>
    </w:p>
    <w:tbl>
      <w:tblPr>
        <w:tblStyle w:val="TableGrid"/>
        <w:tblpPr w:leftFromText="180" w:rightFromText="180" w:vertAnchor="text" w:horzAnchor="margin" w:tblpY="93"/>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2358A" w14:paraId="5E10C9A5" w14:textId="77777777" w:rsidTr="00B2358A">
        <w:tc>
          <w:tcPr>
            <w:tcW w:w="10800" w:type="dxa"/>
          </w:tcPr>
          <w:p w14:paraId="3C889033" w14:textId="3682E30D" w:rsidR="00653B0F" w:rsidRDefault="00653B0F" w:rsidP="00B2358A">
            <w:pPr>
              <w:rPr>
                <w:sz w:val="24"/>
                <w:szCs w:val="24"/>
              </w:rPr>
            </w:pPr>
            <w:r>
              <w:rPr>
                <w:noProof/>
                <w:sz w:val="24"/>
                <w:szCs w:val="24"/>
              </w:rPr>
              <w:drawing>
                <wp:inline distT="0" distB="0" distL="0" distR="0" wp14:anchorId="0E98FCDA" wp14:editId="6C7B93F8">
                  <wp:extent cx="5844540" cy="312906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0458" cy="3137584"/>
                          </a:xfrm>
                          <a:prstGeom prst="rect">
                            <a:avLst/>
                          </a:prstGeom>
                          <a:noFill/>
                        </pic:spPr>
                      </pic:pic>
                    </a:graphicData>
                  </a:graphic>
                </wp:inline>
              </w:drawing>
            </w:r>
          </w:p>
        </w:tc>
      </w:tr>
      <w:tr w:rsidR="00B2358A" w14:paraId="442FEB91" w14:textId="77777777" w:rsidTr="00B2358A">
        <w:tc>
          <w:tcPr>
            <w:tcW w:w="10800" w:type="dxa"/>
          </w:tcPr>
          <w:p w14:paraId="4514A5F8" w14:textId="365DA30A" w:rsidR="00B2358A" w:rsidRPr="009708E8" w:rsidRDefault="00B2358A" w:rsidP="00B2358A">
            <w:pPr>
              <w:pStyle w:val="Caption"/>
              <w:jc w:val="center"/>
              <w:rPr>
                <w:b/>
                <w:i w:val="0"/>
                <w:color w:val="000000" w:themeColor="text1"/>
                <w:sz w:val="20"/>
                <w:szCs w:val="20"/>
              </w:rPr>
            </w:pPr>
            <w:bookmarkStart w:id="73" w:name="_Ref128557695"/>
            <w:r w:rsidRPr="00093AA9">
              <w:rPr>
                <w:b/>
                <w:i w:val="0"/>
                <w:color w:val="auto"/>
                <w:sz w:val="20"/>
                <w:szCs w:val="20"/>
              </w:rPr>
              <w:t xml:space="preserve">Figure </w:t>
            </w:r>
            <w:r w:rsidRPr="00093AA9">
              <w:rPr>
                <w:b/>
                <w:i w:val="0"/>
                <w:color w:val="auto"/>
                <w:sz w:val="20"/>
                <w:szCs w:val="20"/>
              </w:rPr>
              <w:fldChar w:fldCharType="begin"/>
            </w:r>
            <w:r w:rsidRPr="008E0F10">
              <w:rPr>
                <w:b/>
                <w:i w:val="0"/>
              </w:rPr>
              <w:instrText xml:space="preserve"> SEQ Figure \* ARABIC </w:instrText>
            </w:r>
            <w:r w:rsidRPr="00093AA9">
              <w:rPr>
                <w:b/>
                <w:i w:val="0"/>
                <w:color w:val="auto"/>
                <w:sz w:val="20"/>
                <w:szCs w:val="20"/>
              </w:rPr>
              <w:fldChar w:fldCharType="separate"/>
            </w:r>
            <w:r w:rsidR="00DA52C5">
              <w:rPr>
                <w:b/>
                <w:i w:val="0"/>
                <w:noProof/>
              </w:rPr>
              <w:t>1</w:t>
            </w:r>
            <w:r w:rsidRPr="00093AA9">
              <w:rPr>
                <w:b/>
                <w:i w:val="0"/>
                <w:color w:val="auto"/>
                <w:sz w:val="20"/>
                <w:szCs w:val="20"/>
              </w:rPr>
              <w:fldChar w:fldCharType="end"/>
            </w:r>
            <w:bookmarkEnd w:id="73"/>
            <w:r w:rsidRPr="00093AA9">
              <w:rPr>
                <w:b/>
                <w:i w:val="0"/>
                <w:color w:val="auto"/>
                <w:sz w:val="20"/>
                <w:szCs w:val="20"/>
              </w:rPr>
              <w:t xml:space="preserve">: </w:t>
            </w:r>
            <w:r w:rsidRPr="009708E8">
              <w:rPr>
                <w:bCs/>
                <w:i w:val="0"/>
                <w:color w:val="000000" w:themeColor="text1"/>
                <w:sz w:val="20"/>
                <w:szCs w:val="20"/>
              </w:rPr>
              <w:t xml:space="preserve">Logs from Well </w:t>
            </w:r>
            <w:r>
              <w:rPr>
                <w:bCs/>
                <w:i w:val="0"/>
                <w:color w:val="000000" w:themeColor="text1"/>
                <w:sz w:val="20"/>
                <w:szCs w:val="20"/>
              </w:rPr>
              <w:t>DS</w:t>
            </w:r>
          </w:p>
        </w:tc>
      </w:tr>
    </w:tbl>
    <w:p w14:paraId="3C32A2D1" w14:textId="77777777" w:rsidR="00B2358A" w:rsidRPr="00B2358A" w:rsidRDefault="00B2358A" w:rsidP="00B2358A"/>
    <w:p w14:paraId="637B3D02" w14:textId="2E3E8CBC" w:rsidR="00522762" w:rsidRPr="007979E4" w:rsidRDefault="00AC0A2F" w:rsidP="00522762">
      <w:pPr>
        <w:jc w:val="both"/>
        <w:rPr>
          <w:color w:val="000000" w:themeColor="text1"/>
          <w:sz w:val="24"/>
          <w:szCs w:val="24"/>
        </w:rPr>
      </w:pPr>
      <w:r w:rsidRPr="007979E4">
        <w:rPr>
          <w:color w:val="000000" w:themeColor="text1"/>
          <w:sz w:val="24"/>
          <w:szCs w:val="24"/>
        </w:rPr>
        <w:t xml:space="preserve">A set of basic logs (GR, RES and D-N) (see </w:t>
      </w:r>
      <w:r w:rsidR="00891515">
        <w:rPr>
          <w:color w:val="000000" w:themeColor="text1"/>
          <w:sz w:val="24"/>
          <w:szCs w:val="24"/>
        </w:rPr>
        <w:fldChar w:fldCharType="begin"/>
      </w:r>
      <w:r w:rsidR="00891515">
        <w:rPr>
          <w:color w:val="000000" w:themeColor="text1"/>
          <w:sz w:val="24"/>
          <w:szCs w:val="24"/>
        </w:rPr>
        <w:instrText xml:space="preserve"> REF _Ref128557695 \h  \* MERGEFORMAT </w:instrText>
      </w:r>
      <w:r w:rsidR="00891515">
        <w:rPr>
          <w:color w:val="000000" w:themeColor="text1"/>
          <w:sz w:val="24"/>
          <w:szCs w:val="24"/>
        </w:rPr>
      </w:r>
      <w:r w:rsidR="00891515">
        <w:rPr>
          <w:color w:val="000000" w:themeColor="text1"/>
          <w:sz w:val="24"/>
          <w:szCs w:val="24"/>
        </w:rPr>
        <w:fldChar w:fldCharType="separate"/>
      </w:r>
      <w:r w:rsidR="00DA52C5" w:rsidRPr="00DA52C5">
        <w:rPr>
          <w:color w:val="000000" w:themeColor="text1"/>
          <w:sz w:val="24"/>
          <w:szCs w:val="24"/>
        </w:rPr>
        <w:t>Figure 1</w:t>
      </w:r>
      <w:r w:rsidR="00891515">
        <w:rPr>
          <w:color w:val="000000" w:themeColor="text1"/>
          <w:sz w:val="24"/>
          <w:szCs w:val="24"/>
        </w:rPr>
        <w:fldChar w:fldCharType="end"/>
      </w:r>
      <w:r w:rsidRPr="007979E4">
        <w:rPr>
          <w:color w:val="000000" w:themeColor="text1"/>
          <w:sz w:val="24"/>
          <w:szCs w:val="24"/>
        </w:rPr>
        <w:t xml:space="preserve">) as well as core samples are present in Well </w:t>
      </w:r>
      <w:r w:rsidR="001A4B2B">
        <w:rPr>
          <w:color w:val="000000" w:themeColor="text1"/>
          <w:sz w:val="24"/>
          <w:szCs w:val="24"/>
        </w:rPr>
        <w:t>DS</w:t>
      </w:r>
      <w:r w:rsidRPr="007979E4">
        <w:rPr>
          <w:color w:val="000000" w:themeColor="text1"/>
          <w:sz w:val="24"/>
          <w:szCs w:val="24"/>
        </w:rPr>
        <w:t xml:space="preserve">. The effect of opal on the logs is varied; it is observed that opaline has a smaller effect on sonic and neutron logs but has a larger effect on the density log. This </w:t>
      </w:r>
      <w:r w:rsidR="003F671D" w:rsidRPr="007979E4">
        <w:rPr>
          <w:color w:val="000000" w:themeColor="text1"/>
          <w:sz w:val="24"/>
          <w:szCs w:val="24"/>
        </w:rPr>
        <w:t xml:space="preserve">large </w:t>
      </w:r>
      <w:r w:rsidRPr="007979E4">
        <w:rPr>
          <w:color w:val="000000" w:themeColor="text1"/>
          <w:sz w:val="24"/>
          <w:szCs w:val="24"/>
        </w:rPr>
        <w:t xml:space="preserve">effect is best explained in </w:t>
      </w:r>
      <w:r w:rsidR="00891515">
        <w:rPr>
          <w:color w:val="000000" w:themeColor="text1"/>
          <w:sz w:val="24"/>
          <w:szCs w:val="24"/>
        </w:rPr>
        <w:fldChar w:fldCharType="begin"/>
      </w:r>
      <w:r w:rsidR="00891515">
        <w:rPr>
          <w:color w:val="000000" w:themeColor="text1"/>
          <w:sz w:val="24"/>
          <w:szCs w:val="24"/>
        </w:rPr>
        <w:instrText xml:space="preserve"> REF _Ref128557708 \h  \* MERGEFORMAT </w:instrText>
      </w:r>
      <w:r w:rsidR="00891515">
        <w:rPr>
          <w:color w:val="000000" w:themeColor="text1"/>
          <w:sz w:val="24"/>
          <w:szCs w:val="24"/>
        </w:rPr>
      </w:r>
      <w:r w:rsidR="00891515">
        <w:rPr>
          <w:color w:val="000000" w:themeColor="text1"/>
          <w:sz w:val="24"/>
          <w:szCs w:val="24"/>
        </w:rPr>
        <w:fldChar w:fldCharType="separate"/>
      </w:r>
      <w:r w:rsidR="00DA52C5" w:rsidRPr="00DA52C5">
        <w:rPr>
          <w:color w:val="000000" w:themeColor="text1"/>
          <w:sz w:val="24"/>
          <w:szCs w:val="24"/>
        </w:rPr>
        <w:t>Figure 2</w:t>
      </w:r>
      <w:r w:rsidR="00891515">
        <w:rPr>
          <w:color w:val="000000" w:themeColor="text1"/>
          <w:sz w:val="24"/>
          <w:szCs w:val="24"/>
        </w:rPr>
        <w:fldChar w:fldCharType="end"/>
      </w:r>
      <w:r w:rsidRPr="007979E4">
        <w:rPr>
          <w:color w:val="000000" w:themeColor="text1"/>
          <w:sz w:val="24"/>
          <w:szCs w:val="24"/>
        </w:rPr>
        <w:t xml:space="preserve">, which shows </w:t>
      </w:r>
      <w:r w:rsidR="00F25052" w:rsidRPr="007979E4">
        <w:rPr>
          <w:color w:val="000000" w:themeColor="text1"/>
          <w:sz w:val="24"/>
          <w:szCs w:val="24"/>
        </w:rPr>
        <w:t xml:space="preserve">the </w:t>
      </w:r>
      <w:r w:rsidR="003F671D" w:rsidRPr="007979E4">
        <w:rPr>
          <w:color w:val="000000" w:themeColor="text1"/>
          <w:sz w:val="24"/>
          <w:szCs w:val="24"/>
        </w:rPr>
        <w:t xml:space="preserve">significantly </w:t>
      </w:r>
      <w:r w:rsidR="00F25052" w:rsidRPr="007979E4">
        <w:rPr>
          <w:color w:val="000000" w:themeColor="text1"/>
          <w:sz w:val="24"/>
          <w:szCs w:val="24"/>
        </w:rPr>
        <w:t>lower grain densities of opaline samples (~2.2</w:t>
      </w:r>
      <w:r w:rsidR="00C26614">
        <w:rPr>
          <w:color w:val="000000" w:themeColor="text1"/>
          <w:sz w:val="24"/>
          <w:szCs w:val="24"/>
        </w:rPr>
        <w:t xml:space="preserve"> </w:t>
      </w:r>
      <w:r w:rsidR="00F25052" w:rsidRPr="007979E4">
        <w:rPr>
          <w:color w:val="000000" w:themeColor="text1"/>
          <w:sz w:val="24"/>
          <w:szCs w:val="24"/>
        </w:rPr>
        <w:t>g/cc) compared to the sandstone and limestone intervals (2.6-2.72</w:t>
      </w:r>
      <w:r w:rsidR="00C26614">
        <w:rPr>
          <w:color w:val="000000" w:themeColor="text1"/>
          <w:sz w:val="24"/>
          <w:szCs w:val="24"/>
        </w:rPr>
        <w:t xml:space="preserve"> </w:t>
      </w:r>
      <w:r w:rsidR="00F25052" w:rsidRPr="007979E4">
        <w:rPr>
          <w:color w:val="000000" w:themeColor="text1"/>
          <w:sz w:val="24"/>
          <w:szCs w:val="24"/>
        </w:rPr>
        <w:t>g/cc).</w:t>
      </w:r>
      <w:r w:rsidR="003A499A">
        <w:rPr>
          <w:color w:val="000000" w:themeColor="text1"/>
          <w:sz w:val="24"/>
          <w:szCs w:val="24"/>
        </w:rPr>
        <w:t xml:space="preserve"> Note that while the lower density value of opaline in this sample is attributed mainly to a microporous structure, it could also be due to </w:t>
      </w:r>
      <w:r w:rsidR="00342885">
        <w:rPr>
          <w:color w:val="000000" w:themeColor="text1"/>
          <w:sz w:val="24"/>
          <w:szCs w:val="24"/>
        </w:rPr>
        <w:t xml:space="preserve">dissolution and leaching of microfossils or </w:t>
      </w:r>
      <w:r w:rsidR="009445BC">
        <w:rPr>
          <w:color w:val="000000" w:themeColor="text1"/>
          <w:sz w:val="24"/>
          <w:szCs w:val="24"/>
        </w:rPr>
        <w:t xml:space="preserve">possibly </w:t>
      </w:r>
      <w:r w:rsidR="00342885">
        <w:rPr>
          <w:color w:val="000000" w:themeColor="text1"/>
          <w:sz w:val="24"/>
          <w:szCs w:val="24"/>
        </w:rPr>
        <w:t xml:space="preserve">fractures. </w:t>
      </w:r>
      <w:r w:rsidRPr="007979E4">
        <w:rPr>
          <w:color w:val="000000" w:themeColor="text1"/>
          <w:sz w:val="24"/>
          <w:szCs w:val="24"/>
        </w:rPr>
        <w:t>Both photoelectric effect (PEF) and bulk density correction (DRHO) logs do not show significant anomalous values; DRHO is ~ 0.058 ± 0.012 g/cc and PEF is ~3.73 ± 0.79. As the well was wet, the effect on resistivity is unclear, but given its microporous nature, resistivity suppression is very possible.</w:t>
      </w:r>
    </w:p>
    <w:p w14:paraId="34C56C02" w14:textId="77777777" w:rsidR="00716719" w:rsidRPr="00522762" w:rsidRDefault="00716719" w:rsidP="00522762">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22762" w14:paraId="5355469B" w14:textId="77777777" w:rsidTr="00522762">
        <w:tc>
          <w:tcPr>
            <w:tcW w:w="10790" w:type="dxa"/>
          </w:tcPr>
          <w:p w14:paraId="46C01E40" w14:textId="27D1630A" w:rsidR="00522762" w:rsidRDefault="00522762" w:rsidP="00522762">
            <w:pPr>
              <w:jc w:val="center"/>
            </w:pPr>
            <w:r>
              <w:rPr>
                <w:noProof/>
                <w:sz w:val="24"/>
                <w:szCs w:val="24"/>
                <w:lang w:val="en-SG" w:eastAsia="en-SG"/>
              </w:rPr>
              <w:drawing>
                <wp:inline distT="0" distB="0" distL="0" distR="0" wp14:anchorId="26D13640" wp14:editId="55670D33">
                  <wp:extent cx="4197695" cy="279794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stretch>
                            <a:fillRect/>
                          </a:stretch>
                        </pic:blipFill>
                        <pic:spPr>
                          <a:xfrm>
                            <a:off x="0" y="0"/>
                            <a:ext cx="4197695" cy="2797942"/>
                          </a:xfrm>
                          <a:prstGeom prst="rect">
                            <a:avLst/>
                          </a:prstGeom>
                          <a:ln>
                            <a:noFill/>
                          </a:ln>
                        </pic:spPr>
                      </pic:pic>
                    </a:graphicData>
                  </a:graphic>
                </wp:inline>
              </w:drawing>
            </w:r>
          </w:p>
        </w:tc>
      </w:tr>
      <w:tr w:rsidR="00522762" w14:paraId="6F7FB532" w14:textId="77777777" w:rsidTr="00522762">
        <w:tc>
          <w:tcPr>
            <w:tcW w:w="10790" w:type="dxa"/>
          </w:tcPr>
          <w:p w14:paraId="098286F2" w14:textId="339FB44A" w:rsidR="00522762" w:rsidRPr="006C0316" w:rsidRDefault="00522762" w:rsidP="00522762">
            <w:pPr>
              <w:pStyle w:val="Caption"/>
              <w:jc w:val="center"/>
              <w:rPr>
                <w:i w:val="0"/>
                <w:color w:val="000000" w:themeColor="text1"/>
                <w:sz w:val="20"/>
                <w:szCs w:val="20"/>
              </w:rPr>
            </w:pPr>
            <w:bookmarkStart w:id="74" w:name="_Ref128557708"/>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DA52C5">
              <w:rPr>
                <w:b/>
                <w:i w:val="0"/>
                <w:noProof/>
                <w:color w:val="000000" w:themeColor="text1"/>
                <w:sz w:val="20"/>
                <w:szCs w:val="20"/>
              </w:rPr>
              <w:t>2</w:t>
            </w:r>
            <w:r w:rsidRPr="006C0316">
              <w:rPr>
                <w:b/>
                <w:i w:val="0"/>
                <w:color w:val="000000" w:themeColor="text1"/>
                <w:sz w:val="20"/>
                <w:szCs w:val="20"/>
              </w:rPr>
              <w:fldChar w:fldCharType="end"/>
            </w:r>
            <w:bookmarkEnd w:id="74"/>
            <w:r w:rsidR="006C0316" w:rsidRPr="006C0316">
              <w:rPr>
                <w:b/>
                <w:bCs/>
                <w:i w:val="0"/>
                <w:iCs w:val="0"/>
                <w:noProof/>
                <w:color w:val="000000" w:themeColor="text1"/>
                <w:sz w:val="20"/>
                <w:szCs w:val="20"/>
              </w:rPr>
              <w:t>:</w:t>
            </w:r>
            <w:r w:rsidR="006C0316">
              <w:rPr>
                <w:i w:val="0"/>
                <w:iCs w:val="0"/>
                <w:noProof/>
                <w:color w:val="000000" w:themeColor="text1"/>
                <w:sz w:val="20"/>
                <w:szCs w:val="20"/>
              </w:rPr>
              <w:t xml:space="preserve"> </w:t>
            </w:r>
            <w:r w:rsidRPr="006C0316">
              <w:rPr>
                <w:i w:val="0"/>
                <w:color w:val="000000" w:themeColor="text1"/>
                <w:sz w:val="20"/>
                <w:szCs w:val="20"/>
              </w:rPr>
              <w:t xml:space="preserve">Histogram of grain densities of samples from the same field as Well </w:t>
            </w:r>
            <w:r w:rsidR="00286873">
              <w:rPr>
                <w:i w:val="0"/>
                <w:color w:val="000000" w:themeColor="text1"/>
                <w:sz w:val="20"/>
                <w:szCs w:val="20"/>
              </w:rPr>
              <w:t>DS</w:t>
            </w:r>
          </w:p>
        </w:tc>
      </w:tr>
    </w:tbl>
    <w:tbl>
      <w:tblPr>
        <w:tblStyle w:val="TableGrid"/>
        <w:tblpPr w:leftFromText="180" w:rightFromText="180" w:vertAnchor="text" w:horzAnchor="margin" w:tblpXSpec="center" w:tblpY="14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71CCB" w14:paraId="0DF76D65" w14:textId="77777777" w:rsidTr="009445BC">
        <w:tc>
          <w:tcPr>
            <w:tcW w:w="5000" w:type="pct"/>
          </w:tcPr>
          <w:p w14:paraId="15DE588A" w14:textId="4BE9A906" w:rsidR="00E71CCB" w:rsidRDefault="00B2358A" w:rsidP="00E71CCB">
            <w:pPr>
              <w:pStyle w:val="Caption"/>
              <w:jc w:val="center"/>
            </w:pPr>
            <w:r>
              <w:rPr>
                <w:noProof/>
                <w:sz w:val="24"/>
                <w:szCs w:val="24"/>
              </w:rPr>
              <w:t xml:space="preserve"> </w:t>
            </w:r>
            <w:r w:rsidR="00E71CCB">
              <w:rPr>
                <w:noProof/>
                <w:sz w:val="24"/>
                <w:szCs w:val="24"/>
                <w:lang w:val="en-SG" w:eastAsia="en-SG"/>
              </w:rPr>
              <w:drawing>
                <wp:inline distT="0" distB="0" distL="0" distR="0" wp14:anchorId="6C4A912D" wp14:editId="1B378703">
                  <wp:extent cx="5848350" cy="2321064"/>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stretch>
                            <a:fillRect/>
                          </a:stretch>
                        </pic:blipFill>
                        <pic:spPr>
                          <a:xfrm>
                            <a:off x="0" y="0"/>
                            <a:ext cx="5857222" cy="2324585"/>
                          </a:xfrm>
                          <a:prstGeom prst="rect">
                            <a:avLst/>
                          </a:prstGeom>
                          <a:ln>
                            <a:noFill/>
                          </a:ln>
                        </pic:spPr>
                      </pic:pic>
                    </a:graphicData>
                  </a:graphic>
                </wp:inline>
              </w:drawing>
            </w:r>
          </w:p>
        </w:tc>
      </w:tr>
      <w:tr w:rsidR="00E71CCB" w14:paraId="0A33477F" w14:textId="77777777" w:rsidTr="009445BC">
        <w:tc>
          <w:tcPr>
            <w:tcW w:w="5000" w:type="pct"/>
          </w:tcPr>
          <w:p w14:paraId="682C6533" w14:textId="0F7CEAB6" w:rsidR="00E71CCB" w:rsidRPr="00E03B30" w:rsidRDefault="00E71CCB" w:rsidP="00E71CCB">
            <w:pPr>
              <w:pStyle w:val="Caption"/>
              <w:jc w:val="center"/>
              <w:rPr>
                <w:i w:val="0"/>
                <w:color w:val="000000" w:themeColor="text1"/>
                <w:sz w:val="20"/>
                <w:szCs w:val="20"/>
              </w:rPr>
            </w:pPr>
            <w:bookmarkStart w:id="75" w:name="_Ref128472435"/>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DA52C5">
              <w:rPr>
                <w:b/>
                <w:i w:val="0"/>
                <w:noProof/>
                <w:color w:val="000000" w:themeColor="text1"/>
                <w:sz w:val="20"/>
                <w:szCs w:val="20"/>
              </w:rPr>
              <w:t>3</w:t>
            </w:r>
            <w:r w:rsidRPr="006C0316">
              <w:rPr>
                <w:b/>
                <w:i w:val="0"/>
                <w:color w:val="000000" w:themeColor="text1"/>
                <w:sz w:val="20"/>
                <w:szCs w:val="20"/>
              </w:rPr>
              <w:fldChar w:fldCharType="end"/>
            </w:r>
            <w:bookmarkEnd w:id="75"/>
            <w:r w:rsidR="006C0316">
              <w:rPr>
                <w:b/>
                <w:bCs/>
                <w:i w:val="0"/>
                <w:iCs w:val="0"/>
                <w:color w:val="000000" w:themeColor="text1"/>
                <w:sz w:val="20"/>
                <w:szCs w:val="20"/>
              </w:rPr>
              <w:t xml:space="preserve">: </w:t>
            </w:r>
            <w:r w:rsidRPr="006C0316">
              <w:rPr>
                <w:i w:val="0"/>
                <w:color w:val="000000" w:themeColor="text1"/>
                <w:sz w:val="20"/>
                <w:szCs w:val="20"/>
              </w:rPr>
              <w:t>Scanning Electron Microscope (SEM) images</w:t>
            </w:r>
            <w:r w:rsidR="00B01105" w:rsidRPr="006C0316">
              <w:rPr>
                <w:i w:val="0"/>
                <w:color w:val="000000" w:themeColor="text1"/>
                <w:sz w:val="20"/>
                <w:szCs w:val="20"/>
              </w:rPr>
              <w:t xml:space="preserve"> from Well </w:t>
            </w:r>
            <w:r w:rsidR="00286873">
              <w:rPr>
                <w:i w:val="0"/>
                <w:color w:val="000000" w:themeColor="text1"/>
                <w:sz w:val="20"/>
                <w:szCs w:val="20"/>
              </w:rPr>
              <w:t>DS</w:t>
            </w:r>
            <w:r w:rsidRPr="006C0316">
              <w:rPr>
                <w:i w:val="0"/>
                <w:color w:val="000000" w:themeColor="text1"/>
                <w:sz w:val="20"/>
                <w:szCs w:val="20"/>
              </w:rPr>
              <w:t xml:space="preserve">. </w:t>
            </w:r>
            <w:r w:rsidRPr="00E03B30">
              <w:rPr>
                <w:b/>
                <w:bCs/>
                <w:i w:val="0"/>
                <w:color w:val="000000" w:themeColor="text1"/>
                <w:sz w:val="20"/>
                <w:szCs w:val="20"/>
              </w:rPr>
              <w:t>Left</w:t>
            </w:r>
            <w:r w:rsidRPr="006C0316">
              <w:rPr>
                <w:i w:val="0"/>
                <w:color w:val="000000" w:themeColor="text1"/>
                <w:sz w:val="20"/>
                <w:szCs w:val="20"/>
              </w:rPr>
              <w:t xml:space="preserve">: </w:t>
            </w:r>
            <w:r w:rsidR="00D362CD">
              <w:rPr>
                <w:i w:val="0"/>
                <w:color w:val="000000" w:themeColor="text1"/>
                <w:sz w:val="20"/>
                <w:szCs w:val="20"/>
              </w:rPr>
              <w:t xml:space="preserve">An elongate pore (P) hosting </w:t>
            </w:r>
            <w:r w:rsidR="00B207A1">
              <w:rPr>
                <w:i w:val="0"/>
                <w:color w:val="000000" w:themeColor="text1"/>
                <w:sz w:val="20"/>
                <w:szCs w:val="20"/>
              </w:rPr>
              <w:t>zeolite crystals (Z) within the microporous smectitic-illitic clay (Cl)</w:t>
            </w:r>
            <w:r w:rsidR="009A48DB">
              <w:rPr>
                <w:i w:val="0"/>
                <w:color w:val="000000" w:themeColor="text1"/>
                <w:sz w:val="20"/>
                <w:szCs w:val="20"/>
              </w:rPr>
              <w:t xml:space="preserve"> and opal lepisphere (Ls) matrix. </w:t>
            </w:r>
            <w:r w:rsidR="009A5299">
              <w:rPr>
                <w:i w:val="0"/>
                <w:color w:val="000000" w:themeColor="text1"/>
                <w:sz w:val="20"/>
                <w:szCs w:val="20"/>
              </w:rPr>
              <w:t>Intraparticle porosity is also found within a radiolarian (Rd) fragment</w:t>
            </w:r>
            <w:r w:rsidR="00E03B30">
              <w:rPr>
                <w:i w:val="0"/>
                <w:color w:val="000000" w:themeColor="text1"/>
                <w:sz w:val="20"/>
                <w:szCs w:val="20"/>
              </w:rPr>
              <w:t>.</w:t>
            </w:r>
            <w:r w:rsidRPr="006C0316">
              <w:rPr>
                <w:i w:val="0"/>
                <w:color w:val="000000" w:themeColor="text1"/>
                <w:sz w:val="20"/>
                <w:szCs w:val="20"/>
              </w:rPr>
              <w:t xml:space="preserve"> </w:t>
            </w:r>
            <w:r w:rsidRPr="00F3616F">
              <w:rPr>
                <w:b/>
                <w:bCs/>
                <w:i w:val="0"/>
                <w:color w:val="000000" w:themeColor="text1"/>
                <w:sz w:val="20"/>
                <w:szCs w:val="20"/>
              </w:rPr>
              <w:t>Right</w:t>
            </w:r>
            <w:r w:rsidRPr="006C0316">
              <w:rPr>
                <w:i w:val="0"/>
                <w:color w:val="000000" w:themeColor="text1"/>
                <w:sz w:val="20"/>
                <w:szCs w:val="20"/>
              </w:rPr>
              <w:t xml:space="preserve">: </w:t>
            </w:r>
            <w:r w:rsidR="00CA228D">
              <w:rPr>
                <w:i w:val="0"/>
                <w:color w:val="000000" w:themeColor="text1"/>
                <w:sz w:val="20"/>
                <w:szCs w:val="20"/>
              </w:rPr>
              <w:t xml:space="preserve">Close up of a typical </w:t>
            </w:r>
            <w:r w:rsidR="006A3942">
              <w:rPr>
                <w:i w:val="0"/>
                <w:color w:val="000000" w:themeColor="text1"/>
                <w:sz w:val="20"/>
                <w:szCs w:val="20"/>
              </w:rPr>
              <w:t xml:space="preserve">microporous matrix of flaky detrital smectitic-illitic clay </w:t>
            </w:r>
            <w:r w:rsidR="002B30A4">
              <w:rPr>
                <w:i w:val="0"/>
                <w:color w:val="000000" w:themeColor="text1"/>
                <w:sz w:val="20"/>
                <w:szCs w:val="20"/>
              </w:rPr>
              <w:t>(Cl) and opal lepispheres (Ls). Contains scattered zeolite crystals (Z)</w:t>
            </w:r>
            <w:r w:rsidR="002337B2">
              <w:rPr>
                <w:i w:val="0"/>
                <w:color w:val="000000" w:themeColor="text1"/>
                <w:sz w:val="20"/>
                <w:szCs w:val="20"/>
              </w:rPr>
              <w:t>, cryptocrystalline calcite (CxCal), and coccoliths (Cc).</w:t>
            </w:r>
          </w:p>
        </w:tc>
      </w:tr>
    </w:tbl>
    <w:p w14:paraId="7A532196" w14:textId="77777777" w:rsidR="00522762" w:rsidRDefault="00522762" w:rsidP="00522762"/>
    <w:p w14:paraId="56E44D3B" w14:textId="1596EFC8" w:rsidR="00766F68" w:rsidRDefault="005655D4" w:rsidP="005655D4">
      <w:pPr>
        <w:jc w:val="both"/>
        <w:rPr>
          <w:color w:val="000000" w:themeColor="text1"/>
          <w:sz w:val="24"/>
          <w:szCs w:val="24"/>
        </w:rPr>
      </w:pPr>
      <w:r w:rsidRPr="002D2B84">
        <w:rPr>
          <w:color w:val="000000" w:themeColor="text1"/>
          <w:sz w:val="24"/>
          <w:szCs w:val="24"/>
        </w:rPr>
        <w:t xml:space="preserve">A series of core measurements done on collected sidewall core samples </w:t>
      </w:r>
      <w:r w:rsidR="00850D08" w:rsidRPr="002D2B84">
        <w:rPr>
          <w:color w:val="000000" w:themeColor="text1"/>
          <w:sz w:val="24"/>
          <w:szCs w:val="24"/>
        </w:rPr>
        <w:t xml:space="preserve">in Well </w:t>
      </w:r>
      <w:r w:rsidR="00286873">
        <w:rPr>
          <w:color w:val="000000" w:themeColor="text1"/>
          <w:sz w:val="24"/>
          <w:szCs w:val="24"/>
        </w:rPr>
        <w:t>DS</w:t>
      </w:r>
      <w:r w:rsidR="00850D08" w:rsidRPr="002D2B84">
        <w:rPr>
          <w:color w:val="000000" w:themeColor="text1"/>
          <w:sz w:val="24"/>
          <w:szCs w:val="24"/>
        </w:rPr>
        <w:t xml:space="preserve">, which </w:t>
      </w:r>
      <w:r w:rsidRPr="002D2B84">
        <w:rPr>
          <w:color w:val="000000" w:themeColor="text1"/>
          <w:sz w:val="24"/>
          <w:szCs w:val="24"/>
        </w:rPr>
        <w:t>showed that samples had good porosity, ranging from 25-41%. The permeability, while low at &lt;10</w:t>
      </w:r>
      <w:r w:rsidR="00B01AC4">
        <w:rPr>
          <w:color w:val="000000" w:themeColor="text1"/>
          <w:sz w:val="24"/>
          <w:szCs w:val="24"/>
        </w:rPr>
        <w:t xml:space="preserve"> </w:t>
      </w:r>
      <w:r w:rsidRPr="002D2B84">
        <w:rPr>
          <w:color w:val="000000" w:themeColor="text1"/>
          <w:sz w:val="24"/>
          <w:szCs w:val="24"/>
        </w:rPr>
        <w:t>mD, were in line with analogs found elsewhere.</w:t>
      </w:r>
      <w:r w:rsidR="00F25052" w:rsidRPr="002D2B84">
        <w:rPr>
          <w:color w:val="000000" w:themeColor="text1"/>
          <w:sz w:val="24"/>
          <w:szCs w:val="24"/>
        </w:rPr>
        <w:t xml:space="preserve"> These values are distinct from the</w:t>
      </w:r>
      <w:r w:rsidR="003F671D" w:rsidRPr="002D2B84">
        <w:rPr>
          <w:color w:val="000000" w:themeColor="text1"/>
          <w:sz w:val="24"/>
          <w:szCs w:val="24"/>
        </w:rPr>
        <w:t xml:space="preserve"> </w:t>
      </w:r>
      <w:r w:rsidR="00F25052" w:rsidRPr="002D2B84">
        <w:rPr>
          <w:color w:val="000000" w:themeColor="text1"/>
          <w:sz w:val="24"/>
          <w:szCs w:val="24"/>
        </w:rPr>
        <w:t>sandstone and limestone intervals from other wells in the area (</w:t>
      </w:r>
      <w:r w:rsidR="00863CCC" w:rsidRPr="002D2B84">
        <w:rPr>
          <w:color w:val="000000" w:themeColor="text1"/>
          <w:sz w:val="24"/>
          <w:szCs w:val="24"/>
        </w:rPr>
        <w:fldChar w:fldCharType="begin"/>
      </w:r>
      <w:r w:rsidR="00863CCC" w:rsidRPr="002D2B84">
        <w:rPr>
          <w:color w:val="000000" w:themeColor="text1"/>
          <w:sz w:val="24"/>
          <w:szCs w:val="24"/>
        </w:rPr>
        <w:instrText xml:space="preserve"> REF _Ref128472369 \h  \* MERGEFORMAT </w:instrText>
      </w:r>
      <w:r w:rsidR="00863CCC" w:rsidRPr="002D2B84">
        <w:rPr>
          <w:color w:val="000000" w:themeColor="text1"/>
          <w:sz w:val="24"/>
          <w:szCs w:val="24"/>
        </w:rPr>
      </w:r>
      <w:r w:rsidR="00863CCC" w:rsidRPr="002D2B84">
        <w:rPr>
          <w:color w:val="000000" w:themeColor="text1"/>
          <w:sz w:val="24"/>
          <w:szCs w:val="24"/>
        </w:rPr>
        <w:fldChar w:fldCharType="separate"/>
      </w:r>
      <w:r w:rsidR="00DA52C5" w:rsidRPr="00DA52C5">
        <w:rPr>
          <w:color w:val="000000" w:themeColor="text1"/>
          <w:sz w:val="24"/>
          <w:szCs w:val="24"/>
        </w:rPr>
        <w:t>Figure 4</w:t>
      </w:r>
      <w:r w:rsidR="00863CCC" w:rsidRPr="002D2B84">
        <w:rPr>
          <w:color w:val="000000" w:themeColor="text1"/>
          <w:sz w:val="24"/>
          <w:szCs w:val="24"/>
        </w:rPr>
        <w:fldChar w:fldCharType="end"/>
      </w:r>
      <w:r w:rsidR="00F25052" w:rsidRPr="002D2B84">
        <w:rPr>
          <w:color w:val="000000" w:themeColor="text1"/>
          <w:sz w:val="24"/>
          <w:szCs w:val="24"/>
        </w:rPr>
        <w:t>) and match up well to the porosities and permeabilities</w:t>
      </w:r>
      <w:r w:rsidR="00AD6959" w:rsidRPr="002D2B84">
        <w:rPr>
          <w:color w:val="000000" w:themeColor="text1"/>
          <w:sz w:val="24"/>
          <w:szCs w:val="24"/>
        </w:rPr>
        <w:t xml:space="preserve"> of opalines</w:t>
      </w:r>
      <w:r w:rsidR="00F25052" w:rsidRPr="002D2B84">
        <w:rPr>
          <w:color w:val="000000" w:themeColor="text1"/>
          <w:sz w:val="24"/>
          <w:szCs w:val="24"/>
        </w:rPr>
        <w:t xml:space="preserve"> published in existing literature</w:t>
      </w:r>
      <w:r w:rsidR="007D65C3">
        <w:rPr>
          <w:color w:val="000000" w:themeColor="text1"/>
          <w:sz w:val="24"/>
          <w:szCs w:val="24"/>
        </w:rPr>
        <w:t xml:space="preserve"> </w:t>
      </w:r>
      <w:sdt>
        <w:sdtPr>
          <w:rPr>
            <w:color w:val="000000" w:themeColor="text1"/>
            <w:sz w:val="24"/>
            <w:szCs w:val="24"/>
          </w:rPr>
          <w:id w:val="1757933312"/>
          <w:citation/>
        </w:sdtPr>
        <w:sdtContent>
          <w:r w:rsidR="007D65C3">
            <w:rPr>
              <w:color w:val="000000" w:themeColor="text1"/>
              <w:sz w:val="24"/>
              <w:szCs w:val="24"/>
            </w:rPr>
            <w:fldChar w:fldCharType="begin"/>
          </w:r>
          <w:r w:rsidR="007D65C3">
            <w:rPr>
              <w:color w:val="000000" w:themeColor="text1"/>
              <w:sz w:val="24"/>
              <w:szCs w:val="24"/>
            </w:rPr>
            <w:instrText xml:space="preserve"> CITATION Rei01 \l 1033 </w:instrText>
          </w:r>
          <w:r w:rsidR="003E4DDA">
            <w:rPr>
              <w:color w:val="000000" w:themeColor="text1"/>
              <w:sz w:val="24"/>
              <w:szCs w:val="24"/>
            </w:rPr>
            <w:instrText xml:space="preserve"> \m Tsu11</w:instrText>
          </w:r>
          <w:r w:rsidR="007D65C3">
            <w:rPr>
              <w:color w:val="000000" w:themeColor="text1"/>
              <w:sz w:val="24"/>
              <w:szCs w:val="24"/>
            </w:rPr>
            <w:fldChar w:fldCharType="separate"/>
          </w:r>
          <w:r w:rsidR="00DA52C5" w:rsidRPr="00DA52C5">
            <w:rPr>
              <w:noProof/>
              <w:color w:val="000000" w:themeColor="text1"/>
              <w:sz w:val="24"/>
              <w:szCs w:val="24"/>
            </w:rPr>
            <w:t>(Reid &amp; McIntyre, 2001; Tsuji, Masui, &amp; Yokoi, 2011)</w:t>
          </w:r>
          <w:r w:rsidR="007D65C3">
            <w:rPr>
              <w:color w:val="000000" w:themeColor="text1"/>
              <w:sz w:val="24"/>
              <w:szCs w:val="24"/>
            </w:rPr>
            <w:fldChar w:fldCharType="end"/>
          </w:r>
        </w:sdtContent>
      </w:sdt>
      <w:r w:rsidR="00AD6959" w:rsidRPr="002D2B84">
        <w:rPr>
          <w:color w:val="000000" w:themeColor="text1"/>
          <w:sz w:val="24"/>
          <w:szCs w:val="24"/>
        </w:rPr>
        <w:t>.</w:t>
      </w:r>
      <w:r w:rsidR="00D86E82" w:rsidRPr="002D2B84">
        <w:rPr>
          <w:color w:val="000000" w:themeColor="text1"/>
          <w:sz w:val="24"/>
          <w:szCs w:val="24"/>
        </w:rPr>
        <w:t xml:space="preserve"> The samples plot in the same region as opal-CT porcelanites from Tsuji et al.</w:t>
      </w:r>
      <w:r w:rsidR="00A0698A" w:rsidRPr="002D2B84">
        <w:rPr>
          <w:color w:val="000000" w:themeColor="text1"/>
          <w:sz w:val="24"/>
          <w:szCs w:val="24"/>
        </w:rPr>
        <w:t xml:space="preserve">, which is consistent with </w:t>
      </w:r>
      <w:r w:rsidR="00863CCC" w:rsidRPr="002D2B84">
        <w:rPr>
          <w:color w:val="000000" w:themeColor="text1"/>
          <w:sz w:val="24"/>
          <w:szCs w:val="24"/>
        </w:rPr>
        <w:t>the</w:t>
      </w:r>
      <w:r w:rsidR="00A0698A" w:rsidRPr="002D2B84">
        <w:rPr>
          <w:color w:val="000000" w:themeColor="text1"/>
          <w:sz w:val="24"/>
          <w:szCs w:val="24"/>
        </w:rPr>
        <w:t xml:space="preserve"> classification of </w:t>
      </w:r>
      <w:r w:rsidR="00863CCC" w:rsidRPr="002D2B84">
        <w:rPr>
          <w:color w:val="000000" w:themeColor="text1"/>
          <w:sz w:val="24"/>
          <w:szCs w:val="24"/>
        </w:rPr>
        <w:t>our</w:t>
      </w:r>
      <w:r w:rsidR="00A0698A" w:rsidRPr="002D2B84">
        <w:rPr>
          <w:color w:val="000000" w:themeColor="text1"/>
          <w:sz w:val="24"/>
          <w:szCs w:val="24"/>
        </w:rPr>
        <w:t xml:space="preserve"> samples.</w:t>
      </w:r>
      <w:r w:rsidR="00AD6959" w:rsidRPr="002D2B84">
        <w:rPr>
          <w:color w:val="000000" w:themeColor="text1"/>
          <w:sz w:val="24"/>
          <w:szCs w:val="24"/>
        </w:rPr>
        <w:t xml:space="preserve"> </w:t>
      </w:r>
    </w:p>
    <w:p w14:paraId="675A42EE" w14:textId="77777777" w:rsidR="00766F68" w:rsidRDefault="00766F68" w:rsidP="005655D4">
      <w:pPr>
        <w:jc w:val="both"/>
        <w:rPr>
          <w:color w:val="000000" w:themeColor="text1"/>
          <w:sz w:val="24"/>
          <w:szCs w:val="24"/>
        </w:rPr>
      </w:pPr>
    </w:p>
    <w:tbl>
      <w:tblPr>
        <w:tblStyle w:val="TableGrid"/>
        <w:tblpPr w:leftFromText="180" w:rightFromText="180" w:vertAnchor="text" w:horzAnchor="margin" w:tblpXSpec="center" w:tblpY="1"/>
        <w:tblW w:w="10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17"/>
      </w:tblGrid>
      <w:tr w:rsidR="00B2358A" w14:paraId="4F8F03EC" w14:textId="77777777" w:rsidTr="007315A3">
        <w:trPr>
          <w:trHeight w:val="4187"/>
        </w:trPr>
        <w:tc>
          <w:tcPr>
            <w:tcW w:w="10817" w:type="dxa"/>
          </w:tcPr>
          <w:p w14:paraId="49A1643B" w14:textId="77777777" w:rsidR="00B2358A" w:rsidRDefault="00B2358A" w:rsidP="00B2358A">
            <w:pPr>
              <w:jc w:val="center"/>
              <w:rPr>
                <w:sz w:val="24"/>
                <w:szCs w:val="24"/>
              </w:rPr>
            </w:pPr>
            <w:r>
              <w:rPr>
                <w:noProof/>
                <w:sz w:val="24"/>
                <w:szCs w:val="24"/>
                <w:lang w:val="en-SG" w:eastAsia="en-SG"/>
              </w:rPr>
              <w:drawing>
                <wp:inline distT="0" distB="0" distL="0" distR="0" wp14:anchorId="056B6252" wp14:editId="136A78C2">
                  <wp:extent cx="4707798" cy="2601384"/>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stretch>
                            <a:fillRect/>
                          </a:stretch>
                        </pic:blipFill>
                        <pic:spPr>
                          <a:xfrm>
                            <a:off x="0" y="0"/>
                            <a:ext cx="4707798" cy="2601384"/>
                          </a:xfrm>
                          <a:prstGeom prst="rect">
                            <a:avLst/>
                          </a:prstGeom>
                          <a:ln>
                            <a:noFill/>
                          </a:ln>
                        </pic:spPr>
                      </pic:pic>
                    </a:graphicData>
                  </a:graphic>
                </wp:inline>
              </w:drawing>
            </w:r>
          </w:p>
        </w:tc>
      </w:tr>
      <w:tr w:rsidR="00B2358A" w14:paraId="704AECCD" w14:textId="77777777" w:rsidTr="007315A3">
        <w:trPr>
          <w:trHeight w:val="156"/>
        </w:trPr>
        <w:tc>
          <w:tcPr>
            <w:tcW w:w="10817" w:type="dxa"/>
          </w:tcPr>
          <w:p w14:paraId="3C96626E" w14:textId="6E0251C4" w:rsidR="00B2358A" w:rsidRPr="003F045B" w:rsidRDefault="00B2358A" w:rsidP="00B2358A">
            <w:pPr>
              <w:pStyle w:val="Caption"/>
              <w:jc w:val="center"/>
              <w:rPr>
                <w:i w:val="0"/>
                <w:color w:val="000000" w:themeColor="text1"/>
                <w:sz w:val="20"/>
                <w:szCs w:val="20"/>
              </w:rPr>
            </w:pPr>
            <w:bookmarkStart w:id="76" w:name="_Ref128472369"/>
            <w:r w:rsidRPr="003F045B">
              <w:rPr>
                <w:b/>
                <w:i w:val="0"/>
                <w:color w:val="000000" w:themeColor="text1"/>
                <w:sz w:val="20"/>
                <w:szCs w:val="20"/>
              </w:rPr>
              <w:t xml:space="preserve">Figure </w:t>
            </w:r>
            <w:r w:rsidRPr="003F045B">
              <w:rPr>
                <w:b/>
                <w:i w:val="0"/>
                <w:color w:val="000000" w:themeColor="text1"/>
                <w:sz w:val="20"/>
                <w:szCs w:val="20"/>
              </w:rPr>
              <w:fldChar w:fldCharType="begin"/>
            </w:r>
            <w:r w:rsidRPr="003F045B">
              <w:rPr>
                <w:b/>
                <w:i w:val="0"/>
                <w:color w:val="000000" w:themeColor="text1"/>
                <w:sz w:val="20"/>
                <w:szCs w:val="20"/>
              </w:rPr>
              <w:instrText xml:space="preserve"> SEQ Figure \* ARABIC </w:instrText>
            </w:r>
            <w:r w:rsidRPr="003F045B">
              <w:rPr>
                <w:b/>
                <w:i w:val="0"/>
                <w:color w:val="000000" w:themeColor="text1"/>
                <w:sz w:val="20"/>
                <w:szCs w:val="20"/>
              </w:rPr>
              <w:fldChar w:fldCharType="separate"/>
            </w:r>
            <w:r w:rsidR="00DA52C5">
              <w:rPr>
                <w:b/>
                <w:i w:val="0"/>
                <w:noProof/>
                <w:color w:val="000000" w:themeColor="text1"/>
                <w:sz w:val="20"/>
                <w:szCs w:val="20"/>
              </w:rPr>
              <w:t>4</w:t>
            </w:r>
            <w:r w:rsidRPr="003F045B">
              <w:rPr>
                <w:b/>
                <w:i w:val="0"/>
                <w:color w:val="000000" w:themeColor="text1"/>
                <w:sz w:val="20"/>
                <w:szCs w:val="20"/>
              </w:rPr>
              <w:fldChar w:fldCharType="end"/>
            </w:r>
            <w:bookmarkEnd w:id="76"/>
            <w:r w:rsidRPr="003F045B">
              <w:rPr>
                <w:b/>
                <w:bCs/>
                <w:i w:val="0"/>
                <w:iCs w:val="0"/>
                <w:color w:val="000000" w:themeColor="text1"/>
                <w:sz w:val="20"/>
                <w:szCs w:val="20"/>
              </w:rPr>
              <w:t>:</w:t>
            </w:r>
            <w:r w:rsidRPr="003F045B">
              <w:rPr>
                <w:i w:val="0"/>
                <w:iCs w:val="0"/>
                <w:color w:val="000000" w:themeColor="text1"/>
                <w:sz w:val="20"/>
                <w:szCs w:val="20"/>
              </w:rPr>
              <w:t xml:space="preserve"> </w:t>
            </w:r>
            <w:r w:rsidR="00B01AC4">
              <w:rPr>
                <w:i w:val="0"/>
                <w:color w:val="000000" w:themeColor="text1"/>
                <w:sz w:val="20"/>
                <w:szCs w:val="20"/>
              </w:rPr>
              <w:t>Cross-plot</w:t>
            </w:r>
            <w:r w:rsidRPr="003F045B">
              <w:rPr>
                <w:i w:val="0"/>
                <w:color w:val="000000" w:themeColor="text1"/>
                <w:sz w:val="20"/>
                <w:szCs w:val="20"/>
              </w:rPr>
              <w:t xml:space="preserve"> of permeability and porosity for Well </w:t>
            </w:r>
            <w:r>
              <w:rPr>
                <w:i w:val="0"/>
                <w:color w:val="000000" w:themeColor="text1"/>
                <w:sz w:val="20"/>
                <w:szCs w:val="20"/>
              </w:rPr>
              <w:t>DS</w:t>
            </w:r>
            <w:r w:rsidRPr="003F045B">
              <w:rPr>
                <w:i w:val="0"/>
                <w:color w:val="000000" w:themeColor="text1"/>
                <w:sz w:val="20"/>
                <w:szCs w:val="20"/>
              </w:rPr>
              <w:t xml:space="preserve"> and </w:t>
            </w:r>
            <w:r>
              <w:rPr>
                <w:i w:val="0"/>
                <w:color w:val="000000" w:themeColor="text1"/>
                <w:sz w:val="20"/>
                <w:szCs w:val="20"/>
              </w:rPr>
              <w:t>analog</w:t>
            </w:r>
            <w:r w:rsidRPr="003F045B">
              <w:rPr>
                <w:i w:val="0"/>
                <w:color w:val="000000" w:themeColor="text1"/>
                <w:sz w:val="20"/>
                <w:szCs w:val="20"/>
              </w:rPr>
              <w:t xml:space="preserve"> wells</w:t>
            </w:r>
          </w:p>
        </w:tc>
      </w:tr>
    </w:tbl>
    <w:p w14:paraId="78349D74" w14:textId="77777777" w:rsidR="007315A3" w:rsidRDefault="007315A3" w:rsidP="005655D4">
      <w:pPr>
        <w:jc w:val="both"/>
        <w:rPr>
          <w:color w:val="000000" w:themeColor="text1"/>
          <w:sz w:val="24"/>
          <w:szCs w:val="24"/>
        </w:rPr>
      </w:pPr>
    </w:p>
    <w:p w14:paraId="2CF793B3" w14:textId="75B79801" w:rsidR="00B2358A" w:rsidRDefault="00863CCC" w:rsidP="005655D4">
      <w:pPr>
        <w:jc w:val="both"/>
        <w:rPr>
          <w:color w:val="000000" w:themeColor="text1"/>
          <w:sz w:val="24"/>
          <w:szCs w:val="24"/>
        </w:rPr>
      </w:pPr>
      <w:r w:rsidRPr="002D2B84">
        <w:rPr>
          <w:color w:val="000000" w:themeColor="text1"/>
          <w:sz w:val="24"/>
          <w:szCs w:val="24"/>
        </w:rPr>
        <w:t>Interestingly,</w:t>
      </w:r>
      <w:r w:rsidR="00AD6959" w:rsidRPr="002D2B84">
        <w:rPr>
          <w:color w:val="000000" w:themeColor="text1"/>
          <w:sz w:val="24"/>
          <w:szCs w:val="24"/>
        </w:rPr>
        <w:t xml:space="preserve"> Well </w:t>
      </w:r>
      <w:r w:rsidR="00286873">
        <w:rPr>
          <w:color w:val="000000" w:themeColor="text1"/>
          <w:sz w:val="24"/>
          <w:szCs w:val="24"/>
        </w:rPr>
        <w:t>DS</w:t>
      </w:r>
      <w:r w:rsidR="00AD6959" w:rsidRPr="002D2B84">
        <w:rPr>
          <w:color w:val="000000" w:themeColor="text1"/>
          <w:sz w:val="24"/>
          <w:szCs w:val="24"/>
        </w:rPr>
        <w:t xml:space="preserve"> </w:t>
      </w:r>
      <w:r w:rsidRPr="002D2B84">
        <w:rPr>
          <w:color w:val="000000" w:themeColor="text1"/>
          <w:sz w:val="24"/>
          <w:szCs w:val="24"/>
        </w:rPr>
        <w:t xml:space="preserve">sample points </w:t>
      </w:r>
      <w:r w:rsidR="00741C7D">
        <w:rPr>
          <w:color w:val="000000" w:themeColor="text1"/>
          <w:sz w:val="24"/>
          <w:szCs w:val="24"/>
        </w:rPr>
        <w:t xml:space="preserve">appear to </w:t>
      </w:r>
      <w:r w:rsidR="00AD6959" w:rsidRPr="002D2B84">
        <w:rPr>
          <w:color w:val="000000" w:themeColor="text1"/>
          <w:sz w:val="24"/>
          <w:szCs w:val="24"/>
        </w:rPr>
        <w:t xml:space="preserve">lie firmly on the </w:t>
      </w:r>
      <w:r w:rsidR="003F671D" w:rsidRPr="002D2B84">
        <w:rPr>
          <w:color w:val="000000" w:themeColor="text1"/>
          <w:sz w:val="24"/>
          <w:szCs w:val="24"/>
        </w:rPr>
        <w:t>‘</w:t>
      </w:r>
      <w:r w:rsidR="00AD6959" w:rsidRPr="002D2B84">
        <w:rPr>
          <w:color w:val="000000" w:themeColor="text1"/>
          <w:sz w:val="24"/>
          <w:szCs w:val="24"/>
        </w:rPr>
        <w:t xml:space="preserve">Group </w:t>
      </w:r>
      <w:r w:rsidR="00F647A2" w:rsidRPr="002D2B84">
        <w:rPr>
          <w:color w:val="000000" w:themeColor="text1"/>
          <w:sz w:val="24"/>
          <w:szCs w:val="24"/>
        </w:rPr>
        <w:t>2</w:t>
      </w:r>
      <w:r w:rsidR="003F671D" w:rsidRPr="002D2B84">
        <w:rPr>
          <w:color w:val="000000" w:themeColor="text1"/>
          <w:sz w:val="24"/>
          <w:szCs w:val="24"/>
        </w:rPr>
        <w:t>’</w:t>
      </w:r>
      <w:r w:rsidR="00AD6959" w:rsidRPr="002D2B84">
        <w:rPr>
          <w:color w:val="000000" w:themeColor="text1"/>
          <w:sz w:val="24"/>
          <w:szCs w:val="24"/>
        </w:rPr>
        <w:t xml:space="preserve"> trendline proposed by </w:t>
      </w:r>
      <w:r w:rsidR="00281015" w:rsidRPr="002D2B84">
        <w:rPr>
          <w:color w:val="000000" w:themeColor="text1"/>
          <w:sz w:val="24"/>
          <w:szCs w:val="24"/>
        </w:rPr>
        <w:t>Chaika &amp; Williams, suggesting a fracture-dominated reservoi</w:t>
      </w:r>
      <w:r w:rsidR="00B6704A" w:rsidRPr="002D2B84">
        <w:rPr>
          <w:color w:val="000000" w:themeColor="text1"/>
          <w:sz w:val="24"/>
          <w:szCs w:val="24"/>
        </w:rPr>
        <w:t>r</w:t>
      </w:r>
      <w:r w:rsidRPr="002D2B84">
        <w:rPr>
          <w:color w:val="000000" w:themeColor="text1"/>
          <w:sz w:val="24"/>
          <w:szCs w:val="24"/>
        </w:rPr>
        <w:t xml:space="preserve"> (</w:t>
      </w:r>
      <w:r w:rsidRPr="002D2B84">
        <w:rPr>
          <w:color w:val="000000" w:themeColor="text1"/>
          <w:sz w:val="24"/>
          <w:szCs w:val="24"/>
        </w:rPr>
        <w:fldChar w:fldCharType="begin"/>
      </w:r>
      <w:r w:rsidRPr="002D2B84">
        <w:rPr>
          <w:color w:val="000000" w:themeColor="text1"/>
          <w:sz w:val="24"/>
          <w:szCs w:val="24"/>
        </w:rPr>
        <w:instrText xml:space="preserve"> REF _Ref128472329 \h  \* MERGEFORMAT </w:instrText>
      </w:r>
      <w:r w:rsidRPr="002D2B84">
        <w:rPr>
          <w:color w:val="000000" w:themeColor="text1"/>
          <w:sz w:val="24"/>
          <w:szCs w:val="24"/>
        </w:rPr>
      </w:r>
      <w:r w:rsidRPr="002D2B84">
        <w:rPr>
          <w:color w:val="000000" w:themeColor="text1"/>
          <w:sz w:val="24"/>
          <w:szCs w:val="24"/>
        </w:rPr>
        <w:fldChar w:fldCharType="separate"/>
      </w:r>
      <w:r w:rsidR="00DA52C5" w:rsidRPr="00DA52C5">
        <w:rPr>
          <w:color w:val="000000" w:themeColor="text1"/>
          <w:sz w:val="24"/>
          <w:szCs w:val="24"/>
        </w:rPr>
        <w:t>Figure 5</w:t>
      </w:r>
      <w:r w:rsidRPr="002D2B84">
        <w:rPr>
          <w:color w:val="000000" w:themeColor="text1"/>
          <w:sz w:val="24"/>
          <w:szCs w:val="24"/>
        </w:rPr>
        <w:fldChar w:fldCharType="end"/>
      </w:r>
      <w:r w:rsidRPr="002D2B84">
        <w:rPr>
          <w:color w:val="000000" w:themeColor="text1"/>
          <w:sz w:val="24"/>
          <w:szCs w:val="24"/>
        </w:rPr>
        <w:t>)</w:t>
      </w:r>
      <w:r w:rsidR="00D86E82" w:rsidRPr="002D2B84">
        <w:rPr>
          <w:color w:val="000000" w:themeColor="text1"/>
          <w:sz w:val="24"/>
          <w:szCs w:val="24"/>
        </w:rPr>
        <w:t>. However,</w:t>
      </w:r>
      <w:r w:rsidR="00B6704A" w:rsidRPr="002D2B84">
        <w:rPr>
          <w:color w:val="000000" w:themeColor="text1"/>
          <w:sz w:val="24"/>
          <w:szCs w:val="24"/>
        </w:rPr>
        <w:t xml:space="preserve"> </w:t>
      </w:r>
      <w:r w:rsidRPr="002D2B84">
        <w:rPr>
          <w:color w:val="000000" w:themeColor="text1"/>
          <w:sz w:val="24"/>
          <w:szCs w:val="24"/>
        </w:rPr>
        <w:t>based on thin sections and SEM images (</w:t>
      </w:r>
      <w:r w:rsidRPr="002D2B84">
        <w:rPr>
          <w:color w:val="000000" w:themeColor="text1"/>
          <w:sz w:val="24"/>
          <w:szCs w:val="24"/>
        </w:rPr>
        <w:fldChar w:fldCharType="begin"/>
      </w:r>
      <w:r w:rsidRPr="002D2B84">
        <w:rPr>
          <w:color w:val="000000" w:themeColor="text1"/>
          <w:sz w:val="24"/>
          <w:szCs w:val="24"/>
        </w:rPr>
        <w:instrText xml:space="preserve"> REF _Ref128472435 \h  \* MERGEFORMAT </w:instrText>
      </w:r>
      <w:r w:rsidRPr="002D2B84">
        <w:rPr>
          <w:color w:val="000000" w:themeColor="text1"/>
          <w:sz w:val="24"/>
          <w:szCs w:val="24"/>
        </w:rPr>
      </w:r>
      <w:r w:rsidRPr="002D2B84">
        <w:rPr>
          <w:color w:val="000000" w:themeColor="text1"/>
          <w:sz w:val="24"/>
          <w:szCs w:val="24"/>
        </w:rPr>
        <w:fldChar w:fldCharType="separate"/>
      </w:r>
      <w:r w:rsidR="00DA52C5" w:rsidRPr="00DA52C5">
        <w:rPr>
          <w:color w:val="000000" w:themeColor="text1"/>
          <w:sz w:val="24"/>
          <w:szCs w:val="24"/>
        </w:rPr>
        <w:t>Figure 3</w:t>
      </w:r>
      <w:r w:rsidRPr="002D2B84">
        <w:rPr>
          <w:color w:val="000000" w:themeColor="text1"/>
          <w:sz w:val="24"/>
          <w:szCs w:val="24"/>
        </w:rPr>
        <w:fldChar w:fldCharType="end"/>
      </w:r>
      <w:r w:rsidRPr="002D2B84">
        <w:rPr>
          <w:color w:val="000000" w:themeColor="text1"/>
          <w:sz w:val="24"/>
          <w:szCs w:val="24"/>
        </w:rPr>
        <w:t xml:space="preserve">), Well </w:t>
      </w:r>
      <w:r w:rsidR="00286873">
        <w:rPr>
          <w:color w:val="000000" w:themeColor="text1"/>
          <w:sz w:val="24"/>
          <w:szCs w:val="24"/>
        </w:rPr>
        <w:t>DS</w:t>
      </w:r>
      <w:r w:rsidRPr="002D2B84">
        <w:rPr>
          <w:color w:val="000000" w:themeColor="text1"/>
          <w:sz w:val="24"/>
          <w:szCs w:val="24"/>
        </w:rPr>
        <w:t xml:space="preserve"> samples </w:t>
      </w:r>
      <w:r w:rsidR="00E71CCB" w:rsidRPr="002D2B84">
        <w:rPr>
          <w:color w:val="000000" w:themeColor="text1"/>
          <w:sz w:val="24"/>
          <w:szCs w:val="24"/>
        </w:rPr>
        <w:t>hold</w:t>
      </w:r>
      <w:r w:rsidRPr="002D2B84">
        <w:rPr>
          <w:color w:val="000000" w:themeColor="text1"/>
          <w:sz w:val="24"/>
          <w:szCs w:val="24"/>
        </w:rPr>
        <w:t xml:space="preserve"> a degree of matrix porosity through micropores</w:t>
      </w:r>
      <w:r w:rsidR="005B311A">
        <w:rPr>
          <w:color w:val="000000" w:themeColor="text1"/>
          <w:sz w:val="24"/>
          <w:szCs w:val="24"/>
        </w:rPr>
        <w:t>,</w:t>
      </w:r>
      <w:r w:rsidRPr="002D2B84">
        <w:rPr>
          <w:color w:val="000000" w:themeColor="text1"/>
          <w:sz w:val="24"/>
          <w:szCs w:val="24"/>
        </w:rPr>
        <w:t xml:space="preserve"> while fractures </w:t>
      </w:r>
      <w:r w:rsidR="007E14B8">
        <w:rPr>
          <w:color w:val="000000" w:themeColor="text1"/>
          <w:sz w:val="24"/>
          <w:szCs w:val="24"/>
        </w:rPr>
        <w:t xml:space="preserve">do not </w:t>
      </w:r>
      <w:r w:rsidR="005B311A">
        <w:rPr>
          <w:color w:val="000000" w:themeColor="text1"/>
          <w:sz w:val="24"/>
          <w:szCs w:val="24"/>
        </w:rPr>
        <w:t>readily</w:t>
      </w:r>
      <w:r w:rsidR="007E14B8">
        <w:rPr>
          <w:color w:val="000000" w:themeColor="text1"/>
          <w:sz w:val="24"/>
          <w:szCs w:val="24"/>
        </w:rPr>
        <w:t xml:space="preserve"> show up</w:t>
      </w:r>
      <w:r w:rsidR="00741C7D">
        <w:rPr>
          <w:color w:val="000000" w:themeColor="text1"/>
          <w:sz w:val="24"/>
          <w:szCs w:val="24"/>
        </w:rPr>
        <w:t xml:space="preserve"> in these sample</w:t>
      </w:r>
      <w:r w:rsidR="007E14B8">
        <w:rPr>
          <w:color w:val="000000" w:themeColor="text1"/>
          <w:sz w:val="24"/>
          <w:szCs w:val="24"/>
        </w:rPr>
        <w:t xml:space="preserve">. </w:t>
      </w:r>
      <w:r w:rsidR="00624F2B">
        <w:rPr>
          <w:color w:val="000000" w:themeColor="text1"/>
          <w:sz w:val="24"/>
          <w:szCs w:val="24"/>
        </w:rPr>
        <w:t xml:space="preserve">The </w:t>
      </w:r>
      <w:r w:rsidR="00A162D0">
        <w:rPr>
          <w:color w:val="000000" w:themeColor="text1"/>
          <w:sz w:val="24"/>
          <w:szCs w:val="24"/>
        </w:rPr>
        <w:t>characterization</w:t>
      </w:r>
      <w:r w:rsidR="00624F2B">
        <w:rPr>
          <w:color w:val="000000" w:themeColor="text1"/>
          <w:sz w:val="24"/>
          <w:szCs w:val="24"/>
        </w:rPr>
        <w:t xml:space="preserve"> may still be accurate as i</w:t>
      </w:r>
      <w:r w:rsidR="00440504">
        <w:rPr>
          <w:color w:val="000000" w:themeColor="text1"/>
          <w:sz w:val="24"/>
          <w:szCs w:val="24"/>
        </w:rPr>
        <w:t xml:space="preserve">t is </w:t>
      </w:r>
      <w:r w:rsidR="00FF320F">
        <w:rPr>
          <w:color w:val="000000" w:themeColor="text1"/>
          <w:sz w:val="24"/>
          <w:szCs w:val="24"/>
        </w:rPr>
        <w:t>possible</w:t>
      </w:r>
      <w:r w:rsidR="00440504">
        <w:rPr>
          <w:color w:val="000000" w:themeColor="text1"/>
          <w:sz w:val="24"/>
          <w:szCs w:val="24"/>
        </w:rPr>
        <w:t xml:space="preserve"> that </w:t>
      </w:r>
      <w:r w:rsidR="00600501">
        <w:rPr>
          <w:color w:val="000000" w:themeColor="text1"/>
          <w:sz w:val="24"/>
          <w:szCs w:val="24"/>
        </w:rPr>
        <w:t xml:space="preserve">the limited Well DS </w:t>
      </w:r>
      <w:r w:rsidR="00440504">
        <w:rPr>
          <w:color w:val="000000" w:themeColor="text1"/>
          <w:sz w:val="24"/>
          <w:szCs w:val="24"/>
        </w:rPr>
        <w:t xml:space="preserve">samples do not fully capture the extent of </w:t>
      </w:r>
      <w:r w:rsidR="002C4F46">
        <w:rPr>
          <w:color w:val="000000" w:themeColor="text1"/>
          <w:sz w:val="24"/>
          <w:szCs w:val="24"/>
        </w:rPr>
        <w:t>fracturing within the opal-CT reservoir</w:t>
      </w:r>
      <w:r w:rsidR="005B706B">
        <w:rPr>
          <w:color w:val="000000" w:themeColor="text1"/>
          <w:sz w:val="24"/>
          <w:szCs w:val="24"/>
        </w:rPr>
        <w:t>,</w:t>
      </w:r>
      <w:r w:rsidR="0088007D">
        <w:rPr>
          <w:color w:val="000000" w:themeColor="text1"/>
          <w:sz w:val="24"/>
          <w:szCs w:val="24"/>
        </w:rPr>
        <w:t xml:space="preserve"> as </w:t>
      </w:r>
      <w:r w:rsidR="00EC46BF">
        <w:rPr>
          <w:color w:val="000000" w:themeColor="text1"/>
          <w:sz w:val="24"/>
          <w:szCs w:val="24"/>
        </w:rPr>
        <w:t>analogue reservoirs with the same</w:t>
      </w:r>
      <w:r w:rsidR="00A42E40">
        <w:rPr>
          <w:color w:val="000000" w:themeColor="text1"/>
          <w:sz w:val="24"/>
          <w:szCs w:val="24"/>
        </w:rPr>
        <w:t xml:space="preserve"> </w:t>
      </w:r>
      <w:r w:rsidR="00EC46BF">
        <w:rPr>
          <w:color w:val="000000" w:themeColor="text1"/>
          <w:sz w:val="24"/>
          <w:szCs w:val="24"/>
        </w:rPr>
        <w:t>litholog</w:t>
      </w:r>
      <w:r w:rsidR="00A42E40">
        <w:rPr>
          <w:color w:val="000000" w:themeColor="text1"/>
          <w:sz w:val="24"/>
          <w:szCs w:val="24"/>
        </w:rPr>
        <w:t>y</w:t>
      </w:r>
      <w:r w:rsidR="00AD3567">
        <w:rPr>
          <w:color w:val="000000" w:themeColor="text1"/>
          <w:sz w:val="24"/>
          <w:szCs w:val="24"/>
        </w:rPr>
        <w:t xml:space="preserve"> have shown presence of microfractures</w:t>
      </w:r>
      <w:r w:rsidR="00A42E40">
        <w:rPr>
          <w:color w:val="000000" w:themeColor="text1"/>
          <w:sz w:val="24"/>
          <w:szCs w:val="24"/>
        </w:rPr>
        <w:t xml:space="preserve"> throughout porcelanite layers</w:t>
      </w:r>
      <w:r w:rsidR="00723172">
        <w:rPr>
          <w:color w:val="000000" w:themeColor="text1"/>
          <w:sz w:val="24"/>
          <w:szCs w:val="24"/>
        </w:rPr>
        <w:t xml:space="preserve"> </w:t>
      </w:r>
      <w:sdt>
        <w:sdtPr>
          <w:rPr>
            <w:color w:val="000000" w:themeColor="text1"/>
            <w:sz w:val="24"/>
            <w:szCs w:val="24"/>
          </w:rPr>
          <w:id w:val="-1730152123"/>
          <w:citation/>
        </w:sdtPr>
        <w:sdtContent>
          <w:r w:rsidR="00723172">
            <w:rPr>
              <w:color w:val="000000" w:themeColor="text1"/>
              <w:sz w:val="24"/>
              <w:szCs w:val="24"/>
            </w:rPr>
            <w:fldChar w:fldCharType="begin"/>
          </w:r>
          <w:r w:rsidR="00723172">
            <w:rPr>
              <w:color w:val="000000" w:themeColor="text1"/>
              <w:sz w:val="24"/>
              <w:szCs w:val="24"/>
            </w:rPr>
            <w:instrText xml:space="preserve"> CITATION Rei01 \l 1033 </w:instrText>
          </w:r>
          <w:r w:rsidR="00723172">
            <w:rPr>
              <w:color w:val="000000" w:themeColor="text1"/>
              <w:sz w:val="24"/>
              <w:szCs w:val="24"/>
            </w:rPr>
            <w:fldChar w:fldCharType="separate"/>
          </w:r>
          <w:r w:rsidR="00DA52C5" w:rsidRPr="00DA52C5">
            <w:rPr>
              <w:noProof/>
              <w:color w:val="000000" w:themeColor="text1"/>
              <w:sz w:val="24"/>
              <w:szCs w:val="24"/>
            </w:rPr>
            <w:t>(Reid &amp; McIntyre, 2001)</w:t>
          </w:r>
          <w:r w:rsidR="00723172">
            <w:rPr>
              <w:color w:val="000000" w:themeColor="text1"/>
              <w:sz w:val="24"/>
              <w:szCs w:val="24"/>
            </w:rPr>
            <w:fldChar w:fldCharType="end"/>
          </w:r>
        </w:sdtContent>
      </w:sdt>
      <w:r w:rsidR="00B2358A">
        <w:rPr>
          <w:color w:val="000000" w:themeColor="text1"/>
          <w:sz w:val="24"/>
          <w:szCs w:val="24"/>
        </w:rPr>
        <w:t>.</w:t>
      </w:r>
    </w:p>
    <w:p w14:paraId="342E95DE" w14:textId="3E036883" w:rsidR="005655D4" w:rsidRDefault="005655D4" w:rsidP="005655D4">
      <w:pPr>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22762" w14:paraId="1D1BBA5F" w14:textId="77777777" w:rsidTr="00863CCC">
        <w:trPr>
          <w:jc w:val="center"/>
        </w:trPr>
        <w:tc>
          <w:tcPr>
            <w:tcW w:w="10790" w:type="dxa"/>
          </w:tcPr>
          <w:p w14:paraId="0053777E" w14:textId="6D935CC8" w:rsidR="00522762" w:rsidRDefault="00522762" w:rsidP="00522762">
            <w:pPr>
              <w:jc w:val="center"/>
              <w:rPr>
                <w:sz w:val="24"/>
                <w:szCs w:val="24"/>
              </w:rPr>
            </w:pPr>
            <w:r>
              <w:rPr>
                <w:rFonts w:eastAsia="Times New Roman"/>
                <w:bCs/>
                <w:noProof/>
                <w:sz w:val="24"/>
                <w:szCs w:val="24"/>
                <w:lang w:val="en-SG" w:eastAsia="en-SG"/>
              </w:rPr>
              <w:drawing>
                <wp:inline distT="0" distB="0" distL="0" distR="0" wp14:anchorId="1A9D46C2" wp14:editId="1F446248">
                  <wp:extent cx="4618797" cy="293298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a:srcRect b="5254"/>
                          <a:stretch/>
                        </pic:blipFill>
                        <pic:spPr bwMode="auto">
                          <a:xfrm>
                            <a:off x="0" y="0"/>
                            <a:ext cx="4618797" cy="2932981"/>
                          </a:xfrm>
                          <a:prstGeom prst="rect">
                            <a:avLst/>
                          </a:prstGeom>
                          <a:ln>
                            <a:noFill/>
                          </a:ln>
                          <a:extLst>
                            <a:ext uri="{53640926-AAD7-44D8-BBD7-CCE9431645EC}">
                              <a14:shadowObscured xmlns:a14="http://schemas.microsoft.com/office/drawing/2010/main"/>
                            </a:ext>
                          </a:extLst>
                        </pic:spPr>
                      </pic:pic>
                    </a:graphicData>
                  </a:graphic>
                </wp:inline>
              </w:drawing>
            </w:r>
          </w:p>
        </w:tc>
      </w:tr>
      <w:tr w:rsidR="00522762" w14:paraId="10D99571" w14:textId="77777777" w:rsidTr="00863CCC">
        <w:trPr>
          <w:jc w:val="center"/>
        </w:trPr>
        <w:tc>
          <w:tcPr>
            <w:tcW w:w="10790" w:type="dxa"/>
          </w:tcPr>
          <w:p w14:paraId="4BC99EB0" w14:textId="36DFEBFC" w:rsidR="00522762" w:rsidRPr="003F045B" w:rsidRDefault="00522762" w:rsidP="00522762">
            <w:pPr>
              <w:pStyle w:val="Caption"/>
              <w:jc w:val="center"/>
              <w:rPr>
                <w:b/>
                <w:i w:val="0"/>
                <w:color w:val="000000" w:themeColor="text1"/>
                <w:sz w:val="20"/>
                <w:szCs w:val="20"/>
              </w:rPr>
            </w:pPr>
            <w:bookmarkStart w:id="77" w:name="_Ref128472329"/>
            <w:r w:rsidRPr="003F045B">
              <w:rPr>
                <w:b/>
                <w:i w:val="0"/>
                <w:color w:val="000000" w:themeColor="text1"/>
                <w:sz w:val="20"/>
                <w:szCs w:val="20"/>
              </w:rPr>
              <w:t xml:space="preserve">Figure </w:t>
            </w:r>
            <w:r w:rsidRPr="003F045B">
              <w:rPr>
                <w:b/>
                <w:i w:val="0"/>
                <w:color w:val="000000" w:themeColor="text1"/>
                <w:sz w:val="20"/>
                <w:szCs w:val="20"/>
              </w:rPr>
              <w:fldChar w:fldCharType="begin"/>
            </w:r>
            <w:r w:rsidRPr="003F045B">
              <w:rPr>
                <w:b/>
                <w:i w:val="0"/>
                <w:color w:val="000000" w:themeColor="text1"/>
                <w:sz w:val="20"/>
                <w:szCs w:val="20"/>
              </w:rPr>
              <w:instrText xml:space="preserve"> SEQ Figure \* ARABIC </w:instrText>
            </w:r>
            <w:r w:rsidRPr="003F045B">
              <w:rPr>
                <w:b/>
                <w:i w:val="0"/>
                <w:color w:val="000000" w:themeColor="text1"/>
                <w:sz w:val="20"/>
                <w:szCs w:val="20"/>
              </w:rPr>
              <w:fldChar w:fldCharType="separate"/>
            </w:r>
            <w:r w:rsidR="00DA52C5">
              <w:rPr>
                <w:b/>
                <w:i w:val="0"/>
                <w:noProof/>
                <w:color w:val="000000" w:themeColor="text1"/>
                <w:sz w:val="20"/>
                <w:szCs w:val="20"/>
              </w:rPr>
              <w:t>5</w:t>
            </w:r>
            <w:r w:rsidRPr="003F045B">
              <w:rPr>
                <w:b/>
                <w:i w:val="0"/>
                <w:color w:val="000000" w:themeColor="text1"/>
                <w:sz w:val="20"/>
                <w:szCs w:val="20"/>
              </w:rPr>
              <w:fldChar w:fldCharType="end"/>
            </w:r>
            <w:bookmarkEnd w:id="77"/>
            <w:r w:rsidR="003F045B" w:rsidRPr="003F045B">
              <w:rPr>
                <w:b/>
                <w:bCs/>
                <w:i w:val="0"/>
                <w:iCs w:val="0"/>
                <w:color w:val="000000" w:themeColor="text1"/>
                <w:sz w:val="20"/>
                <w:szCs w:val="20"/>
              </w:rPr>
              <w:t xml:space="preserve">: </w:t>
            </w:r>
            <w:r w:rsidR="00B01AC4">
              <w:rPr>
                <w:i w:val="0"/>
                <w:color w:val="000000" w:themeColor="text1"/>
                <w:sz w:val="20"/>
                <w:szCs w:val="20"/>
              </w:rPr>
              <w:t>Cross-plot</w:t>
            </w:r>
            <w:r w:rsidRPr="003F045B">
              <w:rPr>
                <w:i w:val="0"/>
                <w:color w:val="000000" w:themeColor="text1"/>
                <w:sz w:val="20"/>
                <w:szCs w:val="20"/>
              </w:rPr>
              <w:t xml:space="preserve"> of grain density and porosity for various samples, including Well </w:t>
            </w:r>
            <w:r w:rsidR="00286873">
              <w:rPr>
                <w:i w:val="0"/>
                <w:color w:val="000000" w:themeColor="text1"/>
                <w:sz w:val="20"/>
                <w:szCs w:val="20"/>
              </w:rPr>
              <w:t>DS</w:t>
            </w:r>
            <w:r w:rsidRPr="003F045B">
              <w:rPr>
                <w:i w:val="0"/>
                <w:color w:val="000000" w:themeColor="text1"/>
                <w:sz w:val="20"/>
                <w:szCs w:val="20"/>
              </w:rPr>
              <w:t>. Adapted from Tsuji et al.</w:t>
            </w:r>
            <w:r w:rsidR="00E71CCB" w:rsidRPr="003F045B">
              <w:rPr>
                <w:i w:val="0"/>
                <w:color w:val="000000" w:themeColor="text1"/>
                <w:sz w:val="20"/>
                <w:szCs w:val="20"/>
              </w:rPr>
              <w:t xml:space="preserve"> </w:t>
            </w:r>
            <w:sdt>
              <w:sdtPr>
                <w:rPr>
                  <w:i w:val="0"/>
                  <w:color w:val="000000" w:themeColor="text1"/>
                  <w:sz w:val="20"/>
                  <w:szCs w:val="20"/>
                </w:rPr>
                <w:id w:val="-413474792"/>
                <w:citation/>
              </w:sdtPr>
              <w:sdtContent>
                <w:r w:rsidR="00E71CCB" w:rsidRPr="003F045B">
                  <w:rPr>
                    <w:i w:val="0"/>
                    <w:color w:val="000000" w:themeColor="text1"/>
                    <w:sz w:val="20"/>
                    <w:szCs w:val="20"/>
                  </w:rPr>
                  <w:fldChar w:fldCharType="begin"/>
                </w:r>
                <w:r w:rsidR="00E71CCB" w:rsidRPr="003F045B">
                  <w:rPr>
                    <w:i w:val="0"/>
                    <w:color w:val="000000" w:themeColor="text1"/>
                    <w:sz w:val="20"/>
                    <w:szCs w:val="20"/>
                  </w:rPr>
                  <w:instrText xml:space="preserve">CITATION Tsu11 \n  \t  \l 1033 </w:instrText>
                </w:r>
                <w:r w:rsidR="00E71CCB" w:rsidRPr="003F045B">
                  <w:rPr>
                    <w:i w:val="0"/>
                    <w:color w:val="000000" w:themeColor="text1"/>
                    <w:sz w:val="20"/>
                    <w:szCs w:val="20"/>
                  </w:rPr>
                  <w:fldChar w:fldCharType="separate"/>
                </w:r>
                <w:r w:rsidR="00DA52C5" w:rsidRPr="00DA52C5">
                  <w:rPr>
                    <w:noProof/>
                    <w:color w:val="000000" w:themeColor="text1"/>
                    <w:sz w:val="20"/>
                    <w:szCs w:val="20"/>
                  </w:rPr>
                  <w:t>(2011)</w:t>
                </w:r>
                <w:r w:rsidR="00E71CCB" w:rsidRPr="003F045B">
                  <w:rPr>
                    <w:i w:val="0"/>
                    <w:color w:val="000000" w:themeColor="text1"/>
                    <w:sz w:val="20"/>
                    <w:szCs w:val="20"/>
                  </w:rPr>
                  <w:fldChar w:fldCharType="end"/>
                </w:r>
              </w:sdtContent>
            </w:sdt>
            <w:r w:rsidR="00E71CCB" w:rsidRPr="003F045B">
              <w:rPr>
                <w:i w:val="0"/>
                <w:color w:val="000000" w:themeColor="text1"/>
                <w:sz w:val="20"/>
                <w:szCs w:val="20"/>
              </w:rPr>
              <w:t>.</w:t>
            </w:r>
          </w:p>
        </w:tc>
      </w:tr>
    </w:tbl>
    <w:p w14:paraId="61DA9BF0" w14:textId="298411BE" w:rsidR="004D7CDE" w:rsidRPr="004D7CDE" w:rsidRDefault="004D7CDE" w:rsidP="00522762">
      <w:pPr>
        <w:keepNext/>
      </w:pPr>
    </w:p>
    <w:tbl>
      <w:tblPr>
        <w:tblStyle w:val="TableGrid"/>
        <w:tblpPr w:leftFromText="180" w:rightFromText="180" w:vertAnchor="text" w:horzAnchor="margin" w:tblpXSpec="center" w:tblpY="1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337F9" w14:paraId="0C241C5C" w14:textId="77777777">
        <w:tc>
          <w:tcPr>
            <w:tcW w:w="10790" w:type="dxa"/>
          </w:tcPr>
          <w:p w14:paraId="5AD3D876" w14:textId="11B08692" w:rsidR="005337F9" w:rsidRDefault="00DC620A">
            <w:pPr>
              <w:pStyle w:val="Caption"/>
              <w:jc w:val="center"/>
            </w:pPr>
            <w:r>
              <w:rPr>
                <w:noProof/>
                <w:lang w:val="en-SG" w:eastAsia="en-SG"/>
              </w:rPr>
              <w:drawing>
                <wp:inline distT="0" distB="0" distL="0" distR="0" wp14:anchorId="254839C5" wp14:editId="0E7A340C">
                  <wp:extent cx="6692614" cy="2219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6719734" cy="2228318"/>
                          </a:xfrm>
                          <a:prstGeom prst="rect">
                            <a:avLst/>
                          </a:prstGeom>
                          <a:noFill/>
                          <a:ln>
                            <a:noFill/>
                          </a:ln>
                        </pic:spPr>
                      </pic:pic>
                    </a:graphicData>
                  </a:graphic>
                </wp:inline>
              </w:drawing>
            </w:r>
          </w:p>
        </w:tc>
      </w:tr>
      <w:tr w:rsidR="005337F9" w14:paraId="76285DA4" w14:textId="77777777">
        <w:tc>
          <w:tcPr>
            <w:tcW w:w="10790" w:type="dxa"/>
          </w:tcPr>
          <w:p w14:paraId="6060A1B4" w14:textId="6A1C442D" w:rsidR="005337F9" w:rsidRPr="006C0316" w:rsidRDefault="005337F9">
            <w:pPr>
              <w:pStyle w:val="Caption"/>
              <w:jc w:val="center"/>
              <w:rPr>
                <w:b/>
                <w:i w:val="0"/>
                <w:color w:val="000000" w:themeColor="text1"/>
                <w:sz w:val="20"/>
                <w:szCs w:val="20"/>
              </w:rPr>
            </w:pPr>
            <w:bookmarkStart w:id="78" w:name="_Ref128642832"/>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DA52C5">
              <w:rPr>
                <w:b/>
                <w:i w:val="0"/>
                <w:noProof/>
                <w:color w:val="000000" w:themeColor="text1"/>
                <w:sz w:val="20"/>
                <w:szCs w:val="20"/>
              </w:rPr>
              <w:t>6</w:t>
            </w:r>
            <w:r w:rsidRPr="006C0316">
              <w:rPr>
                <w:b/>
                <w:i w:val="0"/>
                <w:color w:val="000000" w:themeColor="text1"/>
                <w:sz w:val="20"/>
                <w:szCs w:val="20"/>
              </w:rPr>
              <w:fldChar w:fldCharType="end"/>
            </w:r>
            <w:bookmarkEnd w:id="78"/>
            <w:r>
              <w:rPr>
                <w:b/>
                <w:bCs/>
                <w:i w:val="0"/>
                <w:iCs w:val="0"/>
                <w:color w:val="000000" w:themeColor="text1"/>
                <w:sz w:val="20"/>
                <w:szCs w:val="20"/>
              </w:rPr>
              <w:t xml:space="preserve">: </w:t>
            </w:r>
            <w:r w:rsidR="000220BC">
              <w:rPr>
                <w:i w:val="0"/>
                <w:color w:val="000000" w:themeColor="text1"/>
                <w:sz w:val="20"/>
                <w:szCs w:val="20"/>
              </w:rPr>
              <w:t>Thin sections from Well DS</w:t>
            </w:r>
            <w:r w:rsidR="00E145DF">
              <w:rPr>
                <w:i w:val="0"/>
                <w:color w:val="000000" w:themeColor="text1"/>
                <w:sz w:val="20"/>
                <w:szCs w:val="20"/>
              </w:rPr>
              <w:t xml:space="preserve">. </w:t>
            </w:r>
            <w:r w:rsidR="00E145DF" w:rsidRPr="00E145DF">
              <w:rPr>
                <w:b/>
                <w:bCs/>
                <w:i w:val="0"/>
                <w:color w:val="000000" w:themeColor="text1"/>
                <w:sz w:val="20"/>
                <w:szCs w:val="20"/>
              </w:rPr>
              <w:t>Left</w:t>
            </w:r>
            <w:r w:rsidR="00E145DF">
              <w:rPr>
                <w:i w:val="0"/>
                <w:color w:val="000000" w:themeColor="text1"/>
                <w:sz w:val="20"/>
                <w:szCs w:val="20"/>
              </w:rPr>
              <w:t xml:space="preserve">: </w:t>
            </w:r>
            <w:r w:rsidR="006F7295">
              <w:rPr>
                <w:i w:val="0"/>
                <w:color w:val="000000" w:themeColor="text1"/>
                <w:sz w:val="20"/>
                <w:szCs w:val="20"/>
              </w:rPr>
              <w:t xml:space="preserve">Opal-rich microlaminae (Op) </w:t>
            </w:r>
            <w:r w:rsidR="009328BF">
              <w:rPr>
                <w:i w:val="0"/>
                <w:color w:val="000000" w:themeColor="text1"/>
                <w:sz w:val="20"/>
                <w:szCs w:val="20"/>
              </w:rPr>
              <w:t>with intercalated bands of weakly colloform opal (OpBnd)</w:t>
            </w:r>
            <w:r w:rsidR="00964F9C">
              <w:rPr>
                <w:i w:val="0"/>
                <w:color w:val="000000" w:themeColor="text1"/>
                <w:sz w:val="20"/>
                <w:szCs w:val="20"/>
              </w:rPr>
              <w:t xml:space="preserve">. </w:t>
            </w:r>
            <w:r w:rsidR="007A2FA1">
              <w:rPr>
                <w:i w:val="0"/>
                <w:color w:val="000000" w:themeColor="text1"/>
                <w:sz w:val="20"/>
                <w:szCs w:val="20"/>
              </w:rPr>
              <w:t xml:space="preserve">Carbonaceous material (Cb) is also seen within microlaminae. </w:t>
            </w:r>
            <w:r w:rsidR="00B150CB">
              <w:rPr>
                <w:i w:val="0"/>
                <w:color w:val="000000" w:themeColor="text1"/>
                <w:sz w:val="20"/>
                <w:szCs w:val="20"/>
              </w:rPr>
              <w:t xml:space="preserve">Globular microfossils, microfossil moulds, and </w:t>
            </w:r>
            <w:r w:rsidR="00E6558F">
              <w:rPr>
                <w:i w:val="0"/>
                <w:color w:val="000000" w:themeColor="text1"/>
                <w:sz w:val="20"/>
                <w:szCs w:val="20"/>
              </w:rPr>
              <w:t>planktonic foraminifera are visible as bright spots throughout (Mf)</w:t>
            </w:r>
            <w:r w:rsidR="00832C2A">
              <w:rPr>
                <w:i w:val="0"/>
                <w:color w:val="000000" w:themeColor="text1"/>
                <w:sz w:val="20"/>
                <w:szCs w:val="20"/>
              </w:rPr>
              <w:t xml:space="preserve">. </w:t>
            </w:r>
            <w:r w:rsidR="00832C2A" w:rsidRPr="00832C2A">
              <w:rPr>
                <w:b/>
                <w:bCs/>
                <w:i w:val="0"/>
                <w:color w:val="000000" w:themeColor="text1"/>
                <w:sz w:val="20"/>
                <w:szCs w:val="20"/>
              </w:rPr>
              <w:t>Right</w:t>
            </w:r>
            <w:r w:rsidR="00832C2A">
              <w:rPr>
                <w:i w:val="0"/>
                <w:color w:val="000000" w:themeColor="text1"/>
                <w:sz w:val="20"/>
                <w:szCs w:val="20"/>
              </w:rPr>
              <w:t xml:space="preserve">: </w:t>
            </w:r>
            <w:r w:rsidR="00EC7608">
              <w:rPr>
                <w:i w:val="0"/>
                <w:color w:val="000000" w:themeColor="text1"/>
                <w:sz w:val="20"/>
                <w:szCs w:val="20"/>
              </w:rPr>
              <w:t>Visible m</w:t>
            </w:r>
            <w:r w:rsidR="00E4010A">
              <w:rPr>
                <w:i w:val="0"/>
                <w:color w:val="000000" w:themeColor="text1"/>
                <w:sz w:val="20"/>
                <w:szCs w:val="20"/>
              </w:rPr>
              <w:t>atri</w:t>
            </w:r>
            <w:r w:rsidR="00EC7608">
              <w:rPr>
                <w:i w:val="0"/>
                <w:color w:val="000000" w:themeColor="text1"/>
                <w:sz w:val="20"/>
                <w:szCs w:val="20"/>
              </w:rPr>
              <w:t>x</w:t>
            </w:r>
            <w:r w:rsidR="00E4010A">
              <w:rPr>
                <w:i w:val="0"/>
                <w:color w:val="000000" w:themeColor="text1"/>
                <w:sz w:val="20"/>
                <w:szCs w:val="20"/>
              </w:rPr>
              <w:t xml:space="preserve"> porosity</w:t>
            </w:r>
            <w:r w:rsidR="00EC7608">
              <w:rPr>
                <w:i w:val="0"/>
                <w:color w:val="000000" w:themeColor="text1"/>
                <w:sz w:val="20"/>
                <w:szCs w:val="20"/>
              </w:rPr>
              <w:t xml:space="preserve"> (</w:t>
            </w:r>
            <w:r w:rsidR="00CA0881">
              <w:rPr>
                <w:i w:val="0"/>
                <w:color w:val="000000" w:themeColor="text1"/>
                <w:sz w:val="20"/>
                <w:szCs w:val="20"/>
              </w:rPr>
              <w:t>MP) grading to microporosity within opal matrix</w:t>
            </w:r>
            <w:r w:rsidR="00CD7272">
              <w:rPr>
                <w:i w:val="0"/>
                <w:color w:val="000000" w:themeColor="text1"/>
                <w:sz w:val="20"/>
                <w:szCs w:val="20"/>
              </w:rPr>
              <w:t xml:space="preserve"> </w:t>
            </w:r>
            <w:r w:rsidR="004A5832">
              <w:rPr>
                <w:i w:val="0"/>
                <w:color w:val="000000" w:themeColor="text1"/>
                <w:sz w:val="20"/>
                <w:szCs w:val="20"/>
              </w:rPr>
              <w:t>seen with m</w:t>
            </w:r>
            <w:r w:rsidR="001909EB">
              <w:rPr>
                <w:i w:val="0"/>
                <w:color w:val="000000" w:themeColor="text1"/>
                <w:sz w:val="20"/>
                <w:szCs w:val="20"/>
              </w:rPr>
              <w:t>ouldic porosity (MdP)</w:t>
            </w:r>
            <w:r w:rsidR="0011550E">
              <w:rPr>
                <w:i w:val="0"/>
                <w:color w:val="000000" w:themeColor="text1"/>
                <w:sz w:val="20"/>
                <w:szCs w:val="20"/>
              </w:rPr>
              <w:t>. Intr</w:t>
            </w:r>
            <w:r w:rsidR="00FD2037">
              <w:rPr>
                <w:i w:val="0"/>
                <w:color w:val="000000" w:themeColor="text1"/>
                <w:sz w:val="20"/>
                <w:szCs w:val="20"/>
              </w:rPr>
              <w:t>a</w:t>
            </w:r>
            <w:r w:rsidR="0011550E">
              <w:rPr>
                <w:i w:val="0"/>
                <w:color w:val="000000" w:themeColor="text1"/>
                <w:sz w:val="20"/>
                <w:szCs w:val="20"/>
              </w:rPr>
              <w:t xml:space="preserve">particle porosity is hosted </w:t>
            </w:r>
            <w:r w:rsidR="00FD2037">
              <w:rPr>
                <w:i w:val="0"/>
                <w:color w:val="000000" w:themeColor="text1"/>
                <w:sz w:val="20"/>
                <w:szCs w:val="20"/>
              </w:rPr>
              <w:t xml:space="preserve">by </w:t>
            </w:r>
            <w:r w:rsidR="00FC13D9">
              <w:rPr>
                <w:i w:val="0"/>
                <w:color w:val="000000" w:themeColor="text1"/>
                <w:sz w:val="20"/>
                <w:szCs w:val="20"/>
              </w:rPr>
              <w:t xml:space="preserve">a </w:t>
            </w:r>
            <w:r w:rsidR="00FD2037">
              <w:rPr>
                <w:i w:val="0"/>
                <w:color w:val="000000" w:themeColor="text1"/>
                <w:sz w:val="20"/>
                <w:szCs w:val="20"/>
              </w:rPr>
              <w:t xml:space="preserve">partly cemented planktonic foraminifer (IaP) partially </w:t>
            </w:r>
            <w:r w:rsidR="00FC13D9">
              <w:rPr>
                <w:i w:val="0"/>
                <w:color w:val="000000" w:themeColor="text1"/>
                <w:sz w:val="20"/>
                <w:szCs w:val="20"/>
              </w:rPr>
              <w:t>infilled</w:t>
            </w:r>
            <w:r w:rsidR="00FD2037">
              <w:rPr>
                <w:i w:val="0"/>
                <w:color w:val="000000" w:themeColor="text1"/>
                <w:sz w:val="20"/>
                <w:szCs w:val="20"/>
              </w:rPr>
              <w:t xml:space="preserve"> by ferroan calcite (FC)</w:t>
            </w:r>
            <w:r w:rsidR="00FC13D9">
              <w:rPr>
                <w:i w:val="0"/>
                <w:color w:val="000000" w:themeColor="text1"/>
                <w:sz w:val="20"/>
                <w:szCs w:val="20"/>
              </w:rPr>
              <w:t>. Isolated micrite trails (MtT) also observed.</w:t>
            </w:r>
          </w:p>
        </w:tc>
      </w:tr>
    </w:tbl>
    <w:p w14:paraId="5436BD62" w14:textId="77777777" w:rsidR="00CD453E" w:rsidRDefault="00CD453E" w:rsidP="00522762">
      <w:pPr>
        <w:keepNext/>
      </w:pPr>
    </w:p>
    <w:p w14:paraId="7A49673D" w14:textId="033184E0" w:rsidR="00773E00" w:rsidRDefault="008A117A" w:rsidP="00957BD0">
      <w:pPr>
        <w:jc w:val="both"/>
        <w:rPr>
          <w:sz w:val="24"/>
          <w:szCs w:val="24"/>
        </w:rPr>
      </w:pPr>
      <w:r w:rsidRPr="00CD453E">
        <w:rPr>
          <w:sz w:val="24"/>
          <w:szCs w:val="24"/>
        </w:rPr>
        <w:t xml:space="preserve">For the </w:t>
      </w:r>
      <w:r w:rsidR="00CD453E" w:rsidRPr="00CD453E">
        <w:rPr>
          <w:sz w:val="24"/>
          <w:szCs w:val="24"/>
        </w:rPr>
        <w:t>petrophysical</w:t>
      </w:r>
      <w:r w:rsidRPr="00CD453E">
        <w:rPr>
          <w:sz w:val="24"/>
          <w:szCs w:val="24"/>
        </w:rPr>
        <w:t xml:space="preserve"> interpretation, </w:t>
      </w:r>
      <w:r w:rsidR="00A41795" w:rsidRPr="00CD453E">
        <w:rPr>
          <w:sz w:val="24"/>
          <w:szCs w:val="24"/>
        </w:rPr>
        <w:t xml:space="preserve">we have </w:t>
      </w:r>
      <w:r w:rsidR="00F55EEC" w:rsidRPr="00CD453E">
        <w:rPr>
          <w:sz w:val="24"/>
          <w:szCs w:val="24"/>
        </w:rPr>
        <w:t>firstly</w:t>
      </w:r>
      <w:r w:rsidR="00A41795" w:rsidRPr="00CD453E">
        <w:rPr>
          <w:sz w:val="24"/>
          <w:szCs w:val="24"/>
        </w:rPr>
        <w:t xml:space="preserve"> spliced, and depth aligned the logs. </w:t>
      </w:r>
      <w:r w:rsidR="00F55EEC" w:rsidRPr="00CD453E">
        <w:rPr>
          <w:sz w:val="24"/>
          <w:szCs w:val="24"/>
        </w:rPr>
        <w:t>Environmental</w:t>
      </w:r>
      <w:r w:rsidR="00A41795" w:rsidRPr="00CD453E">
        <w:rPr>
          <w:sz w:val="24"/>
          <w:szCs w:val="24"/>
        </w:rPr>
        <w:t xml:space="preserve"> corrections are a challenge as the minerals are unique, but because the borehole is </w:t>
      </w:r>
      <w:r w:rsidR="000F1E72" w:rsidRPr="00CD453E">
        <w:rPr>
          <w:sz w:val="24"/>
          <w:szCs w:val="24"/>
        </w:rPr>
        <w:t xml:space="preserve">in good shape, we have assumed that </w:t>
      </w:r>
      <w:r w:rsidR="00F55EEC">
        <w:rPr>
          <w:sz w:val="24"/>
          <w:szCs w:val="24"/>
        </w:rPr>
        <w:t xml:space="preserve">the </w:t>
      </w:r>
      <w:r w:rsidR="006F3A3F">
        <w:rPr>
          <w:sz w:val="24"/>
          <w:szCs w:val="24"/>
        </w:rPr>
        <w:t>environmental</w:t>
      </w:r>
      <w:r w:rsidR="00F55EEC">
        <w:rPr>
          <w:sz w:val="24"/>
          <w:szCs w:val="24"/>
        </w:rPr>
        <w:t xml:space="preserve"> corrections as provided by the logging contractor is </w:t>
      </w:r>
      <w:r w:rsidR="00DB477D">
        <w:rPr>
          <w:sz w:val="24"/>
          <w:szCs w:val="24"/>
        </w:rPr>
        <w:t>generally adequate.</w:t>
      </w:r>
      <w:r w:rsidR="000F1E72" w:rsidRPr="00CD453E">
        <w:rPr>
          <w:sz w:val="24"/>
          <w:szCs w:val="24"/>
        </w:rPr>
        <w:t xml:space="preserve"> From the </w:t>
      </w:r>
      <w:r w:rsidR="006F3A3F">
        <w:rPr>
          <w:sz w:val="24"/>
          <w:szCs w:val="24"/>
        </w:rPr>
        <w:t>gamma ray (</w:t>
      </w:r>
      <w:r w:rsidR="000F1E72" w:rsidRPr="00CD453E">
        <w:rPr>
          <w:sz w:val="24"/>
          <w:szCs w:val="24"/>
        </w:rPr>
        <w:t>GR</w:t>
      </w:r>
      <w:r w:rsidR="006F3A3F">
        <w:rPr>
          <w:sz w:val="24"/>
          <w:szCs w:val="24"/>
        </w:rPr>
        <w:t>)</w:t>
      </w:r>
      <w:r w:rsidR="000F1E72" w:rsidRPr="00CD453E">
        <w:rPr>
          <w:sz w:val="24"/>
          <w:szCs w:val="24"/>
        </w:rPr>
        <w:t>, we observe that opaline</w:t>
      </w:r>
      <w:r w:rsidR="00B906B5" w:rsidRPr="00CD453E">
        <w:rPr>
          <w:sz w:val="24"/>
          <w:szCs w:val="24"/>
        </w:rPr>
        <w:t xml:space="preserve"> has a highly variable GR signature, with values </w:t>
      </w:r>
      <w:r w:rsidR="00DB477D" w:rsidRPr="00CD453E">
        <w:rPr>
          <w:sz w:val="24"/>
          <w:szCs w:val="24"/>
        </w:rPr>
        <w:t>ranging</w:t>
      </w:r>
      <w:r w:rsidR="00B906B5" w:rsidRPr="00CD453E">
        <w:rPr>
          <w:sz w:val="24"/>
          <w:szCs w:val="24"/>
        </w:rPr>
        <w:t xml:space="preserve"> from 30 to 90 GAPI. We attribute this to </w:t>
      </w:r>
      <w:r w:rsidR="00DB477D">
        <w:rPr>
          <w:sz w:val="24"/>
          <w:szCs w:val="24"/>
        </w:rPr>
        <w:t>variable interspersed</w:t>
      </w:r>
      <w:r w:rsidR="00B906B5" w:rsidRPr="00CD453E">
        <w:rPr>
          <w:sz w:val="24"/>
          <w:szCs w:val="24"/>
        </w:rPr>
        <w:t xml:space="preserve"> clay </w:t>
      </w:r>
      <w:r w:rsidR="006B7FA8" w:rsidRPr="00CD453E">
        <w:rPr>
          <w:sz w:val="24"/>
          <w:szCs w:val="24"/>
        </w:rPr>
        <w:t>content</w:t>
      </w:r>
      <w:r w:rsidR="00EB7683" w:rsidRPr="00CD453E">
        <w:rPr>
          <w:sz w:val="24"/>
          <w:szCs w:val="24"/>
        </w:rPr>
        <w:t xml:space="preserve"> in the depth interval. Resistivity shows no invasion effect </w:t>
      </w:r>
      <w:r w:rsidR="003D4662">
        <w:rPr>
          <w:sz w:val="24"/>
          <w:szCs w:val="24"/>
        </w:rPr>
        <w:t>but</w:t>
      </w:r>
      <w:r w:rsidR="00EB7683" w:rsidRPr="00CD453E">
        <w:rPr>
          <w:sz w:val="24"/>
          <w:szCs w:val="24"/>
        </w:rPr>
        <w:t xml:space="preserve"> shows high resistivity spikes</w:t>
      </w:r>
      <w:r w:rsidR="00B56AC6" w:rsidRPr="00CD453E">
        <w:rPr>
          <w:sz w:val="24"/>
          <w:szCs w:val="24"/>
        </w:rPr>
        <w:t xml:space="preserve"> associated with cemented intervals. </w:t>
      </w:r>
      <w:r w:rsidR="003D4662" w:rsidRPr="00CD453E">
        <w:rPr>
          <w:sz w:val="24"/>
          <w:szCs w:val="24"/>
        </w:rPr>
        <w:t>Overall,</w:t>
      </w:r>
      <w:r w:rsidR="00B56AC6" w:rsidRPr="00CD453E">
        <w:rPr>
          <w:sz w:val="24"/>
          <w:szCs w:val="24"/>
        </w:rPr>
        <w:t xml:space="preserve"> however, the </w:t>
      </w:r>
      <w:r w:rsidR="003D4662" w:rsidRPr="00CD453E">
        <w:rPr>
          <w:sz w:val="24"/>
          <w:szCs w:val="24"/>
        </w:rPr>
        <w:t>resistivity</w:t>
      </w:r>
      <w:r w:rsidR="00B56AC6" w:rsidRPr="00CD453E">
        <w:rPr>
          <w:sz w:val="24"/>
          <w:szCs w:val="24"/>
        </w:rPr>
        <w:t xml:space="preserve"> response is fairly lazy and does not show significant variation throughout. There are intervals where the </w:t>
      </w:r>
      <w:r w:rsidR="006F3A3F" w:rsidRPr="00CD453E">
        <w:rPr>
          <w:sz w:val="24"/>
          <w:szCs w:val="24"/>
        </w:rPr>
        <w:t>resistivity</w:t>
      </w:r>
      <w:r w:rsidR="00B56AC6" w:rsidRPr="00CD453E">
        <w:rPr>
          <w:sz w:val="24"/>
          <w:szCs w:val="24"/>
        </w:rPr>
        <w:t xml:space="preserve"> is higher, </w:t>
      </w:r>
      <w:r w:rsidR="006F3A3F">
        <w:rPr>
          <w:sz w:val="24"/>
          <w:szCs w:val="24"/>
        </w:rPr>
        <w:t>which</w:t>
      </w:r>
      <w:r w:rsidR="00B56AC6" w:rsidRPr="00CD453E">
        <w:rPr>
          <w:sz w:val="24"/>
          <w:szCs w:val="24"/>
        </w:rPr>
        <w:t xml:space="preserve"> we note </w:t>
      </w:r>
      <w:r w:rsidR="006F3A3F">
        <w:rPr>
          <w:sz w:val="24"/>
          <w:szCs w:val="24"/>
        </w:rPr>
        <w:t>to be</w:t>
      </w:r>
      <w:r w:rsidR="00B56AC6" w:rsidRPr="00CD453E">
        <w:rPr>
          <w:sz w:val="24"/>
          <w:szCs w:val="24"/>
        </w:rPr>
        <w:t xml:space="preserve"> related to the presence of </w:t>
      </w:r>
      <w:r w:rsidR="000E52BE" w:rsidRPr="00CD453E">
        <w:rPr>
          <w:sz w:val="24"/>
          <w:szCs w:val="24"/>
        </w:rPr>
        <w:t>higher porosities potentially.</w:t>
      </w:r>
      <w:r w:rsidR="006F3A3F">
        <w:rPr>
          <w:sz w:val="24"/>
          <w:szCs w:val="24"/>
        </w:rPr>
        <w:t xml:space="preserve"> </w:t>
      </w:r>
      <w:r w:rsidR="000E52BE" w:rsidRPr="00CD453E">
        <w:rPr>
          <w:sz w:val="24"/>
          <w:szCs w:val="24"/>
        </w:rPr>
        <w:t xml:space="preserve">Interestingly, there is an interval from 1063 </w:t>
      </w:r>
      <w:r w:rsidR="00F37AFA" w:rsidRPr="00CD453E">
        <w:rPr>
          <w:sz w:val="24"/>
          <w:szCs w:val="24"/>
        </w:rPr>
        <w:t>–</w:t>
      </w:r>
      <w:r w:rsidR="000E52BE" w:rsidRPr="00CD453E">
        <w:rPr>
          <w:sz w:val="24"/>
          <w:szCs w:val="24"/>
        </w:rPr>
        <w:t xml:space="preserve"> </w:t>
      </w:r>
      <w:r w:rsidR="00F37AFA" w:rsidRPr="00CD453E">
        <w:rPr>
          <w:sz w:val="24"/>
          <w:szCs w:val="24"/>
        </w:rPr>
        <w:t xml:space="preserve">1068 mMD, where the resistivity is the highest. From 1068 to 1078 mMD, there also appears to be a </w:t>
      </w:r>
      <w:r w:rsidR="006F3A3F">
        <w:rPr>
          <w:sz w:val="24"/>
          <w:szCs w:val="24"/>
        </w:rPr>
        <w:t>“</w:t>
      </w:r>
      <w:r w:rsidR="00F37AFA" w:rsidRPr="00CD453E">
        <w:rPr>
          <w:sz w:val="24"/>
          <w:szCs w:val="24"/>
        </w:rPr>
        <w:t>transition zone like</w:t>
      </w:r>
      <w:r w:rsidR="006F3A3F">
        <w:rPr>
          <w:sz w:val="24"/>
          <w:szCs w:val="24"/>
        </w:rPr>
        <w:t>”</w:t>
      </w:r>
      <w:r w:rsidR="00F37AFA" w:rsidRPr="00CD453E">
        <w:rPr>
          <w:sz w:val="24"/>
          <w:szCs w:val="24"/>
        </w:rPr>
        <w:t xml:space="preserve"> </w:t>
      </w:r>
      <w:r w:rsidR="00A162D0" w:rsidRPr="00CD453E">
        <w:rPr>
          <w:sz w:val="24"/>
          <w:szCs w:val="24"/>
        </w:rPr>
        <w:t>behavior</w:t>
      </w:r>
      <w:r w:rsidR="00F37AFA" w:rsidRPr="00CD453E">
        <w:rPr>
          <w:sz w:val="24"/>
          <w:szCs w:val="24"/>
        </w:rPr>
        <w:t xml:space="preserve">. </w:t>
      </w:r>
      <w:r w:rsidR="00872BE7" w:rsidRPr="00CD453E">
        <w:rPr>
          <w:sz w:val="24"/>
          <w:szCs w:val="24"/>
        </w:rPr>
        <w:t>When viewed in connection with the density-neutron</w:t>
      </w:r>
      <w:r w:rsidR="006F3A3F">
        <w:rPr>
          <w:sz w:val="24"/>
          <w:szCs w:val="24"/>
        </w:rPr>
        <w:t xml:space="preserve"> (</w:t>
      </w:r>
      <w:r w:rsidR="00FB0D9B">
        <w:rPr>
          <w:sz w:val="24"/>
          <w:szCs w:val="24"/>
        </w:rPr>
        <w:t>RHOB-NPHI)</w:t>
      </w:r>
      <w:r w:rsidR="00872BE7" w:rsidRPr="00CD453E">
        <w:rPr>
          <w:sz w:val="24"/>
          <w:szCs w:val="24"/>
        </w:rPr>
        <w:t xml:space="preserve">, this same zone shows a “hydrocarbon effect” (cross-over) which </w:t>
      </w:r>
      <w:r w:rsidR="006F3A3F" w:rsidRPr="00CD453E">
        <w:rPr>
          <w:sz w:val="24"/>
          <w:szCs w:val="24"/>
        </w:rPr>
        <w:t>disappears</w:t>
      </w:r>
      <w:r w:rsidR="00872BE7" w:rsidRPr="00CD453E">
        <w:rPr>
          <w:sz w:val="24"/>
          <w:szCs w:val="24"/>
        </w:rPr>
        <w:t xml:space="preserve"> as one goes deeper. The </w:t>
      </w:r>
      <w:r w:rsidR="00F0628A" w:rsidRPr="00CD453E">
        <w:rPr>
          <w:sz w:val="24"/>
          <w:szCs w:val="24"/>
        </w:rPr>
        <w:t xml:space="preserve">same “hydrocarbon effect” is also observed when an overlay of the compressional and shear sonic </w:t>
      </w:r>
      <w:r w:rsidR="006F24D2" w:rsidRPr="00CD453E">
        <w:rPr>
          <w:sz w:val="24"/>
          <w:szCs w:val="24"/>
        </w:rPr>
        <w:t xml:space="preserve">is viewed. </w:t>
      </w:r>
      <w:r w:rsidR="00FF605B">
        <w:rPr>
          <w:sz w:val="24"/>
          <w:szCs w:val="24"/>
        </w:rPr>
        <w:t xml:space="preserve">We show a cross-plot of RHOB and NPHI </w:t>
      </w:r>
      <w:r w:rsidR="00B8657D">
        <w:rPr>
          <w:sz w:val="24"/>
          <w:szCs w:val="24"/>
        </w:rPr>
        <w:t xml:space="preserve">and RHOB-PEF </w:t>
      </w:r>
      <w:r w:rsidR="00FF605B">
        <w:rPr>
          <w:sz w:val="24"/>
          <w:szCs w:val="24"/>
        </w:rPr>
        <w:t xml:space="preserve">in </w:t>
      </w:r>
      <w:r w:rsidR="00DA7878">
        <w:rPr>
          <w:sz w:val="24"/>
          <w:szCs w:val="24"/>
        </w:rPr>
        <w:fldChar w:fldCharType="begin"/>
      </w:r>
      <w:r w:rsidR="00DA7878">
        <w:rPr>
          <w:sz w:val="24"/>
          <w:szCs w:val="24"/>
        </w:rPr>
        <w:instrText xml:space="preserve"> REF _Ref128561739 \h  \* MERGEFORMAT </w:instrText>
      </w:r>
      <w:r w:rsidR="00DA7878">
        <w:rPr>
          <w:sz w:val="24"/>
          <w:szCs w:val="24"/>
        </w:rPr>
      </w:r>
      <w:r w:rsidR="00DA7878">
        <w:rPr>
          <w:sz w:val="24"/>
          <w:szCs w:val="24"/>
        </w:rPr>
        <w:fldChar w:fldCharType="separate"/>
      </w:r>
      <w:r w:rsidR="00DA52C5" w:rsidRPr="00DA52C5">
        <w:rPr>
          <w:sz w:val="24"/>
          <w:szCs w:val="24"/>
        </w:rPr>
        <w:t>Figure 7</w:t>
      </w:r>
      <w:r w:rsidR="00DA7878">
        <w:rPr>
          <w:sz w:val="24"/>
          <w:szCs w:val="24"/>
        </w:rPr>
        <w:fldChar w:fldCharType="end"/>
      </w:r>
      <w:r w:rsidR="00E23AA2">
        <w:rPr>
          <w:sz w:val="24"/>
          <w:szCs w:val="24"/>
        </w:rPr>
        <w:t>.</w:t>
      </w:r>
    </w:p>
    <w:p w14:paraId="1B10BBD9" w14:textId="77777777" w:rsidR="00FF605B" w:rsidRDefault="00FF605B" w:rsidP="00957BD0">
      <w:pPr>
        <w:jc w:val="both"/>
        <w:rPr>
          <w:sz w:val="24"/>
          <w:szCs w:val="24"/>
        </w:rPr>
      </w:pPr>
    </w:p>
    <w:p w14:paraId="2602F52D" w14:textId="49896425" w:rsidR="005F1643" w:rsidRDefault="005F1643" w:rsidP="005F1643">
      <w:pPr>
        <w:jc w:val="both"/>
        <w:rPr>
          <w:sz w:val="24"/>
          <w:szCs w:val="24"/>
        </w:rPr>
      </w:pPr>
      <w:r w:rsidRPr="00CD453E">
        <w:rPr>
          <w:sz w:val="24"/>
          <w:szCs w:val="24"/>
        </w:rPr>
        <w:t xml:space="preserve">In this well, </w:t>
      </w:r>
      <w:r>
        <w:rPr>
          <w:sz w:val="24"/>
          <w:szCs w:val="24"/>
        </w:rPr>
        <w:t>we observe from the cross-plot that points lie somewhere between the limestone-dolomite trendline, although at the tail ends where porosities are high. O</w:t>
      </w:r>
      <w:r w:rsidRPr="00CD453E">
        <w:rPr>
          <w:sz w:val="24"/>
          <w:szCs w:val="24"/>
        </w:rPr>
        <w:t xml:space="preserve">ur recommended approach </w:t>
      </w:r>
      <w:r>
        <w:rPr>
          <w:sz w:val="24"/>
          <w:szCs w:val="24"/>
        </w:rPr>
        <w:t xml:space="preserve">is to therefore </w:t>
      </w:r>
      <w:r w:rsidRPr="00CD453E">
        <w:rPr>
          <w:sz w:val="24"/>
          <w:szCs w:val="24"/>
        </w:rPr>
        <w:t xml:space="preserve">interpret </w:t>
      </w:r>
      <w:r>
        <w:rPr>
          <w:sz w:val="24"/>
          <w:szCs w:val="24"/>
        </w:rPr>
        <w:t xml:space="preserve">the well as you would </w:t>
      </w:r>
      <w:r w:rsidRPr="00CD453E">
        <w:rPr>
          <w:sz w:val="24"/>
          <w:szCs w:val="24"/>
        </w:rPr>
        <w:t xml:space="preserve">a conventional petrophysical analysis, </w:t>
      </w:r>
      <w:r>
        <w:rPr>
          <w:sz w:val="24"/>
          <w:szCs w:val="24"/>
        </w:rPr>
        <w:t>but with properly applied calibration to account for the extremely high porosities. We evaluate</w:t>
      </w:r>
      <w:r w:rsidRPr="00CD453E">
        <w:rPr>
          <w:sz w:val="24"/>
          <w:szCs w:val="24"/>
        </w:rPr>
        <w:t xml:space="preserve"> </w:t>
      </w:r>
      <w:r>
        <w:rPr>
          <w:sz w:val="24"/>
          <w:szCs w:val="24"/>
        </w:rPr>
        <w:t>volume of shale (VSH)</w:t>
      </w:r>
      <w:r w:rsidRPr="00CD453E">
        <w:rPr>
          <w:sz w:val="24"/>
          <w:szCs w:val="24"/>
        </w:rPr>
        <w:t xml:space="preserve"> as a minimum of the GR and </w:t>
      </w:r>
      <w:r>
        <w:rPr>
          <w:sz w:val="24"/>
          <w:szCs w:val="24"/>
        </w:rPr>
        <w:t xml:space="preserve">RHOB-NPHI, followed by the evaluation of volume of clay (VCL). From the ternary diagram in </w:t>
      </w:r>
      <w:r>
        <w:rPr>
          <w:sz w:val="24"/>
          <w:szCs w:val="24"/>
        </w:rPr>
        <w:fldChar w:fldCharType="begin"/>
      </w:r>
      <w:r>
        <w:rPr>
          <w:sz w:val="24"/>
          <w:szCs w:val="24"/>
        </w:rPr>
        <w:instrText xml:space="preserve"> REF _Ref129098440 \h  \* MERGEFORMAT </w:instrText>
      </w:r>
      <w:r>
        <w:rPr>
          <w:sz w:val="24"/>
          <w:szCs w:val="24"/>
        </w:rPr>
      </w:r>
      <w:r>
        <w:rPr>
          <w:sz w:val="24"/>
          <w:szCs w:val="24"/>
        </w:rPr>
        <w:fldChar w:fldCharType="separate"/>
      </w:r>
      <w:r w:rsidR="00DA52C5" w:rsidRPr="00DA52C5">
        <w:rPr>
          <w:sz w:val="24"/>
          <w:szCs w:val="24"/>
        </w:rPr>
        <w:t>Figure 8</w:t>
      </w:r>
      <w:r>
        <w:rPr>
          <w:sz w:val="24"/>
          <w:szCs w:val="24"/>
        </w:rPr>
        <w:fldChar w:fldCharType="end"/>
      </w:r>
      <w:r>
        <w:rPr>
          <w:sz w:val="24"/>
          <w:szCs w:val="24"/>
        </w:rPr>
        <w:t>, we determine the average clay content to be ~50% and apply this as a multiplier to VSH.</w:t>
      </w:r>
    </w:p>
    <w:p w14:paraId="5A849849" w14:textId="77777777" w:rsidR="005F1643" w:rsidRDefault="005F1643" w:rsidP="005F1643">
      <w:pPr>
        <w:jc w:val="both"/>
        <w:rPr>
          <w:sz w:val="24"/>
          <w:szCs w:val="24"/>
        </w:rPr>
      </w:pPr>
    </w:p>
    <w:p w14:paraId="2BD319AA" w14:textId="77777777" w:rsidR="005F1643" w:rsidRDefault="005F1643" w:rsidP="005F1643">
      <w:pPr>
        <w:keepNext/>
        <w:jc w:val="both"/>
        <w:rPr>
          <w:sz w:val="24"/>
          <w:szCs w:val="24"/>
        </w:rPr>
      </w:pPr>
      <w:r w:rsidRPr="00CD453E">
        <w:rPr>
          <w:sz w:val="24"/>
          <w:szCs w:val="24"/>
        </w:rPr>
        <w:lastRenderedPageBreak/>
        <w:t xml:space="preserve">Porosity is interpreted using </w:t>
      </w:r>
      <w:r>
        <w:rPr>
          <w:sz w:val="24"/>
          <w:szCs w:val="24"/>
        </w:rPr>
        <w:t>RHOB-NPHI</w:t>
      </w:r>
      <w:r w:rsidRPr="00CD453E">
        <w:rPr>
          <w:sz w:val="24"/>
          <w:szCs w:val="24"/>
        </w:rPr>
        <w:t xml:space="preserve">, </w:t>
      </w:r>
      <w:r>
        <w:rPr>
          <w:sz w:val="24"/>
          <w:szCs w:val="24"/>
        </w:rPr>
        <w:t>with</w:t>
      </w:r>
      <w:r w:rsidRPr="00CD453E">
        <w:rPr>
          <w:sz w:val="24"/>
          <w:szCs w:val="24"/>
        </w:rPr>
        <w:t xml:space="preserve"> grain density </w:t>
      </w:r>
      <w:r>
        <w:rPr>
          <w:sz w:val="24"/>
          <w:szCs w:val="24"/>
        </w:rPr>
        <w:t>calibrated to</w:t>
      </w:r>
      <w:r w:rsidRPr="00CD453E">
        <w:rPr>
          <w:sz w:val="24"/>
          <w:szCs w:val="24"/>
        </w:rPr>
        <w:t xml:space="preserve"> the core data</w:t>
      </w:r>
      <w:r>
        <w:rPr>
          <w:sz w:val="24"/>
          <w:szCs w:val="24"/>
        </w:rPr>
        <w:t>. Note that the core data has an average grain density of 2.2 g/cc; however, we use values of between 2.1-2.3 g/cc depending on the interval. We adjust the values such that we have a match between interpreted grain density (RHOGC, track 4 from the left) and core-based grain density (black squares in track 4</w:t>
      </w:r>
      <w:r w:rsidRPr="00B17056">
        <w:rPr>
          <w:sz w:val="24"/>
          <w:szCs w:val="24"/>
        </w:rPr>
        <w:t xml:space="preserve"> </w:t>
      </w:r>
      <w:r>
        <w:rPr>
          <w:sz w:val="24"/>
          <w:szCs w:val="24"/>
        </w:rPr>
        <w:t xml:space="preserve">from the left). Still, our match between total porosity (PHIT, track 2 from the right) and core porosity (black squares in track 2 from the right) is sometimes less than perfect. </w:t>
      </w:r>
    </w:p>
    <w:p w14:paraId="2E9BB1DB" w14:textId="77777777" w:rsidR="005F1643" w:rsidRDefault="005F1643" w:rsidP="00957BD0">
      <w:pPr>
        <w:jc w:val="both"/>
        <w:rPr>
          <w:sz w:val="24"/>
          <w:szCs w:val="24"/>
        </w:rPr>
      </w:pPr>
    </w:p>
    <w:tbl>
      <w:tblPr>
        <w:tblStyle w:val="TableGrid"/>
        <w:tblpPr w:leftFromText="180" w:rightFromText="180"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95320" w14:paraId="67C7AFB1" w14:textId="77777777" w:rsidTr="00CA1DF7">
        <w:tc>
          <w:tcPr>
            <w:tcW w:w="4680" w:type="dxa"/>
          </w:tcPr>
          <w:p w14:paraId="34FD4E3D" w14:textId="6F3CC4DF" w:rsidR="002C21F7" w:rsidRDefault="00295320" w:rsidP="00291094">
            <w:pPr>
              <w:pStyle w:val="Caption"/>
            </w:pPr>
            <w:r>
              <w:rPr>
                <w:noProof/>
              </w:rPr>
              <w:drawing>
                <wp:inline distT="0" distB="0" distL="0" distR="0" wp14:anchorId="36EDB409" wp14:editId="1240DCE5">
                  <wp:extent cx="2825378" cy="25622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7508" cy="2573225"/>
                          </a:xfrm>
                          <a:prstGeom prst="rect">
                            <a:avLst/>
                          </a:prstGeom>
                          <a:noFill/>
                        </pic:spPr>
                      </pic:pic>
                    </a:graphicData>
                  </a:graphic>
                </wp:inline>
              </w:drawing>
            </w:r>
          </w:p>
        </w:tc>
        <w:tc>
          <w:tcPr>
            <w:tcW w:w="4680" w:type="dxa"/>
          </w:tcPr>
          <w:p w14:paraId="5BBFCA7B" w14:textId="7026AE73" w:rsidR="002C21F7" w:rsidRDefault="00197C87">
            <w:pPr>
              <w:pStyle w:val="Caption"/>
              <w:jc w:val="center"/>
            </w:pPr>
            <w:r>
              <w:rPr>
                <w:noProof/>
              </w:rPr>
              <w:drawing>
                <wp:inline distT="0" distB="0" distL="0" distR="0" wp14:anchorId="52BD88AA" wp14:editId="77AAA95A">
                  <wp:extent cx="2830830" cy="2567169"/>
                  <wp:effectExtent l="0" t="0" r="762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6996" cy="2572761"/>
                          </a:xfrm>
                          <a:prstGeom prst="rect">
                            <a:avLst/>
                          </a:prstGeom>
                          <a:noFill/>
                        </pic:spPr>
                      </pic:pic>
                    </a:graphicData>
                  </a:graphic>
                </wp:inline>
              </w:drawing>
            </w:r>
          </w:p>
        </w:tc>
      </w:tr>
      <w:tr w:rsidR="00FF605B" w14:paraId="4B72E88A" w14:textId="77777777" w:rsidTr="002C21F7">
        <w:tc>
          <w:tcPr>
            <w:tcW w:w="9360" w:type="dxa"/>
            <w:gridSpan w:val="2"/>
          </w:tcPr>
          <w:p w14:paraId="72ABFF6D" w14:textId="3D006382" w:rsidR="00FF605B" w:rsidRPr="006C0316" w:rsidRDefault="00FF605B">
            <w:pPr>
              <w:pStyle w:val="Caption"/>
              <w:jc w:val="center"/>
              <w:rPr>
                <w:b/>
                <w:i w:val="0"/>
                <w:color w:val="000000" w:themeColor="text1"/>
                <w:sz w:val="20"/>
                <w:szCs w:val="20"/>
              </w:rPr>
            </w:pPr>
            <w:bookmarkStart w:id="79" w:name="_Ref128561739"/>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DA52C5">
              <w:rPr>
                <w:b/>
                <w:i w:val="0"/>
                <w:noProof/>
                <w:color w:val="000000" w:themeColor="text1"/>
                <w:sz w:val="20"/>
                <w:szCs w:val="20"/>
              </w:rPr>
              <w:t>7</w:t>
            </w:r>
            <w:r w:rsidRPr="006C0316">
              <w:rPr>
                <w:b/>
                <w:i w:val="0"/>
                <w:color w:val="000000" w:themeColor="text1"/>
                <w:sz w:val="20"/>
                <w:szCs w:val="20"/>
              </w:rPr>
              <w:fldChar w:fldCharType="end"/>
            </w:r>
            <w:bookmarkEnd w:id="79"/>
            <w:r>
              <w:rPr>
                <w:b/>
                <w:bCs/>
                <w:i w:val="0"/>
                <w:iCs w:val="0"/>
                <w:color w:val="000000" w:themeColor="text1"/>
                <w:sz w:val="20"/>
                <w:szCs w:val="20"/>
              </w:rPr>
              <w:t xml:space="preserve">: </w:t>
            </w:r>
            <w:r>
              <w:rPr>
                <w:i w:val="0"/>
                <w:color w:val="000000" w:themeColor="text1"/>
                <w:sz w:val="20"/>
                <w:szCs w:val="20"/>
              </w:rPr>
              <w:t>D</w:t>
            </w:r>
            <w:r w:rsidR="007A7BCE">
              <w:rPr>
                <w:i w:val="0"/>
                <w:color w:val="000000" w:themeColor="text1"/>
                <w:sz w:val="20"/>
                <w:szCs w:val="20"/>
              </w:rPr>
              <w:t xml:space="preserve">ensity-Neutron </w:t>
            </w:r>
            <w:r w:rsidR="00DA7878">
              <w:rPr>
                <w:i w:val="0"/>
                <w:color w:val="000000" w:themeColor="text1"/>
                <w:sz w:val="20"/>
                <w:szCs w:val="20"/>
              </w:rPr>
              <w:t xml:space="preserve">and RHOB-PEF </w:t>
            </w:r>
            <w:r w:rsidR="007A7BCE">
              <w:rPr>
                <w:i w:val="0"/>
                <w:color w:val="000000" w:themeColor="text1"/>
                <w:sz w:val="20"/>
                <w:szCs w:val="20"/>
              </w:rPr>
              <w:t>Cross-plot</w:t>
            </w:r>
            <w:r w:rsidR="002D5AD3">
              <w:rPr>
                <w:i w:val="0"/>
                <w:color w:val="000000" w:themeColor="text1"/>
                <w:sz w:val="20"/>
                <w:szCs w:val="20"/>
              </w:rPr>
              <w:t xml:space="preserve">. </w:t>
            </w:r>
          </w:p>
        </w:tc>
      </w:tr>
    </w:tbl>
    <w:p w14:paraId="32E2F8E7" w14:textId="77777777" w:rsidR="006E68B7" w:rsidRDefault="006E68B7" w:rsidP="00B53E80">
      <w:pPr>
        <w:jc w:val="both"/>
        <w:rPr>
          <w:sz w:val="24"/>
          <w:szCs w:val="24"/>
        </w:rPr>
      </w:pPr>
    </w:p>
    <w:p w14:paraId="60A918AD" w14:textId="564E0E38" w:rsidR="009015EA" w:rsidRDefault="006E68B7" w:rsidP="006E68B7">
      <w:pPr>
        <w:jc w:val="both"/>
        <w:rPr>
          <w:sz w:val="24"/>
          <w:szCs w:val="24"/>
        </w:rPr>
      </w:pPr>
      <w:r w:rsidRPr="00CD453E">
        <w:rPr>
          <w:sz w:val="24"/>
          <w:szCs w:val="24"/>
        </w:rPr>
        <w:t>For instance, while our core grain density is seen to be properly calibrated, our porosities show a slight mismatch from 1063 to 1068 mMD</w:t>
      </w:r>
      <w:r>
        <w:rPr>
          <w:sz w:val="24"/>
          <w:szCs w:val="24"/>
        </w:rPr>
        <w:t>. In other intervals, however, the match is very good.</w:t>
      </w:r>
      <w:r w:rsidRPr="00CD453E">
        <w:rPr>
          <w:sz w:val="24"/>
          <w:szCs w:val="24"/>
        </w:rPr>
        <w:t xml:space="preserve"> We attribute this to challenges with getting accurate </w:t>
      </w:r>
      <w:r>
        <w:rPr>
          <w:sz w:val="24"/>
          <w:szCs w:val="24"/>
        </w:rPr>
        <w:t>porosity</w:t>
      </w:r>
      <w:r w:rsidRPr="00CD453E">
        <w:rPr>
          <w:sz w:val="24"/>
          <w:szCs w:val="24"/>
        </w:rPr>
        <w:t xml:space="preserve"> measurements </w:t>
      </w:r>
      <w:r>
        <w:rPr>
          <w:sz w:val="24"/>
          <w:szCs w:val="24"/>
        </w:rPr>
        <w:t xml:space="preserve">in opaline rich cores, </w:t>
      </w:r>
      <w:r w:rsidRPr="00CD453E">
        <w:rPr>
          <w:sz w:val="24"/>
          <w:szCs w:val="24"/>
        </w:rPr>
        <w:t>as well as inaccuracies in the log measurements. As opal is essentially microporous i</w:t>
      </w:r>
      <w:r>
        <w:rPr>
          <w:sz w:val="24"/>
          <w:szCs w:val="24"/>
        </w:rPr>
        <w:t>n</w:t>
      </w:r>
      <w:r w:rsidRPr="00CD453E">
        <w:rPr>
          <w:sz w:val="24"/>
          <w:szCs w:val="24"/>
        </w:rPr>
        <w:t xml:space="preserve"> nature, core </w:t>
      </w:r>
      <w:r>
        <w:rPr>
          <w:sz w:val="24"/>
          <w:szCs w:val="24"/>
        </w:rPr>
        <w:t xml:space="preserve">cleaning, </w:t>
      </w:r>
      <w:r w:rsidRPr="00CD453E">
        <w:rPr>
          <w:sz w:val="24"/>
          <w:szCs w:val="24"/>
        </w:rPr>
        <w:t>drying, and the</w:t>
      </w:r>
      <w:r>
        <w:rPr>
          <w:sz w:val="24"/>
          <w:szCs w:val="24"/>
        </w:rPr>
        <w:t>refore</w:t>
      </w:r>
      <w:r w:rsidRPr="00CD453E">
        <w:rPr>
          <w:sz w:val="24"/>
          <w:szCs w:val="24"/>
        </w:rPr>
        <w:t xml:space="preserve"> measurement of porosity/permeability can sometimes be </w:t>
      </w:r>
      <w:r>
        <w:rPr>
          <w:sz w:val="24"/>
          <w:szCs w:val="24"/>
        </w:rPr>
        <w:t>inaccurate</w:t>
      </w:r>
      <w:r w:rsidRPr="00CD453E">
        <w:rPr>
          <w:sz w:val="24"/>
          <w:szCs w:val="24"/>
        </w:rPr>
        <w:t>. Similarly, as mentioned previously, environmental</w:t>
      </w:r>
      <w:r>
        <w:rPr>
          <w:sz w:val="24"/>
          <w:szCs w:val="24"/>
        </w:rPr>
        <w:t xml:space="preserve"> </w:t>
      </w:r>
      <w:r w:rsidR="009E0E0C" w:rsidRPr="00CD453E">
        <w:rPr>
          <w:sz w:val="24"/>
          <w:szCs w:val="24"/>
        </w:rPr>
        <w:t xml:space="preserve">corrections to such </w:t>
      </w:r>
      <w:r w:rsidR="009015EA" w:rsidRPr="00CD453E">
        <w:rPr>
          <w:sz w:val="24"/>
          <w:szCs w:val="24"/>
        </w:rPr>
        <w:t>intervals</w:t>
      </w:r>
      <w:r w:rsidR="009E0E0C" w:rsidRPr="00CD453E">
        <w:rPr>
          <w:sz w:val="24"/>
          <w:szCs w:val="24"/>
        </w:rPr>
        <w:t xml:space="preserve"> </w:t>
      </w:r>
      <w:r w:rsidR="00B01AC4">
        <w:rPr>
          <w:sz w:val="24"/>
          <w:szCs w:val="24"/>
        </w:rPr>
        <w:t>are</w:t>
      </w:r>
      <w:r w:rsidR="009E0E0C" w:rsidRPr="00CD453E">
        <w:rPr>
          <w:sz w:val="24"/>
          <w:szCs w:val="24"/>
        </w:rPr>
        <w:t xml:space="preserve"> difficult. </w:t>
      </w:r>
      <w:r w:rsidR="00CD453E" w:rsidRPr="00CD453E">
        <w:rPr>
          <w:sz w:val="24"/>
          <w:szCs w:val="24"/>
        </w:rPr>
        <w:t xml:space="preserve">However, in general, we note that PHIT and core porosity follow a similar trend. </w:t>
      </w:r>
    </w:p>
    <w:p w14:paraId="7E4CE060" w14:textId="77777777" w:rsidR="006C2252" w:rsidRDefault="006C2252" w:rsidP="006E68B7">
      <w:pPr>
        <w:jc w:val="both"/>
        <w:rPr>
          <w:sz w:val="24"/>
          <w:szCs w:val="24"/>
        </w:rPr>
      </w:pPr>
    </w:p>
    <w:p w14:paraId="4C6C4F8A" w14:textId="49D4B3EB" w:rsidR="00CD453E" w:rsidRPr="00CD453E" w:rsidRDefault="00CD453E" w:rsidP="00CD453E">
      <w:pPr>
        <w:keepNext/>
        <w:jc w:val="both"/>
        <w:rPr>
          <w:sz w:val="24"/>
          <w:szCs w:val="24"/>
        </w:rPr>
      </w:pPr>
      <w:r w:rsidRPr="00CD453E">
        <w:rPr>
          <w:sz w:val="24"/>
          <w:szCs w:val="24"/>
        </w:rPr>
        <w:lastRenderedPageBreak/>
        <w:t xml:space="preserve">For saturation, </w:t>
      </w:r>
      <w:r w:rsidR="009015EA">
        <w:rPr>
          <w:sz w:val="24"/>
          <w:szCs w:val="24"/>
        </w:rPr>
        <w:t xml:space="preserve">we use dual water </w:t>
      </w:r>
      <w:r w:rsidR="00A703D7">
        <w:rPr>
          <w:sz w:val="24"/>
          <w:szCs w:val="24"/>
        </w:rPr>
        <w:t>as the preferred method, but only to account for the clay effects, more than the opaline</w:t>
      </w:r>
      <w:r w:rsidR="005B39EE">
        <w:rPr>
          <w:sz w:val="24"/>
          <w:szCs w:val="24"/>
        </w:rPr>
        <w:t xml:space="preserve"> presence</w:t>
      </w:r>
      <w:r w:rsidR="00A703D7">
        <w:rPr>
          <w:sz w:val="24"/>
          <w:szCs w:val="24"/>
        </w:rPr>
        <w:t xml:space="preserve">. We note there is </w:t>
      </w:r>
      <w:r w:rsidR="003E5C9D">
        <w:rPr>
          <w:sz w:val="24"/>
          <w:szCs w:val="24"/>
        </w:rPr>
        <w:t>hydrocarbons</w:t>
      </w:r>
      <w:r w:rsidR="00A703D7">
        <w:rPr>
          <w:sz w:val="24"/>
          <w:szCs w:val="24"/>
        </w:rPr>
        <w:t xml:space="preserve"> </w:t>
      </w:r>
      <w:r w:rsidR="003E5C9D">
        <w:rPr>
          <w:sz w:val="24"/>
          <w:szCs w:val="24"/>
        </w:rPr>
        <w:t>interpreted</w:t>
      </w:r>
      <w:r w:rsidR="00A703D7">
        <w:rPr>
          <w:sz w:val="24"/>
          <w:szCs w:val="24"/>
        </w:rPr>
        <w:t xml:space="preserve"> from 1063 to </w:t>
      </w:r>
      <w:r w:rsidR="00D11732">
        <w:rPr>
          <w:sz w:val="24"/>
          <w:szCs w:val="24"/>
        </w:rPr>
        <w:t>1078 mMD. However, there is no pressure or samples at this depth to prove if this is mobile in any</w:t>
      </w:r>
      <w:r w:rsidR="003E5C9D">
        <w:rPr>
          <w:sz w:val="24"/>
          <w:szCs w:val="24"/>
        </w:rPr>
        <w:t xml:space="preserve"> </w:t>
      </w:r>
      <w:r w:rsidR="00D11732">
        <w:rPr>
          <w:sz w:val="24"/>
          <w:szCs w:val="24"/>
        </w:rPr>
        <w:t>way.</w:t>
      </w:r>
    </w:p>
    <w:p w14:paraId="65C953DE" w14:textId="2B8E5065" w:rsidR="00DE3E7C" w:rsidRPr="00CD453E" w:rsidRDefault="00DE3E7C" w:rsidP="00CD453E">
      <w:pPr>
        <w:keepNext/>
        <w:jc w:val="both"/>
        <w:rPr>
          <w:sz w:val="24"/>
          <w:szCs w:val="24"/>
        </w:rPr>
      </w:pPr>
    </w:p>
    <w:tbl>
      <w:tblPr>
        <w:tblStyle w:val="TableGrid"/>
        <w:tblpPr w:leftFromText="180" w:rightFromText="180" w:vertAnchor="text" w:horzAnchor="page" w:tblpXSpec="center" w:tblpY="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C2252" w14:paraId="26308CD0" w14:textId="77777777" w:rsidTr="000C0D8F">
        <w:tc>
          <w:tcPr>
            <w:tcW w:w="10790" w:type="dxa"/>
          </w:tcPr>
          <w:p w14:paraId="20598ADA" w14:textId="35FB5048" w:rsidR="006C2252" w:rsidRPr="00B53E80" w:rsidRDefault="006C2252" w:rsidP="000C0D8F">
            <w:pPr>
              <w:keepNext/>
              <w:jc w:val="center"/>
            </w:pPr>
            <w:r>
              <w:rPr>
                <w:noProof/>
                <w:sz w:val="24"/>
                <w:szCs w:val="24"/>
                <w:lang w:val="en-SG" w:eastAsia="en-SG"/>
              </w:rPr>
              <w:drawing>
                <wp:inline distT="0" distB="0" distL="0" distR="0" wp14:anchorId="485FBB15" wp14:editId="660B66EB">
                  <wp:extent cx="3425513" cy="29813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stretch>
                            <a:fillRect/>
                          </a:stretch>
                        </pic:blipFill>
                        <pic:spPr>
                          <a:xfrm>
                            <a:off x="0" y="0"/>
                            <a:ext cx="3441437" cy="2995184"/>
                          </a:xfrm>
                          <a:prstGeom prst="rect">
                            <a:avLst/>
                          </a:prstGeom>
                        </pic:spPr>
                      </pic:pic>
                    </a:graphicData>
                  </a:graphic>
                </wp:inline>
              </w:drawing>
            </w:r>
          </w:p>
        </w:tc>
      </w:tr>
      <w:tr w:rsidR="006C2252" w14:paraId="45CB9235" w14:textId="77777777" w:rsidTr="000C0D8F">
        <w:tc>
          <w:tcPr>
            <w:tcW w:w="10790" w:type="dxa"/>
          </w:tcPr>
          <w:p w14:paraId="2F96C335" w14:textId="348B7C06" w:rsidR="006C2252" w:rsidRPr="007A4FDB" w:rsidRDefault="006C2252" w:rsidP="006C2252">
            <w:pPr>
              <w:pStyle w:val="Caption"/>
              <w:jc w:val="center"/>
              <w:rPr>
                <w:i w:val="0"/>
                <w:iCs w:val="0"/>
              </w:rPr>
            </w:pPr>
            <w:bookmarkStart w:id="80" w:name="_Ref129098440"/>
            <w:bookmarkStart w:id="81" w:name="_Ref129098430"/>
            <w:r w:rsidRPr="007A4FDB">
              <w:rPr>
                <w:b/>
                <w:bCs/>
                <w:i w:val="0"/>
                <w:iCs w:val="0"/>
                <w:color w:val="auto"/>
                <w:sz w:val="20"/>
                <w:szCs w:val="20"/>
              </w:rPr>
              <w:t xml:space="preserve">Figure </w:t>
            </w:r>
            <w:r w:rsidRPr="007A4FDB">
              <w:rPr>
                <w:b/>
                <w:bCs/>
                <w:i w:val="0"/>
                <w:iCs w:val="0"/>
                <w:color w:val="auto"/>
                <w:sz w:val="20"/>
                <w:szCs w:val="20"/>
              </w:rPr>
              <w:fldChar w:fldCharType="begin"/>
            </w:r>
            <w:r w:rsidRPr="007A4FDB">
              <w:rPr>
                <w:b/>
                <w:bCs/>
                <w:i w:val="0"/>
                <w:iCs w:val="0"/>
                <w:color w:val="auto"/>
                <w:sz w:val="20"/>
                <w:szCs w:val="20"/>
              </w:rPr>
              <w:instrText xml:space="preserve"> SEQ Figure \* ARABIC </w:instrText>
            </w:r>
            <w:r w:rsidRPr="007A4FDB">
              <w:rPr>
                <w:b/>
                <w:bCs/>
                <w:i w:val="0"/>
                <w:iCs w:val="0"/>
                <w:color w:val="auto"/>
                <w:sz w:val="20"/>
                <w:szCs w:val="20"/>
              </w:rPr>
              <w:fldChar w:fldCharType="separate"/>
            </w:r>
            <w:r w:rsidR="00DA52C5">
              <w:rPr>
                <w:b/>
                <w:bCs/>
                <w:i w:val="0"/>
                <w:iCs w:val="0"/>
                <w:noProof/>
                <w:color w:val="auto"/>
                <w:sz w:val="20"/>
                <w:szCs w:val="20"/>
              </w:rPr>
              <w:t>8</w:t>
            </w:r>
            <w:r w:rsidRPr="007A4FDB">
              <w:rPr>
                <w:b/>
                <w:bCs/>
                <w:i w:val="0"/>
                <w:iCs w:val="0"/>
                <w:color w:val="auto"/>
                <w:sz w:val="20"/>
                <w:szCs w:val="20"/>
              </w:rPr>
              <w:fldChar w:fldCharType="end"/>
            </w:r>
            <w:bookmarkEnd w:id="80"/>
            <w:r w:rsidRPr="007A4FDB">
              <w:rPr>
                <w:b/>
                <w:bCs/>
                <w:i w:val="0"/>
                <w:iCs w:val="0"/>
                <w:color w:val="auto"/>
                <w:sz w:val="20"/>
                <w:szCs w:val="20"/>
              </w:rPr>
              <w:t>:</w:t>
            </w:r>
            <w:r w:rsidRPr="007A4FDB">
              <w:rPr>
                <w:i w:val="0"/>
                <w:iCs w:val="0"/>
                <w:color w:val="auto"/>
                <w:sz w:val="20"/>
                <w:szCs w:val="20"/>
              </w:rPr>
              <w:t xml:space="preserve"> Ternary plot for samples from Well DS</w:t>
            </w:r>
            <w:bookmarkEnd w:id="81"/>
            <w:r>
              <w:rPr>
                <w:i w:val="0"/>
                <w:iCs w:val="0"/>
                <w:color w:val="auto"/>
                <w:sz w:val="20"/>
                <w:szCs w:val="20"/>
              </w:rPr>
              <w:t>; circled samples are identified as primarily clay rich</w:t>
            </w:r>
          </w:p>
        </w:tc>
      </w:tr>
    </w:tbl>
    <w:p w14:paraId="42030E6A" w14:textId="669E0234" w:rsidR="00171C92" w:rsidRPr="006B70A9" w:rsidRDefault="00171C92" w:rsidP="00171C92">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Discussion</w:t>
      </w:r>
    </w:p>
    <w:p w14:paraId="5AD59404" w14:textId="45381387" w:rsidR="00F46A61" w:rsidRPr="001E1713" w:rsidRDefault="00A46A97" w:rsidP="001E1713">
      <w:pPr>
        <w:pStyle w:val="Teaser"/>
        <w:jc w:val="both"/>
        <w:rPr>
          <w:bCs/>
        </w:rPr>
      </w:pPr>
      <w:r w:rsidRPr="001E1713">
        <w:rPr>
          <w:bCs/>
        </w:rPr>
        <w:t xml:space="preserve">The unique porous </w:t>
      </w:r>
      <w:r w:rsidR="0077709B" w:rsidRPr="001E1713">
        <w:rPr>
          <w:bCs/>
        </w:rPr>
        <w:t>microstructure</w:t>
      </w:r>
      <w:r w:rsidRPr="001E1713">
        <w:rPr>
          <w:bCs/>
        </w:rPr>
        <w:t xml:space="preserve"> of opaline as </w:t>
      </w:r>
      <w:r w:rsidR="0077709B" w:rsidRPr="001E1713">
        <w:rPr>
          <w:bCs/>
        </w:rPr>
        <w:t>observed</w:t>
      </w:r>
      <w:r w:rsidRPr="001E1713">
        <w:rPr>
          <w:bCs/>
        </w:rPr>
        <w:t xml:space="preserve"> from </w:t>
      </w:r>
      <w:r w:rsidR="00C0687F" w:rsidRPr="001E1713">
        <w:rPr>
          <w:bCs/>
        </w:rPr>
        <w:fldChar w:fldCharType="begin"/>
      </w:r>
      <w:r w:rsidR="00C0687F" w:rsidRPr="001E1713">
        <w:rPr>
          <w:bCs/>
        </w:rPr>
        <w:instrText xml:space="preserve"> REF _Ref128472435 \h </w:instrText>
      </w:r>
      <w:r w:rsidR="001E1713" w:rsidRPr="001E1713">
        <w:rPr>
          <w:bCs/>
        </w:rPr>
        <w:instrText xml:space="preserve"> \* MERGEFORMAT </w:instrText>
      </w:r>
      <w:r w:rsidR="00C0687F" w:rsidRPr="001E1713">
        <w:rPr>
          <w:bCs/>
        </w:rPr>
      </w:r>
      <w:r w:rsidR="00C0687F" w:rsidRPr="001E1713">
        <w:rPr>
          <w:bCs/>
        </w:rPr>
        <w:fldChar w:fldCharType="separate"/>
      </w:r>
      <w:r w:rsidR="00DA52C5" w:rsidRPr="00DA52C5">
        <w:rPr>
          <w:bCs/>
          <w:color w:val="000000" w:themeColor="text1"/>
        </w:rPr>
        <w:t xml:space="preserve">Figure </w:t>
      </w:r>
      <w:r w:rsidR="00DA52C5" w:rsidRPr="00DA52C5">
        <w:rPr>
          <w:bCs/>
          <w:noProof/>
          <w:color w:val="000000" w:themeColor="text1"/>
        </w:rPr>
        <w:t>3</w:t>
      </w:r>
      <w:r w:rsidR="00C0687F" w:rsidRPr="001E1713">
        <w:rPr>
          <w:bCs/>
        </w:rPr>
        <w:fldChar w:fldCharType="end"/>
      </w:r>
      <w:r w:rsidR="00C0687F" w:rsidRPr="001E1713">
        <w:rPr>
          <w:bCs/>
        </w:rPr>
        <w:t xml:space="preserve"> and </w:t>
      </w:r>
      <w:r w:rsidR="00C0687F" w:rsidRPr="001E1713">
        <w:rPr>
          <w:bCs/>
        </w:rPr>
        <w:fldChar w:fldCharType="begin"/>
      </w:r>
      <w:r w:rsidR="00C0687F" w:rsidRPr="001E1713">
        <w:rPr>
          <w:bCs/>
        </w:rPr>
        <w:instrText xml:space="preserve"> REF _Ref128642832 \h </w:instrText>
      </w:r>
      <w:r w:rsidR="001E1713" w:rsidRPr="001E1713">
        <w:rPr>
          <w:bCs/>
        </w:rPr>
        <w:instrText xml:space="preserve"> \* MERGEFORMAT </w:instrText>
      </w:r>
      <w:r w:rsidR="00C0687F" w:rsidRPr="001E1713">
        <w:rPr>
          <w:bCs/>
        </w:rPr>
      </w:r>
      <w:r w:rsidR="00C0687F" w:rsidRPr="001E1713">
        <w:rPr>
          <w:bCs/>
        </w:rPr>
        <w:fldChar w:fldCharType="separate"/>
      </w:r>
      <w:r w:rsidR="00DA52C5" w:rsidRPr="00DA52C5">
        <w:rPr>
          <w:bCs/>
          <w:color w:val="000000" w:themeColor="text1"/>
        </w:rPr>
        <w:t xml:space="preserve">Figure </w:t>
      </w:r>
      <w:r w:rsidR="00DA52C5" w:rsidRPr="00DA52C5">
        <w:rPr>
          <w:bCs/>
          <w:noProof/>
          <w:color w:val="000000" w:themeColor="text1"/>
        </w:rPr>
        <w:t>6</w:t>
      </w:r>
      <w:r w:rsidR="00C0687F" w:rsidRPr="001E1713">
        <w:rPr>
          <w:bCs/>
        </w:rPr>
        <w:fldChar w:fldCharType="end"/>
      </w:r>
      <w:r w:rsidR="00C0687F" w:rsidRPr="001E1713">
        <w:rPr>
          <w:bCs/>
        </w:rPr>
        <w:t xml:space="preserve">, as well as the observation of </w:t>
      </w:r>
      <w:r w:rsidR="0077709B" w:rsidRPr="001E1713">
        <w:rPr>
          <w:bCs/>
        </w:rPr>
        <w:t>fracture</w:t>
      </w:r>
      <w:r w:rsidR="00341B0A" w:rsidRPr="001E1713">
        <w:rPr>
          <w:bCs/>
        </w:rPr>
        <w:t xml:space="preserve"> or matrix dominated </w:t>
      </w:r>
      <w:r w:rsidR="0077709B" w:rsidRPr="001E1713">
        <w:rPr>
          <w:bCs/>
        </w:rPr>
        <w:t>properties</w:t>
      </w:r>
      <w:r w:rsidR="00341B0A" w:rsidRPr="001E1713">
        <w:rPr>
          <w:bCs/>
        </w:rPr>
        <w:t xml:space="preserve"> (</w:t>
      </w:r>
      <w:r w:rsidR="00341B0A" w:rsidRPr="001E1713">
        <w:rPr>
          <w:bCs/>
        </w:rPr>
        <w:fldChar w:fldCharType="begin"/>
      </w:r>
      <w:r w:rsidR="00341B0A" w:rsidRPr="001E1713">
        <w:rPr>
          <w:bCs/>
        </w:rPr>
        <w:instrText xml:space="preserve"> REF _Ref128472329 \h </w:instrText>
      </w:r>
      <w:r w:rsidR="001E1713" w:rsidRPr="001E1713">
        <w:rPr>
          <w:bCs/>
        </w:rPr>
        <w:instrText xml:space="preserve"> \* MERGEFORMAT </w:instrText>
      </w:r>
      <w:r w:rsidR="00341B0A" w:rsidRPr="001E1713">
        <w:rPr>
          <w:bCs/>
        </w:rPr>
      </w:r>
      <w:r w:rsidR="00341B0A" w:rsidRPr="001E1713">
        <w:rPr>
          <w:bCs/>
        </w:rPr>
        <w:fldChar w:fldCharType="separate"/>
      </w:r>
      <w:ins w:id="82" w:author="Ryan Lazaroo" w:date="2023-08-08T20:50:00Z">
        <w:r w:rsidR="00DA52C5" w:rsidRPr="00DA52C5">
          <w:rPr>
            <w:bCs/>
            <w:color w:val="000000" w:themeColor="text1"/>
          </w:rPr>
          <w:t xml:space="preserve">Figure </w:t>
        </w:r>
        <w:r w:rsidR="00DA52C5" w:rsidRPr="00DA52C5">
          <w:rPr>
            <w:bCs/>
            <w:noProof/>
          </w:rPr>
          <w:t>5</w:t>
        </w:r>
      </w:ins>
      <w:del w:id="83" w:author="Ryan Lazaroo" w:date="2023-08-08T18:42:00Z">
        <w:r w:rsidR="00956A80" w:rsidRPr="00956A80" w:rsidDel="009645E3">
          <w:rPr>
            <w:bCs/>
            <w:color w:val="000000" w:themeColor="text1"/>
          </w:rPr>
          <w:delText xml:space="preserve">Figure </w:delText>
        </w:r>
        <w:r w:rsidR="00956A80" w:rsidRPr="00956A80" w:rsidDel="009645E3">
          <w:rPr>
            <w:bCs/>
            <w:noProof/>
          </w:rPr>
          <w:delText>5</w:delText>
        </w:r>
      </w:del>
      <w:r w:rsidR="00341B0A" w:rsidRPr="001E1713">
        <w:rPr>
          <w:bCs/>
        </w:rPr>
        <w:fldChar w:fldCharType="end"/>
      </w:r>
      <w:r w:rsidR="0077709B" w:rsidRPr="001E1713">
        <w:rPr>
          <w:bCs/>
        </w:rPr>
        <w:t xml:space="preserve">) </w:t>
      </w:r>
      <w:r w:rsidR="005E5B38" w:rsidRPr="001E1713">
        <w:rPr>
          <w:bCs/>
        </w:rPr>
        <w:t>means</w:t>
      </w:r>
      <w:r w:rsidR="0077709B" w:rsidRPr="001E1713">
        <w:rPr>
          <w:bCs/>
        </w:rPr>
        <w:t xml:space="preserve"> opaline reservoirs </w:t>
      </w:r>
      <w:r w:rsidR="005E5B38" w:rsidRPr="001E1713">
        <w:rPr>
          <w:bCs/>
        </w:rPr>
        <w:t xml:space="preserve">could potentially be classified as “Low Resistivity Low Contrast </w:t>
      </w:r>
      <w:r w:rsidR="002104AB" w:rsidRPr="001E1713">
        <w:rPr>
          <w:bCs/>
        </w:rPr>
        <w:t xml:space="preserve">(LRLC) </w:t>
      </w:r>
      <w:r w:rsidR="005E5B38" w:rsidRPr="001E1713">
        <w:rPr>
          <w:bCs/>
        </w:rPr>
        <w:t xml:space="preserve">Pay”. While Well </w:t>
      </w:r>
      <w:r w:rsidR="0044246D">
        <w:rPr>
          <w:bCs/>
        </w:rPr>
        <w:t>DS</w:t>
      </w:r>
      <w:r w:rsidR="005E5B38" w:rsidRPr="001E1713">
        <w:rPr>
          <w:bCs/>
        </w:rPr>
        <w:t xml:space="preserve"> did not have</w:t>
      </w:r>
      <w:r w:rsidR="007C24E1" w:rsidRPr="001E1713">
        <w:rPr>
          <w:bCs/>
        </w:rPr>
        <w:t xml:space="preserve"> any definitive evidence of hydrocarbons</w:t>
      </w:r>
      <w:r w:rsidR="00973E16">
        <w:rPr>
          <w:bCs/>
        </w:rPr>
        <w:t xml:space="preserve"> and existing literature</w:t>
      </w:r>
      <w:r w:rsidR="00AB078A">
        <w:rPr>
          <w:bCs/>
        </w:rPr>
        <w:t xml:space="preserve"> does not </w:t>
      </w:r>
      <w:r w:rsidR="001F6E75">
        <w:rPr>
          <w:bCs/>
        </w:rPr>
        <w:t xml:space="preserve">cover the </w:t>
      </w:r>
      <w:r w:rsidR="00100267">
        <w:rPr>
          <w:bCs/>
        </w:rPr>
        <w:t>behavior</w:t>
      </w:r>
      <w:r w:rsidR="00BB245D">
        <w:rPr>
          <w:bCs/>
        </w:rPr>
        <w:t xml:space="preserve"> or mechanisms</w:t>
      </w:r>
      <w:r w:rsidR="001F6E75">
        <w:rPr>
          <w:bCs/>
        </w:rPr>
        <w:t xml:space="preserve"> </w:t>
      </w:r>
      <w:r w:rsidR="00BB245D">
        <w:rPr>
          <w:bCs/>
        </w:rPr>
        <w:t xml:space="preserve">behind the </w:t>
      </w:r>
      <w:r w:rsidR="00A076DC">
        <w:rPr>
          <w:bCs/>
        </w:rPr>
        <w:t xml:space="preserve">potential of opalines </w:t>
      </w:r>
      <w:r w:rsidR="00BB245D">
        <w:rPr>
          <w:bCs/>
        </w:rPr>
        <w:t>as LRLC pay</w:t>
      </w:r>
      <w:r w:rsidR="007C24E1" w:rsidRPr="001E1713">
        <w:rPr>
          <w:bCs/>
        </w:rPr>
        <w:t xml:space="preserve">, </w:t>
      </w:r>
      <w:r w:rsidR="002104AB" w:rsidRPr="001E1713">
        <w:rPr>
          <w:bCs/>
        </w:rPr>
        <w:t xml:space="preserve">the observations made </w:t>
      </w:r>
      <w:r w:rsidR="00DB4073" w:rsidRPr="001E1713">
        <w:rPr>
          <w:bCs/>
        </w:rPr>
        <w:t xml:space="preserve">of the microstructure </w:t>
      </w:r>
      <w:r w:rsidR="002104AB" w:rsidRPr="001E1713">
        <w:rPr>
          <w:bCs/>
        </w:rPr>
        <w:t>for the well above is very similar to those made in sandstones and carbonate reservoirs elsewhere which have LRLC</w:t>
      </w:r>
      <w:r w:rsidR="00DB4073" w:rsidRPr="001E1713">
        <w:rPr>
          <w:bCs/>
        </w:rPr>
        <w:t xml:space="preserve"> characteristics</w:t>
      </w:r>
      <w:sdt>
        <w:sdtPr>
          <w:rPr>
            <w:bCs/>
          </w:rPr>
          <w:id w:val="-336846508"/>
          <w:citation/>
        </w:sdtPr>
        <w:sdtContent>
          <w:r w:rsidR="00C82DCC" w:rsidRPr="001E1713">
            <w:rPr>
              <w:bCs/>
            </w:rPr>
            <w:fldChar w:fldCharType="begin"/>
          </w:r>
          <w:r w:rsidR="00C82DCC" w:rsidRPr="001E1713">
            <w:rPr>
              <w:bCs/>
            </w:rPr>
            <w:instrText xml:space="preserve"> CITATION Ash16 \l 1033 </w:instrText>
          </w:r>
          <w:r w:rsidR="002E6BED" w:rsidRPr="001E1713">
            <w:rPr>
              <w:bCs/>
            </w:rPr>
            <w:instrText xml:space="preserve"> \m Aya17 \m Bel17</w:instrText>
          </w:r>
          <w:r w:rsidR="00924CEF" w:rsidRPr="001E1713">
            <w:rPr>
              <w:bCs/>
            </w:rPr>
            <w:instrText xml:space="preserve"> \m Boy95</w:instrText>
          </w:r>
          <w:r w:rsidR="00C82DCC" w:rsidRPr="001E1713">
            <w:rPr>
              <w:bCs/>
            </w:rPr>
            <w:fldChar w:fldCharType="separate"/>
          </w:r>
          <w:ins w:id="84" w:author="Ryan Lazaroo" w:date="2023-08-08T20:50:00Z">
            <w:r w:rsidR="00DA52C5">
              <w:rPr>
                <w:bCs/>
                <w:noProof/>
              </w:rPr>
              <w:t xml:space="preserve"> </w:t>
            </w:r>
            <w:r w:rsidR="00DA52C5">
              <w:rPr>
                <w:noProof/>
              </w:rPr>
              <w:t>(Ashqar, 2016; Ayadiuno, 2017; Belevich, 2017; Boyd, Darling, &amp; Tabanou, 1995)</w:t>
            </w:r>
          </w:ins>
          <w:del w:id="85" w:author="Ryan Lazaroo" w:date="2023-08-08T18:42:00Z">
            <w:r w:rsidR="00956A80" w:rsidDel="009645E3">
              <w:rPr>
                <w:bCs/>
                <w:noProof/>
              </w:rPr>
              <w:delText xml:space="preserve"> </w:delText>
            </w:r>
            <w:r w:rsidR="00956A80" w:rsidDel="009645E3">
              <w:rPr>
                <w:noProof/>
              </w:rPr>
              <w:delText>(Ashqar, 2016; Ayadiuno, 2017; Belevich, 2017; Boyd, Darling, &amp; Tabanou, 1995)</w:delText>
            </w:r>
          </w:del>
          <w:r w:rsidR="00C82DCC" w:rsidRPr="001E1713">
            <w:rPr>
              <w:bCs/>
            </w:rPr>
            <w:fldChar w:fldCharType="end"/>
          </w:r>
        </w:sdtContent>
      </w:sdt>
      <w:r w:rsidR="00924CEF" w:rsidRPr="001E1713">
        <w:rPr>
          <w:bCs/>
        </w:rPr>
        <w:t>.</w:t>
      </w:r>
      <w:r w:rsidR="00522D33" w:rsidRPr="001E1713">
        <w:rPr>
          <w:bCs/>
        </w:rPr>
        <w:t xml:space="preserve"> </w:t>
      </w:r>
      <w:r w:rsidR="00BF6527" w:rsidRPr="001E1713">
        <w:rPr>
          <w:bCs/>
        </w:rPr>
        <w:t xml:space="preserve">Most LRLC wells have been characterized as low resistivity, high fluid saturation, but good </w:t>
      </w:r>
      <w:r w:rsidR="00007FD6">
        <w:rPr>
          <w:bCs/>
        </w:rPr>
        <w:t>hydrocarbon</w:t>
      </w:r>
      <w:r w:rsidR="00BF6527" w:rsidRPr="001E1713">
        <w:rPr>
          <w:bCs/>
        </w:rPr>
        <w:t xml:space="preserve"> flow/production. The typically responses of</w:t>
      </w:r>
      <w:r w:rsidR="009166A6" w:rsidRPr="001E1713">
        <w:rPr>
          <w:bCs/>
        </w:rPr>
        <w:t xml:space="preserve"> resistivity can be from 1 - 5 ohmm </w:t>
      </w:r>
      <w:sdt>
        <w:sdtPr>
          <w:rPr>
            <w:bCs/>
          </w:rPr>
          <w:id w:val="883834439"/>
          <w:citation/>
        </w:sdtPr>
        <w:sdtContent>
          <w:r w:rsidR="009166A6" w:rsidRPr="001E1713">
            <w:rPr>
              <w:bCs/>
            </w:rPr>
            <w:fldChar w:fldCharType="begin"/>
          </w:r>
          <w:r w:rsidR="009166A6" w:rsidRPr="001E1713">
            <w:rPr>
              <w:bCs/>
            </w:rPr>
            <w:instrText xml:space="preserve"> CITATION Wor00 \l 1033 </w:instrText>
          </w:r>
          <w:r w:rsidR="009166A6" w:rsidRPr="001E1713">
            <w:rPr>
              <w:bCs/>
            </w:rPr>
            <w:fldChar w:fldCharType="separate"/>
          </w:r>
          <w:r w:rsidR="00DA52C5">
            <w:rPr>
              <w:noProof/>
            </w:rPr>
            <w:t>(Worthington, 2000)</w:t>
          </w:r>
          <w:r w:rsidR="009166A6" w:rsidRPr="001E1713">
            <w:rPr>
              <w:bCs/>
            </w:rPr>
            <w:fldChar w:fldCharType="end"/>
          </w:r>
        </w:sdtContent>
      </w:sdt>
      <w:r w:rsidR="009D2847">
        <w:rPr>
          <w:bCs/>
        </w:rPr>
        <w:t xml:space="preserve">, </w:t>
      </w:r>
      <w:r w:rsidR="009D2847" w:rsidRPr="00EE215E">
        <w:rPr>
          <w:bCs/>
        </w:rPr>
        <w:t xml:space="preserve">which </w:t>
      </w:r>
      <w:r w:rsidR="009B72B1" w:rsidRPr="00EE215E">
        <w:rPr>
          <w:bCs/>
        </w:rPr>
        <w:t xml:space="preserve">aligns with values of resistivity </w:t>
      </w:r>
      <w:r w:rsidR="00801D3D" w:rsidRPr="00EE215E">
        <w:rPr>
          <w:bCs/>
        </w:rPr>
        <w:t xml:space="preserve">previously found </w:t>
      </w:r>
      <w:r w:rsidR="009B72B1" w:rsidRPr="00EE215E">
        <w:rPr>
          <w:bCs/>
        </w:rPr>
        <w:t>in high opal-CT</w:t>
      </w:r>
      <w:r w:rsidR="00CD422E" w:rsidRPr="00EE215E">
        <w:rPr>
          <w:bCs/>
        </w:rPr>
        <w:t xml:space="preserve"> content </w:t>
      </w:r>
      <w:r w:rsidR="00927CE4" w:rsidRPr="00EE215E">
        <w:rPr>
          <w:bCs/>
        </w:rPr>
        <w:t xml:space="preserve">reservoir </w:t>
      </w:r>
      <w:r w:rsidR="00CD422E" w:rsidRPr="00EE215E">
        <w:rPr>
          <w:bCs/>
        </w:rPr>
        <w:t>rocks</w:t>
      </w:r>
      <w:r w:rsidR="004121A7" w:rsidRPr="00EE215E">
        <w:rPr>
          <w:bCs/>
        </w:rPr>
        <w:t xml:space="preserve"> </w:t>
      </w:r>
      <w:r w:rsidR="00927CE4" w:rsidRPr="00EE215E">
        <w:rPr>
          <w:bCs/>
        </w:rPr>
        <w:t>(~</w:t>
      </w:r>
      <w:r w:rsidR="004121A7" w:rsidRPr="00EE215E">
        <w:rPr>
          <w:bCs/>
        </w:rPr>
        <w:t>5 ohmm</w:t>
      </w:r>
      <w:r w:rsidR="00927CE4" w:rsidRPr="00EE215E">
        <w:rPr>
          <w:bCs/>
        </w:rPr>
        <w:t>)</w:t>
      </w:r>
      <w:r w:rsidR="00CD422E" w:rsidRPr="00EE215E">
        <w:rPr>
          <w:bCs/>
        </w:rPr>
        <w:t xml:space="preserve"> </w:t>
      </w:r>
      <w:sdt>
        <w:sdtPr>
          <w:rPr>
            <w:bCs/>
          </w:rPr>
          <w:id w:val="886147142"/>
          <w:citation/>
        </w:sdtPr>
        <w:sdtContent>
          <w:r w:rsidR="00CD422E" w:rsidRPr="00EE215E">
            <w:rPr>
              <w:bCs/>
            </w:rPr>
            <w:fldChar w:fldCharType="begin"/>
          </w:r>
          <w:r w:rsidR="00CD422E" w:rsidRPr="00EE215E">
            <w:rPr>
              <w:bCs/>
            </w:rPr>
            <w:instrText xml:space="preserve"> CITATION Rei01 \l 1033 </w:instrText>
          </w:r>
          <w:r w:rsidR="00CD422E" w:rsidRPr="00EE215E">
            <w:rPr>
              <w:bCs/>
            </w:rPr>
            <w:fldChar w:fldCharType="separate"/>
          </w:r>
          <w:r w:rsidR="00DA52C5">
            <w:rPr>
              <w:noProof/>
            </w:rPr>
            <w:t>(Reid &amp; McIntyre, 2001)</w:t>
          </w:r>
          <w:r w:rsidR="00CD422E" w:rsidRPr="00EE215E">
            <w:rPr>
              <w:bCs/>
            </w:rPr>
            <w:fldChar w:fldCharType="end"/>
          </w:r>
        </w:sdtContent>
      </w:sdt>
      <w:r w:rsidR="009166A6" w:rsidRPr="00EE215E">
        <w:rPr>
          <w:bCs/>
        </w:rPr>
        <w:t>.</w:t>
      </w:r>
      <w:r w:rsidR="008A1BD6" w:rsidRPr="001E1713">
        <w:rPr>
          <w:bCs/>
        </w:rPr>
        <w:t xml:space="preserve"> LRLC pay occurs when the absolute value of </w:t>
      </w:r>
      <w:r w:rsidR="00F46A61" w:rsidRPr="001E1713">
        <w:rPr>
          <w:bCs/>
        </w:rPr>
        <w:t>the</w:t>
      </w:r>
      <w:r w:rsidR="008A1BD6" w:rsidRPr="001E1713">
        <w:rPr>
          <w:bCs/>
        </w:rPr>
        <w:t xml:space="preserve"> resistivity is so low that pay zones are overlooked. LRLC pay can occur where the water saturation as calculated from the resistivity is incorrect and overestimates the true water saturation of the formation. The issue is then to find improved methods for calculating the true water saturation, either by modification of the calculation algorithm used from the resistivity, or possibly by obtaining saturation data by an alternative and independent means. Either scenario involves an understanding of why the water is effectively not mobile, and to develop some means for predicting which rocks will flow dry </w:t>
      </w:r>
      <w:r w:rsidR="00007FD6">
        <w:rPr>
          <w:bCs/>
        </w:rPr>
        <w:t>hydrocarbon</w:t>
      </w:r>
      <w:r w:rsidR="00C07495">
        <w:rPr>
          <w:bCs/>
        </w:rPr>
        <w:t>s</w:t>
      </w:r>
      <w:r w:rsidR="008A1BD6" w:rsidRPr="001E1713">
        <w:rPr>
          <w:bCs/>
        </w:rPr>
        <w:t xml:space="preserve"> and which will flow wet, from rocks with the same water saturations.</w:t>
      </w:r>
      <w:r w:rsidR="00522D33" w:rsidRPr="001E1713">
        <w:rPr>
          <w:bCs/>
        </w:rPr>
        <w:t xml:space="preserve"> </w:t>
      </w:r>
      <w:r w:rsidR="00F46A61" w:rsidRPr="001E1713">
        <w:rPr>
          <w:bCs/>
        </w:rPr>
        <w:t xml:space="preserve">It has often been assumed that </w:t>
      </w:r>
      <w:r w:rsidR="009859B6">
        <w:rPr>
          <w:bCs/>
        </w:rPr>
        <w:t>mic</w:t>
      </w:r>
      <w:r w:rsidR="009303A5">
        <w:rPr>
          <w:bCs/>
        </w:rPr>
        <w:t>rosphere/lepispheres</w:t>
      </w:r>
      <w:r w:rsidR="00C77CC4">
        <w:rPr>
          <w:bCs/>
        </w:rPr>
        <w:t xml:space="preserve"> (</w:t>
      </w:r>
      <w:r w:rsidR="007F5BDE">
        <w:rPr>
          <w:bCs/>
        </w:rPr>
        <w:t>MS/LS</w:t>
      </w:r>
      <w:r w:rsidR="00C77CC4">
        <w:rPr>
          <w:bCs/>
        </w:rPr>
        <w:t>)</w:t>
      </w:r>
      <w:r w:rsidR="00F46A61" w:rsidRPr="001E1713">
        <w:rPr>
          <w:bCs/>
        </w:rPr>
        <w:t xml:space="preserve"> </w:t>
      </w:r>
      <w:r w:rsidR="007F5BDE">
        <w:rPr>
          <w:bCs/>
        </w:rPr>
        <w:t>matrices</w:t>
      </w:r>
      <w:r w:rsidR="00F46A61" w:rsidRPr="001E1713">
        <w:rPr>
          <w:bCs/>
        </w:rPr>
        <w:t xml:space="preserve"> containing water may be able to “short circuit” the resistivity measuring current. If the matrix of the </w:t>
      </w:r>
      <w:r w:rsidR="006744C5" w:rsidRPr="001E1713">
        <w:rPr>
          <w:bCs/>
        </w:rPr>
        <w:t>opaline rock</w:t>
      </w:r>
      <w:r w:rsidR="00F46A61" w:rsidRPr="001E1713">
        <w:rPr>
          <w:bCs/>
        </w:rPr>
        <w:t xml:space="preserve"> contain micro-fractures/fractures, then it is also possible that </w:t>
      </w:r>
      <w:r w:rsidR="006744C5" w:rsidRPr="001E1713">
        <w:rPr>
          <w:bCs/>
        </w:rPr>
        <w:t>filtrate</w:t>
      </w:r>
      <w:r w:rsidR="00F46A61" w:rsidRPr="001E1713">
        <w:rPr>
          <w:bCs/>
        </w:rPr>
        <w:t xml:space="preserve"> has invaded </w:t>
      </w:r>
      <w:r w:rsidR="00522D33" w:rsidRPr="001E1713">
        <w:rPr>
          <w:bCs/>
        </w:rPr>
        <w:t>these intervals</w:t>
      </w:r>
      <w:r w:rsidR="00F46A61" w:rsidRPr="001E1713">
        <w:rPr>
          <w:bCs/>
        </w:rPr>
        <w:t xml:space="preserve"> and caused an overall suppression </w:t>
      </w:r>
      <w:r w:rsidR="00F46A61" w:rsidRPr="001E1713">
        <w:rPr>
          <w:bCs/>
        </w:rPr>
        <w:lastRenderedPageBreak/>
        <w:t>to the resistivity response</w:t>
      </w:r>
      <w:r w:rsidR="00ED65DF" w:rsidRPr="001E1713">
        <w:rPr>
          <w:bCs/>
        </w:rPr>
        <w:t xml:space="preserve">. </w:t>
      </w:r>
      <w:r w:rsidR="00522D33" w:rsidRPr="001E1B29">
        <w:rPr>
          <w:rFonts w:ascii="Symbol" w:hAnsi="Symbol"/>
          <w:bCs/>
        </w:rPr>
        <w:t></w:t>
      </w:r>
      <w:r w:rsidR="00522D33" w:rsidRPr="001E1713">
        <w:rPr>
          <w:bCs/>
        </w:rPr>
        <w:t>-computer tomography imaging of core plugs and good image logs would help address some of this uncertainty.</w:t>
      </w:r>
    </w:p>
    <w:p w14:paraId="0670E294" w14:textId="33B0EBF5" w:rsidR="0056787D" w:rsidRPr="001E1713" w:rsidRDefault="0056787D" w:rsidP="001E1713">
      <w:pPr>
        <w:pStyle w:val="Teaser"/>
        <w:jc w:val="both"/>
        <w:rPr>
          <w:bCs/>
        </w:rPr>
      </w:pPr>
    </w:p>
    <w:p w14:paraId="2558E594" w14:textId="63E2C3C5" w:rsidR="0056787D" w:rsidRDefault="00320BDD" w:rsidP="001E1713">
      <w:pPr>
        <w:jc w:val="both"/>
        <w:rPr>
          <w:bCs/>
          <w:sz w:val="24"/>
          <w:szCs w:val="24"/>
        </w:rPr>
      </w:pPr>
      <w:r w:rsidRPr="001E1713">
        <w:rPr>
          <w:bCs/>
          <w:sz w:val="24"/>
          <w:szCs w:val="24"/>
        </w:rPr>
        <w:t xml:space="preserve">The observed </w:t>
      </w:r>
      <w:r w:rsidR="007F5BDE">
        <w:rPr>
          <w:bCs/>
          <w:sz w:val="24"/>
          <w:szCs w:val="24"/>
        </w:rPr>
        <w:t>MS/LS</w:t>
      </w:r>
      <w:r w:rsidR="00490254">
        <w:rPr>
          <w:bCs/>
          <w:sz w:val="24"/>
          <w:szCs w:val="24"/>
        </w:rPr>
        <w:t xml:space="preserve"> structure</w:t>
      </w:r>
      <w:r w:rsidRPr="001E1713">
        <w:rPr>
          <w:bCs/>
          <w:sz w:val="24"/>
          <w:szCs w:val="24"/>
        </w:rPr>
        <w:t xml:space="preserve"> </w:t>
      </w:r>
      <w:r w:rsidR="00466E75" w:rsidRPr="001E1713">
        <w:rPr>
          <w:bCs/>
          <w:sz w:val="24"/>
          <w:szCs w:val="24"/>
        </w:rPr>
        <w:t xml:space="preserve">of opal as well as </w:t>
      </w:r>
      <w:r w:rsidRPr="001E1713">
        <w:rPr>
          <w:bCs/>
          <w:sz w:val="24"/>
          <w:szCs w:val="24"/>
        </w:rPr>
        <w:t xml:space="preserve">diagenesis effect </w:t>
      </w:r>
      <w:r w:rsidR="00466E75" w:rsidRPr="001E1713">
        <w:rPr>
          <w:bCs/>
          <w:sz w:val="24"/>
          <w:szCs w:val="24"/>
        </w:rPr>
        <w:t>from</w:t>
      </w:r>
      <w:r w:rsidRPr="001E1713">
        <w:rPr>
          <w:bCs/>
          <w:sz w:val="24"/>
          <w:szCs w:val="24"/>
        </w:rPr>
        <w:t xml:space="preserve"> </w:t>
      </w:r>
      <w:r w:rsidR="00466E75" w:rsidRPr="001E1713">
        <w:rPr>
          <w:bCs/>
          <w:sz w:val="24"/>
          <w:szCs w:val="24"/>
        </w:rPr>
        <w:t>interstitial dispersed clay present with opal</w:t>
      </w:r>
      <w:r w:rsidRPr="001E1713">
        <w:rPr>
          <w:bCs/>
          <w:sz w:val="24"/>
          <w:szCs w:val="24"/>
        </w:rPr>
        <w:t xml:space="preserve"> grains </w:t>
      </w:r>
      <w:r w:rsidR="00466E75" w:rsidRPr="001E1713">
        <w:rPr>
          <w:bCs/>
          <w:sz w:val="24"/>
          <w:szCs w:val="24"/>
        </w:rPr>
        <w:t>can also cause LRLC pay.</w:t>
      </w:r>
      <w:r w:rsidRPr="001E1713">
        <w:rPr>
          <w:bCs/>
          <w:sz w:val="24"/>
          <w:szCs w:val="24"/>
        </w:rPr>
        <w:t xml:space="preserve"> </w:t>
      </w:r>
      <w:r w:rsidR="004206F9">
        <w:rPr>
          <w:bCs/>
          <w:sz w:val="24"/>
          <w:szCs w:val="24"/>
        </w:rPr>
        <w:t xml:space="preserve">The </w:t>
      </w:r>
      <w:r w:rsidR="004206AD">
        <w:rPr>
          <w:bCs/>
          <w:sz w:val="24"/>
          <w:szCs w:val="24"/>
        </w:rPr>
        <w:t>MS/LS</w:t>
      </w:r>
      <w:r w:rsidR="004206F9">
        <w:rPr>
          <w:bCs/>
          <w:sz w:val="24"/>
          <w:szCs w:val="24"/>
        </w:rPr>
        <w:t xml:space="preserve"> structure</w:t>
      </w:r>
      <w:r w:rsidR="0056787D" w:rsidRPr="001E1713">
        <w:rPr>
          <w:bCs/>
          <w:sz w:val="24"/>
          <w:szCs w:val="24"/>
        </w:rPr>
        <w:t xml:space="preserve"> has a similar impact if distributed uniformly through the pore space; it behaves as would a laminated shale</w:t>
      </w:r>
      <w:r w:rsidR="00054539">
        <w:rPr>
          <w:bCs/>
          <w:sz w:val="24"/>
          <w:szCs w:val="24"/>
        </w:rPr>
        <w:t xml:space="preserve"> and</w:t>
      </w:r>
      <w:r w:rsidR="001F05C9" w:rsidRPr="001E1713">
        <w:rPr>
          <w:bCs/>
          <w:sz w:val="24"/>
          <w:szCs w:val="24"/>
        </w:rPr>
        <w:t xml:space="preserve"> this impacts the permeability more than the porosity. </w:t>
      </w:r>
      <w:r w:rsidR="00E5509C" w:rsidRPr="001E1713">
        <w:rPr>
          <w:bCs/>
          <w:sz w:val="24"/>
          <w:szCs w:val="24"/>
        </w:rPr>
        <w:t xml:space="preserve">The alternating of </w:t>
      </w:r>
      <w:r w:rsidR="000A5243" w:rsidRPr="001E1713">
        <w:rPr>
          <w:bCs/>
          <w:sz w:val="24"/>
          <w:szCs w:val="24"/>
        </w:rPr>
        <w:t>fine-grained</w:t>
      </w:r>
      <w:r w:rsidR="00D06C59" w:rsidRPr="001E1713">
        <w:rPr>
          <w:bCs/>
          <w:sz w:val="24"/>
          <w:szCs w:val="24"/>
        </w:rPr>
        <w:t xml:space="preserve"> (clay)</w:t>
      </w:r>
      <w:r w:rsidR="000A5243" w:rsidRPr="001E1713">
        <w:rPr>
          <w:bCs/>
          <w:sz w:val="24"/>
          <w:szCs w:val="24"/>
        </w:rPr>
        <w:t xml:space="preserve"> with coarse graine</w:t>
      </w:r>
      <w:r w:rsidR="00D06C59" w:rsidRPr="001E1713">
        <w:rPr>
          <w:bCs/>
          <w:sz w:val="24"/>
          <w:szCs w:val="24"/>
        </w:rPr>
        <w:t>d</w:t>
      </w:r>
      <w:r w:rsidR="000A5243" w:rsidRPr="001E1713">
        <w:rPr>
          <w:bCs/>
          <w:sz w:val="24"/>
          <w:szCs w:val="24"/>
        </w:rPr>
        <w:t xml:space="preserve"> </w:t>
      </w:r>
      <w:r w:rsidR="00D06C59" w:rsidRPr="001E1713">
        <w:rPr>
          <w:bCs/>
          <w:sz w:val="24"/>
          <w:szCs w:val="24"/>
        </w:rPr>
        <w:t>(opal</w:t>
      </w:r>
      <w:r w:rsidR="00FF5AA2">
        <w:rPr>
          <w:bCs/>
          <w:sz w:val="24"/>
          <w:szCs w:val="24"/>
        </w:rPr>
        <w:t xml:space="preserve"> MS/LS</w:t>
      </w:r>
      <w:r w:rsidR="00D06C59" w:rsidRPr="001E1713">
        <w:rPr>
          <w:bCs/>
          <w:sz w:val="24"/>
          <w:szCs w:val="24"/>
        </w:rPr>
        <w:t>) layers</w:t>
      </w:r>
      <w:r w:rsidR="000A5243" w:rsidRPr="001E1713">
        <w:rPr>
          <w:bCs/>
          <w:sz w:val="24"/>
          <w:szCs w:val="24"/>
        </w:rPr>
        <w:t xml:space="preserve"> </w:t>
      </w:r>
      <w:r w:rsidR="00D06C59" w:rsidRPr="001E1713">
        <w:rPr>
          <w:bCs/>
          <w:sz w:val="24"/>
          <w:szCs w:val="24"/>
        </w:rPr>
        <w:t>means that in the former, the pore space will be saturated with formation water due to high capillary pressure, while in the latter, it will be HC saturated. From a resistivity perspective however, the resistivity response is averaged such that the overall resistivity is low</w:t>
      </w:r>
      <w:r w:rsidR="001F05C9" w:rsidRPr="001E1713">
        <w:rPr>
          <w:bCs/>
          <w:sz w:val="24"/>
          <w:szCs w:val="24"/>
        </w:rPr>
        <w:t xml:space="preserve">. </w:t>
      </w:r>
      <w:r w:rsidR="00B64A2A" w:rsidRPr="001E1713">
        <w:rPr>
          <w:bCs/>
          <w:sz w:val="24"/>
          <w:szCs w:val="24"/>
        </w:rPr>
        <w:t xml:space="preserve">A vertical and horizontal azimuthal resistivity measurement is required to separate </w:t>
      </w:r>
      <w:r w:rsidR="00C92772" w:rsidRPr="001E1713">
        <w:rPr>
          <w:bCs/>
          <w:sz w:val="24"/>
          <w:szCs w:val="24"/>
        </w:rPr>
        <w:t>“sand” vs “shale” signature</w:t>
      </w:r>
      <w:r w:rsidR="00B64A2A" w:rsidRPr="001E1713">
        <w:rPr>
          <w:bCs/>
          <w:sz w:val="24"/>
          <w:szCs w:val="24"/>
        </w:rPr>
        <w:t>.</w:t>
      </w:r>
      <w:r w:rsidR="003D78F2" w:rsidRPr="001E1713">
        <w:rPr>
          <w:bCs/>
          <w:sz w:val="24"/>
          <w:szCs w:val="24"/>
        </w:rPr>
        <w:t xml:space="preserve"> </w:t>
      </w:r>
      <w:r w:rsidR="00E06C39" w:rsidRPr="001E1713">
        <w:rPr>
          <w:bCs/>
          <w:sz w:val="24"/>
          <w:szCs w:val="24"/>
        </w:rPr>
        <w:t xml:space="preserve">If the opal mineral has </w:t>
      </w:r>
      <w:r w:rsidR="00E06C39" w:rsidRPr="001E1713">
        <w:rPr>
          <w:rFonts w:eastAsia="Times New Roman"/>
          <w:bCs/>
          <w:sz w:val="24"/>
          <w:szCs w:val="24"/>
        </w:rPr>
        <w:t>macroscopic and microscopic inclusions which can result in magnetic attraction (paramagnetism), this can also</w:t>
      </w:r>
      <w:r w:rsidR="003D78F2" w:rsidRPr="001E1713">
        <w:rPr>
          <w:bCs/>
          <w:sz w:val="24"/>
          <w:szCs w:val="24"/>
        </w:rPr>
        <w:t xml:space="preserve"> cause LRLC pay, but only if found in high quantities and in electrical continuity</w:t>
      </w:r>
      <w:r w:rsidR="00E06C39" w:rsidRPr="001E1713">
        <w:rPr>
          <w:bCs/>
          <w:sz w:val="24"/>
          <w:szCs w:val="24"/>
        </w:rPr>
        <w:t>.</w:t>
      </w:r>
    </w:p>
    <w:p w14:paraId="5300E50A" w14:textId="77777777" w:rsidR="00B62D54" w:rsidRPr="001E1713" w:rsidRDefault="00B62D54" w:rsidP="001E1713">
      <w:pPr>
        <w:jc w:val="both"/>
        <w:rPr>
          <w:bCs/>
          <w:sz w:val="24"/>
          <w:szCs w:val="24"/>
        </w:rPr>
      </w:pPr>
    </w:p>
    <w:p w14:paraId="2657BE6C" w14:textId="0A12C8FF" w:rsidR="00A00D56" w:rsidRPr="006B70A9" w:rsidRDefault="00A00D56" w:rsidP="00A00D56">
      <w:pPr>
        <w:pStyle w:val="Subtitle"/>
        <w:rPr>
          <w:rFonts w:ascii="Times New Roman" w:hAnsi="Times New Roman" w:cs="Times New Roman"/>
          <w:sz w:val="28"/>
          <w:szCs w:val="28"/>
        </w:rPr>
      </w:pPr>
      <w:r w:rsidRPr="006B70A9">
        <w:rPr>
          <w:rFonts w:ascii="Times New Roman" w:hAnsi="Times New Roman" w:cs="Times New Roman"/>
          <w:sz w:val="28"/>
          <w:szCs w:val="28"/>
        </w:rPr>
        <w:t>Case Study</w:t>
      </w:r>
      <w:r w:rsidR="004324B6" w:rsidRPr="006B70A9">
        <w:rPr>
          <w:rFonts w:ascii="Times New Roman" w:hAnsi="Times New Roman" w:cs="Times New Roman"/>
          <w:sz w:val="28"/>
          <w:szCs w:val="28"/>
        </w:rPr>
        <w:t xml:space="preserve"> 2</w:t>
      </w:r>
      <w:r w:rsidRPr="006B70A9">
        <w:rPr>
          <w:rFonts w:ascii="Times New Roman" w:hAnsi="Times New Roman" w:cs="Times New Roman"/>
          <w:sz w:val="28"/>
          <w:szCs w:val="28"/>
        </w:rPr>
        <w:t>: Volcaniclastic Reservoirs</w:t>
      </w:r>
    </w:p>
    <w:p w14:paraId="0F30EB7C" w14:textId="77777777" w:rsidR="00A00D56" w:rsidRPr="006B70A9" w:rsidRDefault="00A00D56" w:rsidP="00A00D56">
      <w:pPr>
        <w:pStyle w:val="Heading2"/>
        <w:rPr>
          <w:rStyle w:val="Emphasis"/>
          <w:rFonts w:ascii="Times New Roman" w:hAnsi="Times New Roman" w:cs="Times New Roman"/>
          <w:i w:val="0"/>
          <w:color w:val="auto"/>
          <w:sz w:val="24"/>
          <w:szCs w:val="24"/>
        </w:rPr>
      </w:pPr>
      <w:r w:rsidRPr="006B70A9">
        <w:rPr>
          <w:rStyle w:val="Emphasis"/>
          <w:rFonts w:ascii="Times New Roman" w:hAnsi="Times New Roman" w:cs="Times New Roman"/>
          <w:color w:val="auto"/>
          <w:sz w:val="24"/>
          <w:szCs w:val="24"/>
        </w:rPr>
        <w:t>Background</w:t>
      </w:r>
    </w:p>
    <w:p w14:paraId="139F7FD3" w14:textId="4B21F6BA" w:rsidR="00A431B2" w:rsidRPr="005B7F37" w:rsidRDefault="00FA79BE" w:rsidP="00A00D56">
      <w:pPr>
        <w:pStyle w:val="para1"/>
        <w:ind w:firstLine="0"/>
        <w:rPr>
          <w:szCs w:val="24"/>
        </w:rPr>
      </w:pPr>
      <w:r w:rsidRPr="005B7F37">
        <w:rPr>
          <w:szCs w:val="24"/>
        </w:rPr>
        <w:t xml:space="preserve">Volcanic </w:t>
      </w:r>
      <w:r w:rsidR="00FD2DBA" w:rsidRPr="005B7F37">
        <w:rPr>
          <w:szCs w:val="24"/>
        </w:rPr>
        <w:t>t</w:t>
      </w:r>
      <w:r w:rsidRPr="005B7F37">
        <w:rPr>
          <w:szCs w:val="24"/>
        </w:rPr>
        <w:t xml:space="preserve">uffaceous </w:t>
      </w:r>
      <w:r w:rsidR="005E6184" w:rsidRPr="005B7F37">
        <w:rPr>
          <w:szCs w:val="24"/>
        </w:rPr>
        <w:t>reservoirs</w:t>
      </w:r>
      <w:r w:rsidR="00FD2DBA" w:rsidRPr="005B7F37">
        <w:rPr>
          <w:szCs w:val="24"/>
        </w:rPr>
        <w:t xml:space="preserve"> are known to contain hydrocarbons and have been found </w:t>
      </w:r>
      <w:r w:rsidR="00903E6B" w:rsidRPr="005B7F37">
        <w:rPr>
          <w:szCs w:val="24"/>
        </w:rPr>
        <w:t xml:space="preserve">in significant volumes in regions such as China, Latin America, and </w:t>
      </w:r>
      <w:r w:rsidR="004A350E" w:rsidRPr="005B7F37">
        <w:rPr>
          <w:szCs w:val="24"/>
        </w:rPr>
        <w:t xml:space="preserve">in Indonesia, where the tuffs of the Jatibarang </w:t>
      </w:r>
      <w:r w:rsidR="00463B16">
        <w:rPr>
          <w:szCs w:val="24"/>
        </w:rPr>
        <w:t>F</w:t>
      </w:r>
      <w:r w:rsidR="004A350E" w:rsidRPr="005B7F37">
        <w:rPr>
          <w:szCs w:val="24"/>
        </w:rPr>
        <w:t>ield have produced ove</w:t>
      </w:r>
      <w:r w:rsidR="005C3FD6" w:rsidRPr="005B7F37">
        <w:rPr>
          <w:szCs w:val="24"/>
        </w:rPr>
        <w:t>r 190 MMm</w:t>
      </w:r>
      <w:r w:rsidR="005C3FD6" w:rsidRPr="005B7F37">
        <w:rPr>
          <w:szCs w:val="24"/>
          <w:vertAlign w:val="superscript"/>
        </w:rPr>
        <w:t>3</w:t>
      </w:r>
      <w:r w:rsidR="000D6428" w:rsidRPr="005B7F37">
        <w:rPr>
          <w:szCs w:val="24"/>
          <w:vertAlign w:val="superscript"/>
        </w:rPr>
        <w:t xml:space="preserve"> </w:t>
      </w:r>
      <w:r w:rsidR="000D6428" w:rsidRPr="005B7F37">
        <w:rPr>
          <w:szCs w:val="24"/>
        </w:rPr>
        <w:t>of oil and 2.7 Tcf</w:t>
      </w:r>
      <w:r w:rsidR="00182E6E" w:rsidRPr="005B7F37">
        <w:rPr>
          <w:szCs w:val="24"/>
        </w:rPr>
        <w:t xml:space="preserve"> of gas</w:t>
      </w:r>
      <w:r w:rsidR="0052158B" w:rsidRPr="005B7F37">
        <w:rPr>
          <w:szCs w:val="24"/>
        </w:rPr>
        <w:t xml:space="preserve"> </w:t>
      </w:r>
      <w:sdt>
        <w:sdtPr>
          <w:rPr>
            <w:szCs w:val="24"/>
          </w:rPr>
          <w:id w:val="1490594845"/>
          <w:citation/>
        </w:sdtPr>
        <w:sdtContent>
          <w:r w:rsidR="0052158B" w:rsidRPr="005B7F37">
            <w:rPr>
              <w:szCs w:val="24"/>
            </w:rPr>
            <w:fldChar w:fldCharType="begin"/>
          </w:r>
          <w:r w:rsidR="0052158B" w:rsidRPr="005B7F37">
            <w:rPr>
              <w:szCs w:val="24"/>
            </w:rPr>
            <w:instrText xml:space="preserve"> CITATION Far09 \l 1033 </w:instrText>
          </w:r>
          <w:r w:rsidR="0052158B" w:rsidRPr="005B7F37">
            <w:rPr>
              <w:szCs w:val="24"/>
            </w:rPr>
            <w:fldChar w:fldCharType="separate"/>
          </w:r>
          <w:r w:rsidR="00DA52C5" w:rsidRPr="00DA52C5">
            <w:rPr>
              <w:noProof/>
              <w:szCs w:val="24"/>
            </w:rPr>
            <w:t>(Farooqui, et al., 2009)</w:t>
          </w:r>
          <w:r w:rsidR="0052158B" w:rsidRPr="005B7F37">
            <w:rPr>
              <w:szCs w:val="24"/>
            </w:rPr>
            <w:fldChar w:fldCharType="end"/>
          </w:r>
        </w:sdtContent>
      </w:sdt>
      <w:r w:rsidR="00DF6602" w:rsidRPr="005B7F37">
        <w:rPr>
          <w:szCs w:val="24"/>
        </w:rPr>
        <w:t xml:space="preserve">. </w:t>
      </w:r>
      <w:r w:rsidR="005B6831" w:rsidRPr="005B7F37">
        <w:rPr>
          <w:szCs w:val="24"/>
        </w:rPr>
        <w:t xml:space="preserve">The great potential of these reservoirs </w:t>
      </w:r>
      <w:r w:rsidR="00023429" w:rsidRPr="005B7F37">
        <w:rPr>
          <w:szCs w:val="24"/>
        </w:rPr>
        <w:t>is</w:t>
      </w:r>
      <w:r w:rsidR="005B6831" w:rsidRPr="005B7F37">
        <w:rPr>
          <w:szCs w:val="24"/>
        </w:rPr>
        <w:t xml:space="preserve"> still relatively underexplored and underproduced</w:t>
      </w:r>
      <w:r w:rsidR="008B0AA4" w:rsidRPr="005B7F37">
        <w:rPr>
          <w:szCs w:val="24"/>
        </w:rPr>
        <w:t>, fundamentally because they are challenging to understand</w:t>
      </w:r>
      <w:r w:rsidR="00FE1415" w:rsidRPr="005B7F37">
        <w:rPr>
          <w:szCs w:val="24"/>
        </w:rPr>
        <w:t xml:space="preserve">. </w:t>
      </w:r>
      <w:r w:rsidR="0016247B" w:rsidRPr="005B7F37">
        <w:rPr>
          <w:szCs w:val="24"/>
        </w:rPr>
        <w:t>As a result</w:t>
      </w:r>
      <w:r w:rsidR="00FE1415" w:rsidRPr="005B7F37">
        <w:rPr>
          <w:szCs w:val="24"/>
        </w:rPr>
        <w:t>, tuff facies are</w:t>
      </w:r>
      <w:r w:rsidR="00E93BF1" w:rsidRPr="005B7F37">
        <w:rPr>
          <w:szCs w:val="24"/>
        </w:rPr>
        <w:t xml:space="preserve"> now</w:t>
      </w:r>
      <w:r w:rsidR="00FE1415" w:rsidRPr="005B7F37">
        <w:rPr>
          <w:szCs w:val="24"/>
        </w:rPr>
        <w:t xml:space="preserve"> often ignored when encountered in conventional reservoirs</w:t>
      </w:r>
      <w:r w:rsidR="0016247B" w:rsidRPr="005B7F37">
        <w:rPr>
          <w:szCs w:val="24"/>
        </w:rPr>
        <w:t xml:space="preserve">, but </w:t>
      </w:r>
      <w:r w:rsidR="00975D6D" w:rsidRPr="005B7F37">
        <w:rPr>
          <w:szCs w:val="24"/>
        </w:rPr>
        <w:t xml:space="preserve">a proper understanding </w:t>
      </w:r>
      <w:r w:rsidR="00665A68" w:rsidRPr="005B7F37">
        <w:rPr>
          <w:szCs w:val="24"/>
        </w:rPr>
        <w:t xml:space="preserve">of </w:t>
      </w:r>
      <w:r w:rsidR="00975D6D" w:rsidRPr="005B7F37">
        <w:rPr>
          <w:szCs w:val="24"/>
        </w:rPr>
        <w:t xml:space="preserve">how such reservoirs </w:t>
      </w:r>
      <w:r w:rsidR="00E93BF1" w:rsidRPr="005B7F37">
        <w:rPr>
          <w:szCs w:val="24"/>
        </w:rPr>
        <w:t xml:space="preserve">behave might change </w:t>
      </w:r>
      <w:r w:rsidR="00F14B8E" w:rsidRPr="005B7F37">
        <w:rPr>
          <w:szCs w:val="24"/>
        </w:rPr>
        <w:t>that</w:t>
      </w:r>
      <w:r w:rsidR="0054734B" w:rsidRPr="005B7F37">
        <w:rPr>
          <w:szCs w:val="24"/>
        </w:rPr>
        <w:t xml:space="preserve"> and </w:t>
      </w:r>
      <w:r w:rsidR="00D5589F" w:rsidRPr="005B7F37">
        <w:rPr>
          <w:szCs w:val="24"/>
        </w:rPr>
        <w:t>entice</w:t>
      </w:r>
      <w:r w:rsidR="003A5870" w:rsidRPr="005B7F37">
        <w:rPr>
          <w:szCs w:val="24"/>
        </w:rPr>
        <w:t xml:space="preserve"> the</w:t>
      </w:r>
      <w:r w:rsidR="00187A2E" w:rsidRPr="005B7F37">
        <w:rPr>
          <w:szCs w:val="24"/>
        </w:rPr>
        <w:t xml:space="preserve"> </w:t>
      </w:r>
      <w:r w:rsidR="0054734B" w:rsidRPr="005B7F37">
        <w:rPr>
          <w:szCs w:val="24"/>
        </w:rPr>
        <w:t>explorers</w:t>
      </w:r>
      <w:r w:rsidR="00187A2E" w:rsidRPr="005B7F37">
        <w:rPr>
          <w:szCs w:val="24"/>
        </w:rPr>
        <w:t xml:space="preserve"> looking for the next big “whale</w:t>
      </w:r>
      <w:r w:rsidR="003A5870" w:rsidRPr="005B7F37">
        <w:rPr>
          <w:szCs w:val="24"/>
        </w:rPr>
        <w:t>”</w:t>
      </w:r>
      <w:r w:rsidR="00187A2E" w:rsidRPr="005B7F37">
        <w:rPr>
          <w:szCs w:val="24"/>
        </w:rPr>
        <w:t xml:space="preserve"> in exploration</w:t>
      </w:r>
      <w:r w:rsidR="003A5870" w:rsidRPr="005B7F37">
        <w:rPr>
          <w:szCs w:val="24"/>
        </w:rPr>
        <w:t>.</w:t>
      </w:r>
    </w:p>
    <w:p w14:paraId="42C46420" w14:textId="22BFF1C2" w:rsidR="003A5870" w:rsidRPr="005B7F37" w:rsidRDefault="003A5870" w:rsidP="00A00D56">
      <w:pPr>
        <w:pStyle w:val="para1"/>
        <w:ind w:firstLine="0"/>
        <w:rPr>
          <w:szCs w:val="24"/>
        </w:rPr>
      </w:pPr>
    </w:p>
    <w:p w14:paraId="653567A9" w14:textId="4EF3ADC9" w:rsidR="003B32C5" w:rsidRPr="005B7F37" w:rsidRDefault="00C90DB4" w:rsidP="00A00D56">
      <w:pPr>
        <w:pStyle w:val="para1"/>
        <w:ind w:firstLine="0"/>
        <w:rPr>
          <w:szCs w:val="24"/>
        </w:rPr>
      </w:pPr>
      <w:r w:rsidRPr="005B7F37">
        <w:rPr>
          <w:szCs w:val="24"/>
        </w:rPr>
        <w:t xml:space="preserve">The </w:t>
      </w:r>
      <w:r w:rsidR="00770D19" w:rsidRPr="005B7F37">
        <w:rPr>
          <w:szCs w:val="24"/>
        </w:rPr>
        <w:t xml:space="preserve">potential for hydrocarbon storage in </w:t>
      </w:r>
      <w:r w:rsidR="00800371" w:rsidRPr="005B7F37">
        <w:rPr>
          <w:szCs w:val="24"/>
        </w:rPr>
        <w:t>tuffaceous</w:t>
      </w:r>
      <w:r w:rsidR="00770D19" w:rsidRPr="005B7F37">
        <w:rPr>
          <w:szCs w:val="24"/>
        </w:rPr>
        <w:t xml:space="preserve"> reservoirs</w:t>
      </w:r>
      <w:r w:rsidR="00865AE3" w:rsidRPr="005B7F37">
        <w:rPr>
          <w:szCs w:val="24"/>
        </w:rPr>
        <w:t xml:space="preserve"> </w:t>
      </w:r>
      <w:r w:rsidR="00F15FF4" w:rsidRPr="005B7F37">
        <w:rPr>
          <w:szCs w:val="24"/>
        </w:rPr>
        <w:t>i</w:t>
      </w:r>
      <w:r w:rsidR="00946E22" w:rsidRPr="005B7F37">
        <w:rPr>
          <w:szCs w:val="24"/>
        </w:rPr>
        <w:t>s obvious as</w:t>
      </w:r>
      <w:r w:rsidR="000500E0" w:rsidRPr="005B7F37">
        <w:rPr>
          <w:szCs w:val="24"/>
        </w:rPr>
        <w:t xml:space="preserve"> </w:t>
      </w:r>
      <w:r w:rsidR="00FD0D1B" w:rsidRPr="005B7F37">
        <w:rPr>
          <w:szCs w:val="24"/>
        </w:rPr>
        <w:t>existing</w:t>
      </w:r>
      <w:r w:rsidR="00A37267" w:rsidRPr="005B7F37">
        <w:rPr>
          <w:szCs w:val="24"/>
        </w:rPr>
        <w:t xml:space="preserve"> </w:t>
      </w:r>
      <w:r w:rsidR="00535A89" w:rsidRPr="005B7F37">
        <w:rPr>
          <w:szCs w:val="24"/>
        </w:rPr>
        <w:t>re</w:t>
      </w:r>
      <w:r w:rsidR="0058432C" w:rsidRPr="005B7F37">
        <w:rPr>
          <w:szCs w:val="24"/>
        </w:rPr>
        <w:t>servoirs</w:t>
      </w:r>
      <w:r w:rsidR="00697D21" w:rsidRPr="005B7F37">
        <w:rPr>
          <w:szCs w:val="24"/>
        </w:rPr>
        <w:t xml:space="preserve"> have proved they</w:t>
      </w:r>
      <w:r w:rsidR="00412A33" w:rsidRPr="005B7F37">
        <w:rPr>
          <w:szCs w:val="24"/>
        </w:rPr>
        <w:t xml:space="preserve"> can reach </w:t>
      </w:r>
      <w:r w:rsidR="00337496" w:rsidRPr="005B7F37">
        <w:rPr>
          <w:szCs w:val="24"/>
        </w:rPr>
        <w:t xml:space="preserve">good </w:t>
      </w:r>
      <w:r w:rsidR="00412A33" w:rsidRPr="005B7F37">
        <w:rPr>
          <w:szCs w:val="24"/>
        </w:rPr>
        <w:t xml:space="preserve">porosities </w:t>
      </w:r>
      <w:r w:rsidR="00337496" w:rsidRPr="005B7F37">
        <w:rPr>
          <w:szCs w:val="24"/>
        </w:rPr>
        <w:t xml:space="preserve">of 10-25%, </w:t>
      </w:r>
      <w:r w:rsidR="00412A33" w:rsidRPr="005B7F37">
        <w:rPr>
          <w:szCs w:val="24"/>
        </w:rPr>
        <w:t>s</w:t>
      </w:r>
      <w:r w:rsidR="004626DD" w:rsidRPr="005B7F37">
        <w:rPr>
          <w:szCs w:val="24"/>
        </w:rPr>
        <w:t>imilar to</w:t>
      </w:r>
      <w:r w:rsidR="00211D36" w:rsidRPr="005B7F37">
        <w:rPr>
          <w:szCs w:val="24"/>
        </w:rPr>
        <w:t xml:space="preserve"> </w:t>
      </w:r>
      <w:r w:rsidR="00050CFD" w:rsidRPr="005B7F37">
        <w:rPr>
          <w:szCs w:val="24"/>
        </w:rPr>
        <w:t>classic sandstone reservoirs</w:t>
      </w:r>
      <w:r w:rsidR="00664DEC" w:rsidRPr="005B7F37">
        <w:rPr>
          <w:szCs w:val="24"/>
        </w:rPr>
        <w:t xml:space="preserve">, although permeabilities </w:t>
      </w:r>
      <w:r w:rsidR="001B3F98" w:rsidRPr="005B7F37">
        <w:rPr>
          <w:szCs w:val="24"/>
        </w:rPr>
        <w:t>are often low at &lt;0.5</w:t>
      </w:r>
      <w:r w:rsidR="00B01AC4">
        <w:rPr>
          <w:szCs w:val="24"/>
        </w:rPr>
        <w:t xml:space="preserve"> </w:t>
      </w:r>
      <w:r w:rsidR="001B3F98" w:rsidRPr="005B7F37">
        <w:rPr>
          <w:szCs w:val="24"/>
        </w:rPr>
        <w:t>mD</w:t>
      </w:r>
      <w:r w:rsidR="009C72C4" w:rsidRPr="005B7F37">
        <w:rPr>
          <w:szCs w:val="24"/>
        </w:rPr>
        <w:t xml:space="preserve"> </w:t>
      </w:r>
      <w:sdt>
        <w:sdtPr>
          <w:rPr>
            <w:szCs w:val="24"/>
          </w:rPr>
          <w:id w:val="-1084768373"/>
          <w:citation/>
        </w:sdtPr>
        <w:sdtContent>
          <w:r w:rsidR="009C72C4" w:rsidRPr="005B7F37">
            <w:rPr>
              <w:szCs w:val="24"/>
            </w:rPr>
            <w:fldChar w:fldCharType="begin"/>
          </w:r>
          <w:r w:rsidR="009C72C4" w:rsidRPr="005B7F37">
            <w:rPr>
              <w:szCs w:val="24"/>
            </w:rPr>
            <w:instrText xml:space="preserve"> CITATION MaJ16 \l 1033 </w:instrText>
          </w:r>
          <w:r w:rsidR="009C72C4" w:rsidRPr="005B7F37">
            <w:rPr>
              <w:szCs w:val="24"/>
            </w:rPr>
            <w:fldChar w:fldCharType="separate"/>
          </w:r>
          <w:r w:rsidR="00DA52C5" w:rsidRPr="00DA52C5">
            <w:rPr>
              <w:noProof/>
              <w:szCs w:val="24"/>
            </w:rPr>
            <w:t>(Ma, Huang, Liang, Liu, &amp; Liang, 2016)</w:t>
          </w:r>
          <w:r w:rsidR="009C72C4" w:rsidRPr="005B7F37">
            <w:rPr>
              <w:szCs w:val="24"/>
            </w:rPr>
            <w:fldChar w:fldCharType="end"/>
          </w:r>
        </w:sdtContent>
      </w:sdt>
      <w:r w:rsidR="00F5168E" w:rsidRPr="005B7F37">
        <w:rPr>
          <w:szCs w:val="24"/>
        </w:rPr>
        <w:t>.</w:t>
      </w:r>
      <w:r w:rsidR="0071594A" w:rsidRPr="005B7F37">
        <w:rPr>
          <w:szCs w:val="24"/>
        </w:rPr>
        <w:t xml:space="preserve"> </w:t>
      </w:r>
      <w:r w:rsidR="00FC7451" w:rsidRPr="005B7F37">
        <w:rPr>
          <w:szCs w:val="24"/>
        </w:rPr>
        <w:t>The presence of n</w:t>
      </w:r>
      <w:r w:rsidR="00A41379" w:rsidRPr="005B7F37">
        <w:rPr>
          <w:szCs w:val="24"/>
        </w:rPr>
        <w:t xml:space="preserve">atural fractures can </w:t>
      </w:r>
      <w:r w:rsidR="004B706E" w:rsidRPr="005B7F37">
        <w:rPr>
          <w:szCs w:val="24"/>
        </w:rPr>
        <w:t xml:space="preserve">increase </w:t>
      </w:r>
      <w:r w:rsidR="00173913" w:rsidRPr="005B7F37">
        <w:rPr>
          <w:szCs w:val="24"/>
        </w:rPr>
        <w:t>low</w:t>
      </w:r>
      <w:r w:rsidR="00FC7451" w:rsidRPr="005B7F37">
        <w:rPr>
          <w:szCs w:val="24"/>
        </w:rPr>
        <w:t xml:space="preserve"> permeabilities</w:t>
      </w:r>
      <w:r w:rsidR="001B1DCC" w:rsidRPr="005B7F37">
        <w:rPr>
          <w:szCs w:val="24"/>
        </w:rPr>
        <w:t xml:space="preserve"> by up to </w:t>
      </w:r>
      <w:r w:rsidR="00B01AC4">
        <w:rPr>
          <w:szCs w:val="24"/>
        </w:rPr>
        <w:t>five</w:t>
      </w:r>
      <w:r w:rsidR="00B01AC4" w:rsidRPr="005B7F37">
        <w:rPr>
          <w:szCs w:val="24"/>
        </w:rPr>
        <w:t xml:space="preserve"> </w:t>
      </w:r>
      <w:r w:rsidR="001B1DCC" w:rsidRPr="005B7F37">
        <w:rPr>
          <w:szCs w:val="24"/>
        </w:rPr>
        <w:t>orders of magnitude</w:t>
      </w:r>
      <w:r w:rsidR="005401E1" w:rsidRPr="005B7F37">
        <w:rPr>
          <w:szCs w:val="24"/>
        </w:rPr>
        <w:t xml:space="preserve"> </w:t>
      </w:r>
      <w:r w:rsidR="00214807" w:rsidRPr="005B7F37">
        <w:rPr>
          <w:szCs w:val="24"/>
        </w:rPr>
        <w:t>and further</w:t>
      </w:r>
      <w:r w:rsidR="005401E1" w:rsidRPr="005B7F37">
        <w:rPr>
          <w:szCs w:val="24"/>
        </w:rPr>
        <w:t xml:space="preserve"> increase the </w:t>
      </w:r>
      <w:r w:rsidR="005E7ADD" w:rsidRPr="005B7F37">
        <w:rPr>
          <w:szCs w:val="24"/>
        </w:rPr>
        <w:t>reservoir potential of</w:t>
      </w:r>
      <w:r w:rsidR="00E44C07" w:rsidRPr="005B7F37">
        <w:rPr>
          <w:szCs w:val="24"/>
        </w:rPr>
        <w:t xml:space="preserve"> the tuffs</w:t>
      </w:r>
      <w:r w:rsidR="00232A7E" w:rsidRPr="005B7F37">
        <w:rPr>
          <w:szCs w:val="24"/>
        </w:rPr>
        <w:t xml:space="preserve"> </w:t>
      </w:r>
      <w:sdt>
        <w:sdtPr>
          <w:rPr>
            <w:szCs w:val="24"/>
          </w:rPr>
          <w:id w:val="-1347394927"/>
          <w:citation/>
        </w:sdtPr>
        <w:sdtContent>
          <w:r w:rsidR="009C5133" w:rsidRPr="005B7F37">
            <w:rPr>
              <w:szCs w:val="24"/>
            </w:rPr>
            <w:fldChar w:fldCharType="begin"/>
          </w:r>
          <w:r w:rsidR="009C5133" w:rsidRPr="005B7F37">
            <w:rPr>
              <w:szCs w:val="24"/>
            </w:rPr>
            <w:instrText xml:space="preserve"> CITATION Fan18 \l 1033 </w:instrText>
          </w:r>
          <w:r w:rsidR="009C5133" w:rsidRPr="005B7F37">
            <w:rPr>
              <w:szCs w:val="24"/>
            </w:rPr>
            <w:fldChar w:fldCharType="separate"/>
          </w:r>
          <w:r w:rsidR="00DA52C5" w:rsidRPr="00DA52C5">
            <w:rPr>
              <w:noProof/>
              <w:szCs w:val="24"/>
            </w:rPr>
            <w:t>(Fan, Qin, Liang, Fan, &amp; Li, 2018)</w:t>
          </w:r>
          <w:r w:rsidR="009C5133" w:rsidRPr="005B7F37">
            <w:rPr>
              <w:szCs w:val="24"/>
            </w:rPr>
            <w:fldChar w:fldCharType="end"/>
          </w:r>
        </w:sdtContent>
      </w:sdt>
      <w:r w:rsidR="00FC69AE" w:rsidRPr="005B7F37">
        <w:rPr>
          <w:szCs w:val="24"/>
        </w:rPr>
        <w:t xml:space="preserve"> and </w:t>
      </w:r>
      <w:r w:rsidR="00CB5D91" w:rsidRPr="005B7F37">
        <w:rPr>
          <w:szCs w:val="24"/>
        </w:rPr>
        <w:t>in</w:t>
      </w:r>
      <w:r w:rsidR="00063FD0" w:rsidRPr="005B7F37">
        <w:rPr>
          <w:szCs w:val="24"/>
        </w:rPr>
        <w:t xml:space="preserve"> </w:t>
      </w:r>
      <w:r w:rsidR="001A5297" w:rsidRPr="005B7F37">
        <w:rPr>
          <w:szCs w:val="24"/>
        </w:rPr>
        <w:t xml:space="preserve">some </w:t>
      </w:r>
      <w:r w:rsidR="00063FD0" w:rsidRPr="005B7F37">
        <w:rPr>
          <w:szCs w:val="24"/>
        </w:rPr>
        <w:t>tight tuff reservoirs</w:t>
      </w:r>
      <w:r w:rsidR="001A5297" w:rsidRPr="005B7F37">
        <w:rPr>
          <w:szCs w:val="24"/>
        </w:rPr>
        <w:t>,</w:t>
      </w:r>
      <w:r w:rsidR="007E14F3" w:rsidRPr="005B7F37">
        <w:rPr>
          <w:szCs w:val="24"/>
        </w:rPr>
        <w:t xml:space="preserve"> hydraulic fracturing is </w:t>
      </w:r>
      <w:r w:rsidR="000921C8" w:rsidRPr="005B7F37">
        <w:rPr>
          <w:szCs w:val="24"/>
        </w:rPr>
        <w:t xml:space="preserve">necessary for </w:t>
      </w:r>
      <w:r w:rsidR="00D9661B" w:rsidRPr="005B7F37">
        <w:rPr>
          <w:szCs w:val="24"/>
        </w:rPr>
        <w:t>commercial</w:t>
      </w:r>
      <w:r w:rsidR="00697EE1" w:rsidRPr="005B7F37">
        <w:rPr>
          <w:szCs w:val="24"/>
        </w:rPr>
        <w:t xml:space="preserve">ly viable </w:t>
      </w:r>
      <w:r w:rsidR="001A5297" w:rsidRPr="005B7F37">
        <w:rPr>
          <w:szCs w:val="24"/>
        </w:rPr>
        <w:t xml:space="preserve">production </w:t>
      </w:r>
      <w:sdt>
        <w:sdtPr>
          <w:rPr>
            <w:szCs w:val="24"/>
          </w:rPr>
          <w:id w:val="-514457367"/>
          <w:citation/>
        </w:sdtPr>
        <w:sdtContent>
          <w:r w:rsidR="004F52F3" w:rsidRPr="005B7F37">
            <w:rPr>
              <w:szCs w:val="24"/>
            </w:rPr>
            <w:fldChar w:fldCharType="begin"/>
          </w:r>
          <w:r w:rsidR="004F52F3" w:rsidRPr="005B7F37">
            <w:rPr>
              <w:szCs w:val="24"/>
            </w:rPr>
            <w:instrText xml:space="preserve">CITATION MaJ161 \t  \l 1033 </w:instrText>
          </w:r>
          <w:r w:rsidR="004F52F3" w:rsidRPr="005B7F37">
            <w:rPr>
              <w:szCs w:val="24"/>
            </w:rPr>
            <w:fldChar w:fldCharType="separate"/>
          </w:r>
          <w:r w:rsidR="00DA52C5" w:rsidRPr="00DA52C5">
            <w:rPr>
              <w:noProof/>
              <w:szCs w:val="24"/>
            </w:rPr>
            <w:t>(Ma &amp; Huang, 2016)</w:t>
          </w:r>
          <w:r w:rsidR="004F52F3" w:rsidRPr="005B7F37">
            <w:rPr>
              <w:szCs w:val="24"/>
            </w:rPr>
            <w:fldChar w:fldCharType="end"/>
          </w:r>
        </w:sdtContent>
      </w:sdt>
      <w:r w:rsidR="004F52F3" w:rsidRPr="005B7F37">
        <w:rPr>
          <w:szCs w:val="24"/>
        </w:rPr>
        <w:t>.</w:t>
      </w:r>
    </w:p>
    <w:p w14:paraId="0B95A07E" w14:textId="77777777" w:rsidR="0061261E" w:rsidRPr="005B7F37" w:rsidRDefault="0061261E" w:rsidP="00A00D56">
      <w:pPr>
        <w:pStyle w:val="para1"/>
        <w:ind w:firstLine="0"/>
        <w:rPr>
          <w:szCs w:val="24"/>
        </w:rPr>
      </w:pPr>
    </w:p>
    <w:p w14:paraId="1387BE1A" w14:textId="2234A817" w:rsidR="0061261E" w:rsidRPr="005B7F37" w:rsidRDefault="006A5EE9" w:rsidP="00A00D56">
      <w:pPr>
        <w:pStyle w:val="para1"/>
        <w:ind w:firstLine="0"/>
        <w:rPr>
          <w:szCs w:val="24"/>
        </w:rPr>
      </w:pPr>
      <w:r w:rsidRPr="005B7F37">
        <w:rPr>
          <w:szCs w:val="24"/>
        </w:rPr>
        <w:t xml:space="preserve">However, </w:t>
      </w:r>
      <w:r w:rsidR="00650935" w:rsidRPr="005B7F37">
        <w:rPr>
          <w:szCs w:val="24"/>
        </w:rPr>
        <w:t>actual</w:t>
      </w:r>
      <w:r w:rsidR="00296742" w:rsidRPr="005B7F37">
        <w:rPr>
          <w:szCs w:val="24"/>
        </w:rPr>
        <w:t xml:space="preserve"> reservoir quality is highly variable due to the </w:t>
      </w:r>
      <w:r w:rsidR="001C5955" w:rsidRPr="005B7F37">
        <w:rPr>
          <w:szCs w:val="24"/>
        </w:rPr>
        <w:t>heterogeneous</w:t>
      </w:r>
      <w:r w:rsidR="00296742" w:rsidRPr="005B7F37">
        <w:rPr>
          <w:szCs w:val="24"/>
        </w:rPr>
        <w:t xml:space="preserve"> nature of volcanic facies and</w:t>
      </w:r>
      <w:r w:rsidR="0076602A" w:rsidRPr="005B7F37">
        <w:rPr>
          <w:szCs w:val="24"/>
        </w:rPr>
        <w:t xml:space="preserve"> their associated petrophysical properties</w:t>
      </w:r>
      <w:r w:rsidR="00050DB5" w:rsidRPr="005B7F37">
        <w:rPr>
          <w:szCs w:val="24"/>
        </w:rPr>
        <w:t xml:space="preserve">. </w:t>
      </w:r>
      <w:r w:rsidR="00EB60CA" w:rsidRPr="005B7F37">
        <w:rPr>
          <w:szCs w:val="24"/>
        </w:rPr>
        <w:t>The flow mechanism</w:t>
      </w:r>
      <w:r w:rsidR="00555351" w:rsidRPr="005B7F37">
        <w:rPr>
          <w:szCs w:val="24"/>
        </w:rPr>
        <w:t xml:space="preserve"> </w:t>
      </w:r>
      <w:r w:rsidR="00FA4479" w:rsidRPr="005B7F37">
        <w:rPr>
          <w:szCs w:val="24"/>
        </w:rPr>
        <w:t xml:space="preserve">in volcanic reservoirs is </w:t>
      </w:r>
      <w:r w:rsidR="008D33A1" w:rsidRPr="005B7F37">
        <w:rPr>
          <w:szCs w:val="24"/>
        </w:rPr>
        <w:t xml:space="preserve">one such example of </w:t>
      </w:r>
      <w:r w:rsidR="00753565" w:rsidRPr="005B7F37">
        <w:rPr>
          <w:szCs w:val="24"/>
        </w:rPr>
        <w:t>a property which is governed by numerous variables</w:t>
      </w:r>
      <w:r w:rsidR="00917E97" w:rsidRPr="005B7F37">
        <w:rPr>
          <w:szCs w:val="24"/>
        </w:rPr>
        <w:t xml:space="preserve">. </w:t>
      </w:r>
      <w:r w:rsidR="002C0C79" w:rsidRPr="005B7F37">
        <w:rPr>
          <w:szCs w:val="24"/>
        </w:rPr>
        <w:t>Differences in pore morpholog</w:t>
      </w:r>
      <w:r w:rsidR="002A5E64" w:rsidRPr="005B7F37">
        <w:rPr>
          <w:szCs w:val="24"/>
        </w:rPr>
        <w:t>y</w:t>
      </w:r>
      <w:r w:rsidR="00850A8E" w:rsidRPr="005B7F37">
        <w:rPr>
          <w:szCs w:val="24"/>
        </w:rPr>
        <w:t>, mineralogy</w:t>
      </w:r>
      <w:r w:rsidR="00040B55" w:rsidRPr="005B7F37">
        <w:rPr>
          <w:szCs w:val="24"/>
        </w:rPr>
        <w:t xml:space="preserve">, and rock-fluid interactions between </w:t>
      </w:r>
      <w:r w:rsidR="006F6872" w:rsidRPr="005B7F37">
        <w:rPr>
          <w:szCs w:val="24"/>
        </w:rPr>
        <w:t>volcanic</w:t>
      </w:r>
      <w:r w:rsidR="00040B55" w:rsidRPr="005B7F37">
        <w:rPr>
          <w:szCs w:val="24"/>
        </w:rPr>
        <w:t xml:space="preserve"> facies can impact </w:t>
      </w:r>
      <w:r w:rsidR="002A5E64" w:rsidRPr="005B7F37">
        <w:rPr>
          <w:szCs w:val="24"/>
        </w:rPr>
        <w:t>reserves estimation</w:t>
      </w:r>
      <w:r w:rsidR="00210095" w:rsidRPr="005B7F37">
        <w:rPr>
          <w:szCs w:val="24"/>
        </w:rPr>
        <w:t>, recovery factor, and sweep efficiency at the reservoir</w:t>
      </w:r>
      <w:r w:rsidR="003A3165" w:rsidRPr="005B7F37">
        <w:rPr>
          <w:szCs w:val="24"/>
        </w:rPr>
        <w:t xml:space="preserve"> scale. At the pore scale, </w:t>
      </w:r>
      <w:r w:rsidR="00DC3672" w:rsidRPr="005B7F37">
        <w:rPr>
          <w:szCs w:val="24"/>
        </w:rPr>
        <w:t xml:space="preserve">pore </w:t>
      </w:r>
      <w:r w:rsidR="003A3165" w:rsidRPr="005B7F37">
        <w:rPr>
          <w:szCs w:val="24"/>
        </w:rPr>
        <w:t>morphology</w:t>
      </w:r>
      <w:r w:rsidR="00D96528" w:rsidRPr="005B7F37">
        <w:rPr>
          <w:szCs w:val="24"/>
        </w:rPr>
        <w:t xml:space="preserve"> and internal surface roughness can </w:t>
      </w:r>
      <w:r w:rsidR="00652252" w:rsidRPr="005B7F37">
        <w:rPr>
          <w:szCs w:val="24"/>
        </w:rPr>
        <w:t>further affect connectivity</w:t>
      </w:r>
      <w:r w:rsidR="00BE7F7E" w:rsidRPr="005B7F37">
        <w:rPr>
          <w:szCs w:val="24"/>
        </w:rPr>
        <w:t xml:space="preserve">, flow, and </w:t>
      </w:r>
      <w:r w:rsidR="00652252" w:rsidRPr="005B7F37">
        <w:rPr>
          <w:szCs w:val="24"/>
        </w:rPr>
        <w:t>distribution of fluids</w:t>
      </w:r>
      <w:r w:rsidR="00BE7F7E" w:rsidRPr="005B7F37">
        <w:rPr>
          <w:szCs w:val="24"/>
        </w:rPr>
        <w:t xml:space="preserve"> within the reservoir</w:t>
      </w:r>
      <w:sdt>
        <w:sdtPr>
          <w:rPr>
            <w:szCs w:val="24"/>
          </w:rPr>
          <w:id w:val="1421989428"/>
          <w:citation/>
        </w:sdtPr>
        <w:sdtContent>
          <w:r w:rsidR="00530037" w:rsidRPr="005B7F37">
            <w:rPr>
              <w:szCs w:val="24"/>
            </w:rPr>
            <w:fldChar w:fldCharType="begin"/>
          </w:r>
          <w:r w:rsidR="00530037" w:rsidRPr="005B7F37">
            <w:rPr>
              <w:szCs w:val="24"/>
            </w:rPr>
            <w:instrText xml:space="preserve"> CITATION Sun19 \l 1033  \m Wan18</w:instrText>
          </w:r>
          <w:r w:rsidR="00530037" w:rsidRPr="005B7F37">
            <w:rPr>
              <w:szCs w:val="24"/>
            </w:rPr>
            <w:fldChar w:fldCharType="separate"/>
          </w:r>
          <w:ins w:id="86" w:author="Ryan Lazaroo" w:date="2023-08-08T20:50:00Z">
            <w:r w:rsidR="00DA52C5">
              <w:rPr>
                <w:noProof/>
                <w:szCs w:val="24"/>
              </w:rPr>
              <w:t xml:space="preserve"> </w:t>
            </w:r>
            <w:r w:rsidR="00DA52C5" w:rsidRPr="00DA52C5">
              <w:rPr>
                <w:noProof/>
                <w:szCs w:val="24"/>
              </w:rPr>
              <w:t>(Sun, Zhong, &amp; Zhan, 2019; Wang, et al., 2018)</w:t>
            </w:r>
          </w:ins>
          <w:del w:id="87" w:author="Ryan Lazaroo" w:date="2023-08-08T18:42:00Z">
            <w:r w:rsidR="00956A80" w:rsidDel="009645E3">
              <w:rPr>
                <w:noProof/>
                <w:szCs w:val="24"/>
              </w:rPr>
              <w:delText xml:space="preserve"> </w:delText>
            </w:r>
            <w:r w:rsidR="00956A80" w:rsidRPr="00956A80" w:rsidDel="009645E3">
              <w:rPr>
                <w:noProof/>
                <w:szCs w:val="24"/>
              </w:rPr>
              <w:delText>(Sun, Zhong, &amp; Zhan, 2019; Wang, et al., 2018)</w:delText>
            </w:r>
          </w:del>
          <w:r w:rsidR="00530037" w:rsidRPr="005B7F37">
            <w:rPr>
              <w:szCs w:val="24"/>
            </w:rPr>
            <w:fldChar w:fldCharType="end"/>
          </w:r>
        </w:sdtContent>
      </w:sdt>
      <w:r w:rsidR="00530037" w:rsidRPr="005B7F37">
        <w:rPr>
          <w:szCs w:val="24"/>
        </w:rPr>
        <w:t>.</w:t>
      </w:r>
      <w:r w:rsidR="00B555C3" w:rsidRPr="005B7F37">
        <w:rPr>
          <w:szCs w:val="24"/>
        </w:rPr>
        <w:t xml:space="preserve"> </w:t>
      </w:r>
    </w:p>
    <w:p w14:paraId="269E9074" w14:textId="77777777" w:rsidR="00E45086" w:rsidRPr="005B7F37" w:rsidRDefault="00E45086" w:rsidP="00A00D56">
      <w:pPr>
        <w:pStyle w:val="para1"/>
        <w:ind w:firstLine="0"/>
        <w:rPr>
          <w:szCs w:val="24"/>
        </w:rPr>
      </w:pPr>
    </w:p>
    <w:p w14:paraId="40160387" w14:textId="642F0BEB" w:rsidR="00E45086" w:rsidRPr="005B7F37" w:rsidRDefault="00C03942" w:rsidP="00A00D56">
      <w:pPr>
        <w:pStyle w:val="para1"/>
        <w:ind w:firstLine="0"/>
        <w:rPr>
          <w:szCs w:val="24"/>
        </w:rPr>
      </w:pPr>
      <w:r w:rsidRPr="005B7F37">
        <w:rPr>
          <w:szCs w:val="24"/>
        </w:rPr>
        <w:t>Reservoir quality can also vary due to the</w:t>
      </w:r>
      <w:r w:rsidR="00E30B6F" w:rsidRPr="005B7F37">
        <w:rPr>
          <w:szCs w:val="24"/>
        </w:rPr>
        <w:t xml:space="preserve"> </w:t>
      </w:r>
      <w:r w:rsidR="00BE6AB1" w:rsidRPr="005B7F37">
        <w:rPr>
          <w:szCs w:val="24"/>
        </w:rPr>
        <w:t>level of vitrification</w:t>
      </w:r>
      <w:r w:rsidR="00041723" w:rsidRPr="005B7F37">
        <w:rPr>
          <w:szCs w:val="24"/>
        </w:rPr>
        <w:t xml:space="preserve"> and mineral composition</w:t>
      </w:r>
      <w:r w:rsidR="00607C3D" w:rsidRPr="005B7F37">
        <w:rPr>
          <w:szCs w:val="24"/>
        </w:rPr>
        <w:t xml:space="preserve">, as these properties can affect </w:t>
      </w:r>
      <w:r w:rsidR="004124E0" w:rsidRPr="005B7F37">
        <w:rPr>
          <w:szCs w:val="24"/>
        </w:rPr>
        <w:t>alterations of pore spaces within the</w:t>
      </w:r>
      <w:r w:rsidR="00041723" w:rsidRPr="005B7F37">
        <w:rPr>
          <w:szCs w:val="24"/>
        </w:rPr>
        <w:t xml:space="preserve"> rock. </w:t>
      </w:r>
      <w:r w:rsidR="0028704D" w:rsidRPr="005B7F37">
        <w:rPr>
          <w:szCs w:val="24"/>
        </w:rPr>
        <w:t>Vitr</w:t>
      </w:r>
      <w:r w:rsidR="00C83AA1" w:rsidRPr="005B7F37">
        <w:rPr>
          <w:szCs w:val="24"/>
        </w:rPr>
        <w:t xml:space="preserve">ic tuffs composed </w:t>
      </w:r>
      <w:r w:rsidR="00C0671A" w:rsidRPr="005B7F37">
        <w:rPr>
          <w:szCs w:val="24"/>
        </w:rPr>
        <w:t xml:space="preserve">dominantly </w:t>
      </w:r>
      <w:r w:rsidR="00C73BF5" w:rsidRPr="005B7F37">
        <w:rPr>
          <w:szCs w:val="24"/>
        </w:rPr>
        <w:t xml:space="preserve">of glass fragments </w:t>
      </w:r>
      <w:r w:rsidR="00181FB6" w:rsidRPr="005B7F37">
        <w:rPr>
          <w:szCs w:val="24"/>
        </w:rPr>
        <w:t xml:space="preserve">make better reservoirs </w:t>
      </w:r>
      <w:r w:rsidR="00953E26" w:rsidRPr="005B7F37">
        <w:rPr>
          <w:szCs w:val="24"/>
        </w:rPr>
        <w:t xml:space="preserve">due to the </w:t>
      </w:r>
      <w:r w:rsidR="00E57D90" w:rsidRPr="005B7F37">
        <w:rPr>
          <w:szCs w:val="24"/>
        </w:rPr>
        <w:t xml:space="preserve">higher interparticle porosity formed during </w:t>
      </w:r>
      <w:r w:rsidR="00E57D90" w:rsidRPr="005B7F37">
        <w:rPr>
          <w:szCs w:val="24"/>
        </w:rPr>
        <w:lastRenderedPageBreak/>
        <w:t xml:space="preserve">alteration of glass, as opposed to crystal or lithic fragments in crystal </w:t>
      </w:r>
      <w:r w:rsidR="00412A43" w:rsidRPr="005B7F37">
        <w:rPr>
          <w:szCs w:val="24"/>
        </w:rPr>
        <w:t>or argillaceous tuffs</w:t>
      </w:r>
      <w:sdt>
        <w:sdtPr>
          <w:rPr>
            <w:szCs w:val="24"/>
          </w:rPr>
          <w:id w:val="1404103521"/>
          <w:citation/>
        </w:sdtPr>
        <w:sdtContent>
          <w:r w:rsidR="006469F6" w:rsidRPr="005B7F37">
            <w:rPr>
              <w:szCs w:val="24"/>
            </w:rPr>
            <w:fldChar w:fldCharType="begin"/>
          </w:r>
          <w:r w:rsidR="006469F6" w:rsidRPr="005B7F37">
            <w:rPr>
              <w:szCs w:val="24"/>
            </w:rPr>
            <w:instrText xml:space="preserve"> CITATION MaJ20 \l 1033 </w:instrText>
          </w:r>
          <w:r w:rsidR="006469F6" w:rsidRPr="005B7F37">
            <w:rPr>
              <w:szCs w:val="24"/>
            </w:rPr>
            <w:fldChar w:fldCharType="separate"/>
          </w:r>
          <w:ins w:id="88" w:author="Ryan Lazaroo" w:date="2023-08-08T20:50:00Z">
            <w:r w:rsidR="00DA52C5">
              <w:rPr>
                <w:noProof/>
                <w:szCs w:val="24"/>
              </w:rPr>
              <w:t xml:space="preserve"> </w:t>
            </w:r>
            <w:r w:rsidR="00DA52C5" w:rsidRPr="00DA52C5">
              <w:rPr>
                <w:noProof/>
                <w:szCs w:val="24"/>
              </w:rPr>
              <w:t>(Ma, et al., 2020)</w:t>
            </w:r>
          </w:ins>
          <w:del w:id="89" w:author="Ryan Lazaroo" w:date="2023-08-08T18:42:00Z">
            <w:r w:rsidR="00956A80" w:rsidDel="009645E3">
              <w:rPr>
                <w:noProof/>
                <w:szCs w:val="24"/>
              </w:rPr>
              <w:delText xml:space="preserve"> </w:delText>
            </w:r>
            <w:r w:rsidR="00956A80" w:rsidRPr="00956A80" w:rsidDel="009645E3">
              <w:rPr>
                <w:noProof/>
                <w:szCs w:val="24"/>
              </w:rPr>
              <w:delText>(Ma, et al., 2020)</w:delText>
            </w:r>
          </w:del>
          <w:r w:rsidR="006469F6" w:rsidRPr="005B7F37">
            <w:rPr>
              <w:szCs w:val="24"/>
            </w:rPr>
            <w:fldChar w:fldCharType="end"/>
          </w:r>
        </w:sdtContent>
      </w:sdt>
      <w:r w:rsidR="006469F6" w:rsidRPr="005B7F37">
        <w:rPr>
          <w:szCs w:val="24"/>
        </w:rPr>
        <w:t xml:space="preserve">. Furthermore, </w:t>
      </w:r>
      <w:r w:rsidR="003C67C7" w:rsidRPr="005B7F37">
        <w:rPr>
          <w:szCs w:val="24"/>
        </w:rPr>
        <w:t xml:space="preserve">even within similar tuff types, the composition of minerals </w:t>
      </w:r>
      <w:r w:rsidR="00920100" w:rsidRPr="005B7F37">
        <w:rPr>
          <w:szCs w:val="24"/>
        </w:rPr>
        <w:t>can cause differing</w:t>
      </w:r>
      <w:r w:rsidR="00F429CE" w:rsidRPr="005B7F37">
        <w:rPr>
          <w:szCs w:val="24"/>
        </w:rPr>
        <w:t xml:space="preserve"> </w:t>
      </w:r>
      <w:r w:rsidR="00DA26D1" w:rsidRPr="005B7F37">
        <w:rPr>
          <w:szCs w:val="24"/>
        </w:rPr>
        <w:t xml:space="preserve">alkalinities </w:t>
      </w:r>
      <w:r w:rsidR="005405C4" w:rsidRPr="005B7F37">
        <w:rPr>
          <w:szCs w:val="24"/>
        </w:rPr>
        <w:t>between facies</w:t>
      </w:r>
      <w:r w:rsidR="00F429CE" w:rsidRPr="005B7F37">
        <w:rPr>
          <w:szCs w:val="24"/>
        </w:rPr>
        <w:t xml:space="preserve">. Presence of more acid-soluble minerals </w:t>
      </w:r>
      <w:r w:rsidR="00A52ED8" w:rsidRPr="005B7F37">
        <w:rPr>
          <w:szCs w:val="24"/>
        </w:rPr>
        <w:t>such as alkaline feldspars</w:t>
      </w:r>
      <w:r w:rsidR="00FC76F7" w:rsidRPr="005B7F37">
        <w:rPr>
          <w:szCs w:val="24"/>
        </w:rPr>
        <w:t xml:space="preserve"> or mafic minerals</w:t>
      </w:r>
      <w:r w:rsidR="00A52ED8" w:rsidRPr="005B7F37">
        <w:rPr>
          <w:szCs w:val="24"/>
        </w:rPr>
        <w:t xml:space="preserve"> can </w:t>
      </w:r>
      <w:r w:rsidR="006D71A2" w:rsidRPr="005B7F37">
        <w:rPr>
          <w:szCs w:val="24"/>
        </w:rPr>
        <w:t>result in</w:t>
      </w:r>
      <w:r w:rsidR="00A52ED8" w:rsidRPr="005B7F37">
        <w:rPr>
          <w:szCs w:val="24"/>
        </w:rPr>
        <w:t xml:space="preserve"> more alteration of the rock through </w:t>
      </w:r>
      <w:r w:rsidR="00342206" w:rsidRPr="005B7F37">
        <w:rPr>
          <w:szCs w:val="24"/>
        </w:rPr>
        <w:t>chemical weathering, dissolution, or even precipitation of new minerals</w:t>
      </w:r>
      <w:r w:rsidR="001572A5" w:rsidRPr="005B7F37">
        <w:rPr>
          <w:szCs w:val="24"/>
        </w:rPr>
        <w:t>, all of</w:t>
      </w:r>
      <w:r w:rsidR="00B93C37" w:rsidRPr="005B7F37">
        <w:rPr>
          <w:szCs w:val="24"/>
        </w:rPr>
        <w:t xml:space="preserve"> </w:t>
      </w:r>
      <w:r w:rsidR="00342206" w:rsidRPr="005B7F37">
        <w:rPr>
          <w:szCs w:val="24"/>
        </w:rPr>
        <w:t xml:space="preserve">which can </w:t>
      </w:r>
      <w:r w:rsidR="002E32F6" w:rsidRPr="005B7F37">
        <w:rPr>
          <w:szCs w:val="24"/>
        </w:rPr>
        <w:t>affect</w:t>
      </w:r>
      <w:r w:rsidR="001572A5" w:rsidRPr="005B7F37">
        <w:rPr>
          <w:szCs w:val="24"/>
        </w:rPr>
        <w:t xml:space="preserve"> the</w:t>
      </w:r>
      <w:r w:rsidR="002E32F6" w:rsidRPr="005B7F37">
        <w:rPr>
          <w:szCs w:val="24"/>
        </w:rPr>
        <w:t xml:space="preserve"> bulk properties of the rock </w:t>
      </w:r>
      <w:sdt>
        <w:sdtPr>
          <w:rPr>
            <w:szCs w:val="24"/>
          </w:rPr>
          <w:id w:val="-1773459557"/>
          <w:citation/>
        </w:sdtPr>
        <w:sdtContent>
          <w:r w:rsidR="002E32F6" w:rsidRPr="005B7F37">
            <w:rPr>
              <w:szCs w:val="24"/>
            </w:rPr>
            <w:fldChar w:fldCharType="begin"/>
          </w:r>
          <w:r w:rsidR="002E32F6" w:rsidRPr="005B7F37">
            <w:rPr>
              <w:szCs w:val="24"/>
            </w:rPr>
            <w:instrText xml:space="preserve"> CITATION Tan22 \l 1033 </w:instrText>
          </w:r>
          <w:r w:rsidR="002E32F6" w:rsidRPr="005B7F37">
            <w:rPr>
              <w:szCs w:val="24"/>
            </w:rPr>
            <w:fldChar w:fldCharType="separate"/>
          </w:r>
          <w:r w:rsidR="00DA52C5" w:rsidRPr="00DA52C5">
            <w:rPr>
              <w:noProof/>
              <w:szCs w:val="24"/>
            </w:rPr>
            <w:t>(Tang, Tian, Gao, &amp; Dai, 2022)</w:t>
          </w:r>
          <w:r w:rsidR="002E32F6" w:rsidRPr="005B7F37">
            <w:rPr>
              <w:szCs w:val="24"/>
            </w:rPr>
            <w:fldChar w:fldCharType="end"/>
          </w:r>
        </w:sdtContent>
      </w:sdt>
      <w:r w:rsidR="002E32F6" w:rsidRPr="005B7F37">
        <w:rPr>
          <w:szCs w:val="24"/>
        </w:rPr>
        <w:t>.</w:t>
      </w:r>
      <w:r w:rsidR="00AC5052" w:rsidRPr="005B7F37">
        <w:rPr>
          <w:szCs w:val="24"/>
        </w:rPr>
        <w:t xml:space="preserve"> </w:t>
      </w:r>
      <w:r w:rsidR="00222210" w:rsidRPr="005B7F37">
        <w:rPr>
          <w:szCs w:val="24"/>
        </w:rPr>
        <w:t>Tuffs may also contain trace amounts of radioactive minerals</w:t>
      </w:r>
      <w:r w:rsidR="00527360" w:rsidRPr="005B7F37">
        <w:rPr>
          <w:szCs w:val="24"/>
        </w:rPr>
        <w:t>, which conventional logging methods may not work well with</w:t>
      </w:r>
      <w:r w:rsidR="004F147A" w:rsidRPr="005B7F37">
        <w:rPr>
          <w:szCs w:val="24"/>
        </w:rPr>
        <w:t xml:space="preserve">. </w:t>
      </w:r>
    </w:p>
    <w:p w14:paraId="22BB11D0" w14:textId="77777777" w:rsidR="004F147A" w:rsidRPr="005B7F37" w:rsidRDefault="004F147A" w:rsidP="00A00D56">
      <w:pPr>
        <w:pStyle w:val="para1"/>
        <w:ind w:firstLine="0"/>
        <w:rPr>
          <w:szCs w:val="24"/>
        </w:rPr>
      </w:pPr>
    </w:p>
    <w:p w14:paraId="0C8E4CEC" w14:textId="473662A3" w:rsidR="004F147A" w:rsidRPr="005B7F37" w:rsidRDefault="00CE4261" w:rsidP="00A00D56">
      <w:pPr>
        <w:pStyle w:val="para1"/>
        <w:ind w:firstLine="0"/>
        <w:rPr>
          <w:szCs w:val="24"/>
        </w:rPr>
      </w:pPr>
      <w:r w:rsidRPr="005B7F37">
        <w:rPr>
          <w:szCs w:val="24"/>
        </w:rPr>
        <w:t>In summary, the</w:t>
      </w:r>
      <w:r w:rsidR="004111C0" w:rsidRPr="005B7F37">
        <w:rPr>
          <w:szCs w:val="24"/>
        </w:rPr>
        <w:t>re is no generalized methodology for interpretation of volcanic</w:t>
      </w:r>
      <w:r w:rsidR="000A1FCF" w:rsidRPr="005B7F37">
        <w:rPr>
          <w:szCs w:val="24"/>
        </w:rPr>
        <w:t xml:space="preserve"> reservoirs that one can follo</w:t>
      </w:r>
      <w:r w:rsidR="00413F3E" w:rsidRPr="005B7F37">
        <w:rPr>
          <w:szCs w:val="24"/>
        </w:rPr>
        <w:t>w due to the high degree of variability in volcanic facies</w:t>
      </w:r>
      <w:r w:rsidR="00AF00BB" w:rsidRPr="005B7F37">
        <w:rPr>
          <w:szCs w:val="24"/>
        </w:rPr>
        <w:t xml:space="preserve">. </w:t>
      </w:r>
      <w:r w:rsidR="00244E38" w:rsidRPr="005B7F37">
        <w:rPr>
          <w:szCs w:val="24"/>
        </w:rPr>
        <w:t xml:space="preserve">However, </w:t>
      </w:r>
      <w:r w:rsidR="00D643C2" w:rsidRPr="005B7F37">
        <w:rPr>
          <w:szCs w:val="24"/>
        </w:rPr>
        <w:t xml:space="preserve">there are </w:t>
      </w:r>
      <w:r w:rsidR="00E04C3D" w:rsidRPr="005B7F37">
        <w:rPr>
          <w:szCs w:val="24"/>
        </w:rPr>
        <w:t>variables</w:t>
      </w:r>
      <w:r w:rsidR="00D643C2" w:rsidRPr="005B7F37">
        <w:rPr>
          <w:szCs w:val="24"/>
        </w:rPr>
        <w:t xml:space="preserve"> such as</w:t>
      </w:r>
      <w:r w:rsidR="00EA68C1" w:rsidRPr="005B7F37">
        <w:rPr>
          <w:szCs w:val="24"/>
        </w:rPr>
        <w:t xml:space="preserve"> pore morphology, mineralogy, and </w:t>
      </w:r>
      <w:r w:rsidR="00E7426A" w:rsidRPr="005B7F37">
        <w:rPr>
          <w:szCs w:val="24"/>
        </w:rPr>
        <w:t>rock type which are known to impact reservoir quality and potentia</w:t>
      </w:r>
      <w:r w:rsidR="00E04C3D" w:rsidRPr="005B7F37">
        <w:rPr>
          <w:szCs w:val="24"/>
        </w:rPr>
        <w:t xml:space="preserve">l. </w:t>
      </w:r>
      <w:r w:rsidR="00FE6F31" w:rsidRPr="005B7F37">
        <w:rPr>
          <w:szCs w:val="24"/>
        </w:rPr>
        <w:t>Analysis of these factors can be interwoven into a tailored approach</w:t>
      </w:r>
      <w:r w:rsidR="002B41DF" w:rsidRPr="005B7F37">
        <w:rPr>
          <w:szCs w:val="24"/>
        </w:rPr>
        <w:t xml:space="preserve"> </w:t>
      </w:r>
      <w:r w:rsidR="008E032E" w:rsidRPr="005B7F37">
        <w:rPr>
          <w:szCs w:val="24"/>
        </w:rPr>
        <w:t xml:space="preserve">to interpreting a particular volcanic reservoir, </w:t>
      </w:r>
      <w:r w:rsidR="003A6655" w:rsidRPr="005B7F37">
        <w:rPr>
          <w:szCs w:val="24"/>
        </w:rPr>
        <w:t>considering</w:t>
      </w:r>
      <w:r w:rsidR="008E032E" w:rsidRPr="005B7F37">
        <w:rPr>
          <w:szCs w:val="24"/>
        </w:rPr>
        <w:t xml:space="preserve"> </w:t>
      </w:r>
      <w:r w:rsidR="00D670EC" w:rsidRPr="005B7F37">
        <w:rPr>
          <w:szCs w:val="24"/>
        </w:rPr>
        <w:t>the</w:t>
      </w:r>
      <w:r w:rsidR="00693FC9" w:rsidRPr="005B7F37">
        <w:rPr>
          <w:szCs w:val="24"/>
        </w:rPr>
        <w:t xml:space="preserve"> specific characteristics </w:t>
      </w:r>
      <w:r w:rsidR="00621CB8" w:rsidRPr="005B7F37">
        <w:rPr>
          <w:szCs w:val="24"/>
        </w:rPr>
        <w:t>and available data for</w:t>
      </w:r>
      <w:r w:rsidR="00693FC9" w:rsidRPr="005B7F37">
        <w:rPr>
          <w:szCs w:val="24"/>
        </w:rPr>
        <w:t xml:space="preserve"> the reservoir at hand.</w:t>
      </w:r>
      <w:r w:rsidR="007D4748" w:rsidRPr="005B7F37">
        <w:rPr>
          <w:szCs w:val="24"/>
        </w:rPr>
        <w:t xml:space="preserve"> In the following sections we discuss our</w:t>
      </w:r>
      <w:r w:rsidR="00265C1B" w:rsidRPr="005B7F37">
        <w:rPr>
          <w:szCs w:val="24"/>
        </w:rPr>
        <w:t xml:space="preserve"> approach to examining </w:t>
      </w:r>
      <w:r w:rsidR="008A6EC2">
        <w:rPr>
          <w:szCs w:val="24"/>
        </w:rPr>
        <w:t xml:space="preserve">such </w:t>
      </w:r>
      <w:r w:rsidR="00265C1B" w:rsidRPr="005B7F37">
        <w:rPr>
          <w:szCs w:val="24"/>
        </w:rPr>
        <w:t>a</w:t>
      </w:r>
      <w:r w:rsidR="00FC3A60" w:rsidRPr="005B7F37">
        <w:rPr>
          <w:szCs w:val="24"/>
        </w:rPr>
        <w:t xml:space="preserve"> well </w:t>
      </w:r>
      <w:r w:rsidR="00620223" w:rsidRPr="005B7F37">
        <w:rPr>
          <w:szCs w:val="24"/>
        </w:rPr>
        <w:t>from a tuffaceous reservoir</w:t>
      </w:r>
      <w:r w:rsidR="008A6EC2">
        <w:rPr>
          <w:szCs w:val="24"/>
        </w:rPr>
        <w:t xml:space="preserve"> drilled in South America</w:t>
      </w:r>
      <w:r w:rsidR="00286EDB" w:rsidRPr="005B7F37">
        <w:rPr>
          <w:szCs w:val="24"/>
        </w:rPr>
        <w:t>.</w:t>
      </w:r>
    </w:p>
    <w:p w14:paraId="0B81D1A1" w14:textId="77777777" w:rsidR="00A00D56" w:rsidRPr="00175CE8" w:rsidRDefault="00A00D56" w:rsidP="00A00D56">
      <w:pPr>
        <w:pStyle w:val="para1"/>
        <w:ind w:firstLine="0"/>
        <w:rPr>
          <w:szCs w:val="24"/>
        </w:rPr>
      </w:pPr>
    </w:p>
    <w:p w14:paraId="0E53BCB2" w14:textId="187C8A83"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Case Study Parameters</w:t>
      </w:r>
      <w:r w:rsidR="00C4744D">
        <w:rPr>
          <w:rStyle w:val="Emphasis"/>
          <w:rFonts w:ascii="Times New Roman" w:hAnsi="Times New Roman" w:cs="Times New Roman"/>
          <w:color w:val="auto"/>
          <w:sz w:val="24"/>
          <w:szCs w:val="24"/>
        </w:rPr>
        <w:t xml:space="preserve"> and Setting</w:t>
      </w:r>
    </w:p>
    <w:p w14:paraId="1DBE18C3" w14:textId="73F29B75" w:rsidR="00A443F3" w:rsidRDefault="00A00D56" w:rsidP="00A00D56">
      <w:pPr>
        <w:pStyle w:val="para1"/>
        <w:ind w:firstLine="0"/>
        <w:rPr>
          <w:szCs w:val="24"/>
        </w:rPr>
      </w:pPr>
      <w:r w:rsidRPr="00175CE8">
        <w:rPr>
          <w:szCs w:val="24"/>
        </w:rPr>
        <w:t xml:space="preserve">We will discuss Well </w:t>
      </w:r>
      <w:r w:rsidR="007A114C">
        <w:rPr>
          <w:szCs w:val="24"/>
        </w:rPr>
        <w:t>CP</w:t>
      </w:r>
      <w:r w:rsidRPr="00175CE8">
        <w:rPr>
          <w:szCs w:val="24"/>
        </w:rPr>
        <w:t xml:space="preserve"> in Field B</w:t>
      </w:r>
      <w:r w:rsidR="00F57F37">
        <w:rPr>
          <w:szCs w:val="24"/>
        </w:rPr>
        <w:t>, which</w:t>
      </w:r>
      <w:r w:rsidRPr="00175CE8">
        <w:rPr>
          <w:szCs w:val="24"/>
        </w:rPr>
        <w:t xml:space="preserve"> had been logged with older “Russian style” logs, </w:t>
      </w:r>
      <w:r w:rsidR="00F22E41">
        <w:rPr>
          <w:szCs w:val="24"/>
        </w:rPr>
        <w:t xml:space="preserve">which </w:t>
      </w:r>
      <w:r w:rsidR="0008163A">
        <w:rPr>
          <w:szCs w:val="24"/>
        </w:rPr>
        <w:t>comprised</w:t>
      </w:r>
      <w:r w:rsidRPr="00175CE8">
        <w:rPr>
          <w:szCs w:val="24"/>
        </w:rPr>
        <w:t xml:space="preserve"> uncompensated </w:t>
      </w:r>
      <w:r w:rsidR="000B7217">
        <w:rPr>
          <w:szCs w:val="24"/>
        </w:rPr>
        <w:t>gamma ray,</w:t>
      </w:r>
      <w:r w:rsidRPr="00175CE8">
        <w:rPr>
          <w:szCs w:val="24"/>
        </w:rPr>
        <w:t xml:space="preserve"> </w:t>
      </w:r>
      <w:r w:rsidR="000B7217">
        <w:rPr>
          <w:szCs w:val="24"/>
        </w:rPr>
        <w:t>neutron</w:t>
      </w:r>
      <w:r w:rsidRPr="00175CE8">
        <w:rPr>
          <w:szCs w:val="24"/>
        </w:rPr>
        <w:t xml:space="preserve"> and </w:t>
      </w:r>
      <w:r w:rsidR="000B7217">
        <w:rPr>
          <w:szCs w:val="24"/>
        </w:rPr>
        <w:t>resistivity logs</w:t>
      </w:r>
      <w:r w:rsidRPr="00175CE8">
        <w:rPr>
          <w:szCs w:val="24"/>
        </w:rPr>
        <w:t>.</w:t>
      </w:r>
      <w:r w:rsidR="000B7217">
        <w:rPr>
          <w:szCs w:val="24"/>
        </w:rPr>
        <w:t xml:space="preserve"> The well was drilled in the early </w:t>
      </w:r>
      <w:r w:rsidR="00B01AC4">
        <w:rPr>
          <w:szCs w:val="24"/>
        </w:rPr>
        <w:t>19</w:t>
      </w:r>
      <w:r w:rsidR="0084744A">
        <w:rPr>
          <w:szCs w:val="24"/>
        </w:rPr>
        <w:t>4</w:t>
      </w:r>
      <w:r w:rsidR="000B7217">
        <w:rPr>
          <w:szCs w:val="24"/>
        </w:rPr>
        <w:t xml:space="preserve">0s, and is an onshore </w:t>
      </w:r>
      <w:r w:rsidR="005335A5">
        <w:rPr>
          <w:szCs w:val="24"/>
        </w:rPr>
        <w:t xml:space="preserve">producer, producing prolifically for several decades. </w:t>
      </w:r>
      <w:r w:rsidR="0059673F">
        <w:rPr>
          <w:szCs w:val="24"/>
        </w:rPr>
        <w:t>In terms of wireline data, t</w:t>
      </w:r>
      <w:r w:rsidR="005335A5">
        <w:rPr>
          <w:szCs w:val="24"/>
        </w:rPr>
        <w:t>he</w:t>
      </w:r>
      <w:r w:rsidR="00A24A47">
        <w:rPr>
          <w:szCs w:val="24"/>
        </w:rPr>
        <w:t xml:space="preserve">re was no information as to the tool </w:t>
      </w:r>
      <w:r w:rsidR="005F4E6B">
        <w:rPr>
          <w:szCs w:val="24"/>
        </w:rPr>
        <w:t>type</w:t>
      </w:r>
      <w:r w:rsidR="0059673F">
        <w:rPr>
          <w:szCs w:val="24"/>
        </w:rPr>
        <w:t>s</w:t>
      </w:r>
      <w:r w:rsidR="00A24A47">
        <w:rPr>
          <w:szCs w:val="24"/>
        </w:rPr>
        <w:t xml:space="preserve">, logging contractor or type of mud used. Data was available in </w:t>
      </w:r>
      <w:r w:rsidR="0059673F">
        <w:rPr>
          <w:szCs w:val="24"/>
        </w:rPr>
        <w:t xml:space="preserve">hardcopy </w:t>
      </w:r>
      <w:r w:rsidR="005F4E6B">
        <w:rPr>
          <w:szCs w:val="24"/>
        </w:rPr>
        <w:t>sepia</w:t>
      </w:r>
      <w:r w:rsidR="00A24A47">
        <w:rPr>
          <w:szCs w:val="24"/>
        </w:rPr>
        <w:t xml:space="preserve"> </w:t>
      </w:r>
      <w:r w:rsidR="0059673F">
        <w:rPr>
          <w:szCs w:val="24"/>
        </w:rPr>
        <w:t>format</w:t>
      </w:r>
      <w:r w:rsidR="00A24A47">
        <w:rPr>
          <w:szCs w:val="24"/>
        </w:rPr>
        <w:t xml:space="preserve"> and had to be </w:t>
      </w:r>
      <w:r w:rsidR="00C15FFE">
        <w:rPr>
          <w:szCs w:val="24"/>
        </w:rPr>
        <w:t>digitized</w:t>
      </w:r>
      <w:r w:rsidR="00A24A47">
        <w:rPr>
          <w:szCs w:val="24"/>
        </w:rPr>
        <w:t xml:space="preserve"> </w:t>
      </w:r>
      <w:r w:rsidR="00AF00AB">
        <w:rPr>
          <w:szCs w:val="24"/>
        </w:rPr>
        <w:t xml:space="preserve">by the operators </w:t>
      </w:r>
      <w:r w:rsidR="00A24A47">
        <w:rPr>
          <w:szCs w:val="24"/>
        </w:rPr>
        <w:t xml:space="preserve">for use in </w:t>
      </w:r>
      <w:r w:rsidR="00083338">
        <w:rPr>
          <w:szCs w:val="24"/>
        </w:rPr>
        <w:t xml:space="preserve">computational </w:t>
      </w:r>
      <w:r w:rsidR="00A24A47">
        <w:rPr>
          <w:szCs w:val="24"/>
        </w:rPr>
        <w:t>numerical analysis</w:t>
      </w:r>
      <w:r w:rsidR="00512B60">
        <w:rPr>
          <w:szCs w:val="24"/>
        </w:rPr>
        <w:t xml:space="preserve">. </w:t>
      </w:r>
      <w:r w:rsidR="00AF00AB">
        <w:rPr>
          <w:szCs w:val="24"/>
        </w:rPr>
        <w:t>However,</w:t>
      </w:r>
      <w:r w:rsidR="00512B60">
        <w:rPr>
          <w:szCs w:val="24"/>
        </w:rPr>
        <w:t xml:space="preserve"> because they no longer had access to the </w:t>
      </w:r>
      <w:r w:rsidR="001836E7">
        <w:rPr>
          <w:szCs w:val="24"/>
        </w:rPr>
        <w:t>sepia or paper logs</w:t>
      </w:r>
      <w:r w:rsidR="001661B1">
        <w:rPr>
          <w:szCs w:val="24"/>
        </w:rPr>
        <w:t>, it proved impossible to trace the vintage of these logs</w:t>
      </w:r>
      <w:r w:rsidR="00DB1EBB">
        <w:rPr>
          <w:szCs w:val="24"/>
        </w:rPr>
        <w:t>:</w:t>
      </w:r>
      <w:r w:rsidR="00E57818">
        <w:rPr>
          <w:szCs w:val="24"/>
        </w:rPr>
        <w:t xml:space="preserve"> there wa</w:t>
      </w:r>
      <w:r w:rsidR="004F402F">
        <w:rPr>
          <w:szCs w:val="24"/>
        </w:rPr>
        <w:t xml:space="preserve">s </w:t>
      </w:r>
      <w:r w:rsidR="00D77A14">
        <w:rPr>
          <w:szCs w:val="24"/>
        </w:rPr>
        <w:t>no proper trace of when</w:t>
      </w:r>
      <w:r w:rsidR="00227566">
        <w:rPr>
          <w:szCs w:val="24"/>
        </w:rPr>
        <w:t xml:space="preserve"> the d</w:t>
      </w:r>
      <w:r w:rsidR="00C76CF6">
        <w:rPr>
          <w:szCs w:val="24"/>
        </w:rPr>
        <w:t>ata was digitalized</w:t>
      </w:r>
      <w:r w:rsidR="004F66A8">
        <w:rPr>
          <w:szCs w:val="24"/>
        </w:rPr>
        <w:t>, how they were digitalized</w:t>
      </w:r>
      <w:r w:rsidR="00DD5E95">
        <w:rPr>
          <w:szCs w:val="24"/>
        </w:rPr>
        <w:t>,</w:t>
      </w:r>
      <w:r w:rsidR="00C76CF6">
        <w:rPr>
          <w:szCs w:val="24"/>
        </w:rPr>
        <w:t xml:space="preserve"> or what </w:t>
      </w:r>
      <w:r w:rsidR="00A22504">
        <w:rPr>
          <w:szCs w:val="24"/>
        </w:rPr>
        <w:t>– if any – m</w:t>
      </w:r>
      <w:r w:rsidR="00C76CF6">
        <w:rPr>
          <w:szCs w:val="24"/>
        </w:rPr>
        <w:t xml:space="preserve">anipulations were made </w:t>
      </w:r>
      <w:r w:rsidR="00B65040">
        <w:rPr>
          <w:szCs w:val="24"/>
        </w:rPr>
        <w:t>to the data</w:t>
      </w:r>
      <w:r w:rsidR="00F7406C">
        <w:rPr>
          <w:szCs w:val="24"/>
        </w:rPr>
        <w:t>.</w:t>
      </w:r>
      <w:r w:rsidR="004F00C2">
        <w:rPr>
          <w:szCs w:val="24"/>
        </w:rPr>
        <w:t xml:space="preserve"> Furthermore, there was </w:t>
      </w:r>
      <w:r w:rsidR="004F00C2" w:rsidRPr="00175CE8">
        <w:rPr>
          <w:szCs w:val="24"/>
        </w:rPr>
        <w:t>no header information to share, no information as to how the logs were calibrated, and the well had numerous vintages of neutron but it was unclear how they were generated/corrected</w:t>
      </w:r>
      <w:r w:rsidR="004F00C2">
        <w:rPr>
          <w:szCs w:val="24"/>
        </w:rPr>
        <w:t>.</w:t>
      </w:r>
    </w:p>
    <w:p w14:paraId="50C9B5C1" w14:textId="77777777" w:rsidR="00A443F3" w:rsidRDefault="00A443F3" w:rsidP="00A00D56">
      <w:pPr>
        <w:pStyle w:val="para1"/>
        <w:ind w:firstLine="0"/>
        <w:rPr>
          <w:szCs w:val="24"/>
        </w:rPr>
      </w:pPr>
    </w:p>
    <w:p w14:paraId="3D7ABCC6" w14:textId="3036B052" w:rsidR="00A00D56" w:rsidRDefault="00A24A47" w:rsidP="00A00D56">
      <w:pPr>
        <w:pStyle w:val="para1"/>
        <w:ind w:firstLine="0"/>
        <w:rPr>
          <w:szCs w:val="24"/>
        </w:rPr>
      </w:pPr>
      <w:r>
        <w:rPr>
          <w:szCs w:val="24"/>
        </w:rPr>
        <w:t>There was</w:t>
      </w:r>
      <w:r w:rsidR="00185A51">
        <w:rPr>
          <w:szCs w:val="24"/>
        </w:rPr>
        <w:t xml:space="preserve"> only</w:t>
      </w:r>
      <w:r>
        <w:rPr>
          <w:szCs w:val="24"/>
        </w:rPr>
        <w:t xml:space="preserve"> a small collection of core data available in </w:t>
      </w:r>
      <w:r w:rsidR="005F4E6B">
        <w:rPr>
          <w:szCs w:val="24"/>
        </w:rPr>
        <w:t>this well (mostly thin sections)</w:t>
      </w:r>
      <w:r w:rsidR="0088372F">
        <w:rPr>
          <w:szCs w:val="24"/>
        </w:rPr>
        <w:t>,</w:t>
      </w:r>
      <w:r w:rsidR="005F4E6B">
        <w:rPr>
          <w:szCs w:val="24"/>
        </w:rPr>
        <w:t xml:space="preserve"> but </w:t>
      </w:r>
      <w:r w:rsidR="00185A51">
        <w:rPr>
          <w:szCs w:val="24"/>
        </w:rPr>
        <w:t>thankfully</w:t>
      </w:r>
      <w:r w:rsidR="005F4E6B">
        <w:rPr>
          <w:szCs w:val="24"/>
        </w:rPr>
        <w:t xml:space="preserve"> a series of core plugs </w:t>
      </w:r>
      <w:r w:rsidR="006E662A">
        <w:rPr>
          <w:szCs w:val="24"/>
        </w:rPr>
        <w:t xml:space="preserve">from analog wells </w:t>
      </w:r>
      <w:r w:rsidR="005F4E6B">
        <w:rPr>
          <w:szCs w:val="24"/>
        </w:rPr>
        <w:t xml:space="preserve">were </w:t>
      </w:r>
      <w:r w:rsidR="006F4F30">
        <w:rPr>
          <w:szCs w:val="24"/>
        </w:rPr>
        <w:t>collected</w:t>
      </w:r>
      <w:r w:rsidR="00185A51">
        <w:rPr>
          <w:szCs w:val="24"/>
        </w:rPr>
        <w:t xml:space="preserve"> from </w:t>
      </w:r>
      <w:r w:rsidR="00723F06">
        <w:rPr>
          <w:szCs w:val="24"/>
        </w:rPr>
        <w:t>a</w:t>
      </w:r>
      <w:r w:rsidR="00B17617">
        <w:rPr>
          <w:szCs w:val="24"/>
        </w:rPr>
        <w:t xml:space="preserve"> field</w:t>
      </w:r>
      <w:r w:rsidR="0005614E">
        <w:rPr>
          <w:szCs w:val="24"/>
        </w:rPr>
        <w:t>-wide study</w:t>
      </w:r>
      <w:r w:rsidR="005F4E6B">
        <w:rPr>
          <w:szCs w:val="24"/>
        </w:rPr>
        <w:t xml:space="preserve"> and measurements were made of porosity, permeability, grain density and formation factor. There were also capillary pressure </w:t>
      </w:r>
      <w:r w:rsidR="006F4F30">
        <w:rPr>
          <w:szCs w:val="24"/>
        </w:rPr>
        <w:t>measurements</w:t>
      </w:r>
      <w:r w:rsidR="005F4E6B">
        <w:rPr>
          <w:szCs w:val="24"/>
        </w:rPr>
        <w:t xml:space="preserve"> done using mercury</w:t>
      </w:r>
      <w:r w:rsidR="005F0102">
        <w:rPr>
          <w:szCs w:val="24"/>
        </w:rPr>
        <w:t>,</w:t>
      </w:r>
      <w:r w:rsidR="005F4E6B">
        <w:rPr>
          <w:szCs w:val="24"/>
        </w:rPr>
        <w:t xml:space="preserve"> but little to no information was provided as to the sample size or dimension of the sample</w:t>
      </w:r>
      <w:r w:rsidR="00ED6B21">
        <w:rPr>
          <w:szCs w:val="24"/>
        </w:rPr>
        <w:t>s</w:t>
      </w:r>
      <w:r w:rsidR="005F4E6B">
        <w:rPr>
          <w:szCs w:val="24"/>
        </w:rPr>
        <w:t>.</w:t>
      </w:r>
      <w:r w:rsidR="006F4F30">
        <w:rPr>
          <w:szCs w:val="24"/>
        </w:rPr>
        <w:t xml:space="preserve"> </w:t>
      </w:r>
    </w:p>
    <w:p w14:paraId="7EB4D8B8" w14:textId="77777777" w:rsidR="00C4744D" w:rsidRDefault="00C4744D" w:rsidP="00A00D56">
      <w:pPr>
        <w:pStyle w:val="para1"/>
        <w:ind w:firstLine="0"/>
        <w:rPr>
          <w:szCs w:val="24"/>
        </w:rPr>
      </w:pPr>
    </w:p>
    <w:p w14:paraId="39F218B3" w14:textId="2B717B05" w:rsidR="00C4744D" w:rsidRPr="00175CE8" w:rsidRDefault="00C4744D" w:rsidP="00A00D56">
      <w:pPr>
        <w:pStyle w:val="para1"/>
        <w:ind w:firstLine="0"/>
        <w:rPr>
          <w:szCs w:val="24"/>
        </w:rPr>
      </w:pPr>
      <w:r>
        <w:rPr>
          <w:szCs w:val="24"/>
        </w:rPr>
        <w:t xml:space="preserve">In terms of geological setting, Well CP was drilled in an onshore </w:t>
      </w:r>
      <w:r w:rsidR="00DB415B">
        <w:rPr>
          <w:szCs w:val="24"/>
        </w:rPr>
        <w:t xml:space="preserve">Tertiary-age </w:t>
      </w:r>
      <w:r>
        <w:rPr>
          <w:szCs w:val="24"/>
        </w:rPr>
        <w:t>basin</w:t>
      </w:r>
      <w:r w:rsidR="00DB415B">
        <w:rPr>
          <w:szCs w:val="24"/>
        </w:rPr>
        <w:t xml:space="preserve"> with a complex geological history. </w:t>
      </w:r>
      <w:r w:rsidR="00685828">
        <w:rPr>
          <w:szCs w:val="24"/>
        </w:rPr>
        <w:t>The regional stratigraphy includes organic-rich carbonate platform dolomites and limestones to deep-water carbonate deposits which form the source rocks of the oil field. Later tectonic movement formed a volcanic arc which led to the deposition of andesitic and basaltic lavas and, most relevant to this study, ash and crystalline tuffs. Further collision of plate margins resulted in the deposition of synorogenic shales, conglomerates, and breccias above developing folds and other structures</w:t>
      </w:r>
      <w:r w:rsidR="00486C9E">
        <w:rPr>
          <w:szCs w:val="24"/>
        </w:rPr>
        <w:t xml:space="preserve">, forming seals. </w:t>
      </w:r>
    </w:p>
    <w:p w14:paraId="28A8D60B" w14:textId="77777777" w:rsidR="00A00D56" w:rsidRPr="00175CE8" w:rsidRDefault="00A00D56" w:rsidP="00A00D56">
      <w:pPr>
        <w:rPr>
          <w:rStyle w:val="Emphasis"/>
          <w:sz w:val="24"/>
          <w:szCs w:val="24"/>
        </w:rPr>
      </w:pPr>
    </w:p>
    <w:p w14:paraId="70281CDD" w14:textId="21C3D5E2"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 xml:space="preserve">Approach </w:t>
      </w:r>
    </w:p>
    <w:p w14:paraId="4DE84551" w14:textId="4A91D245" w:rsidR="00A00D56" w:rsidRPr="007A0F31" w:rsidRDefault="00A00D56" w:rsidP="00A00D56">
      <w:pPr>
        <w:jc w:val="both"/>
        <w:rPr>
          <w:rFonts w:eastAsia="Times New Roman"/>
          <w:sz w:val="24"/>
          <w:szCs w:val="24"/>
        </w:rPr>
      </w:pPr>
      <w:r w:rsidRPr="00175CE8">
        <w:rPr>
          <w:rFonts w:eastAsia="Times New Roman"/>
          <w:sz w:val="24"/>
          <w:szCs w:val="24"/>
        </w:rPr>
        <w:t xml:space="preserve">The main challenge with the interpretation of any tuff facies is the lack of a universally accepted interpretation methodology, because of variability in the logs and fields. Indeed, it becomes </w:t>
      </w:r>
      <w:r w:rsidRPr="00175CE8">
        <w:rPr>
          <w:rFonts w:eastAsia="Times New Roman"/>
          <w:sz w:val="24"/>
          <w:szCs w:val="24"/>
        </w:rPr>
        <w:lastRenderedPageBreak/>
        <w:t xml:space="preserve">necessary to design a “fit-for-purpose” method, guided by the question as to what benefit delineating the tuff facies would bring, as well as the type of data with which you must work with. For Well </w:t>
      </w:r>
      <w:r w:rsidR="00E03B8C">
        <w:rPr>
          <w:rFonts w:eastAsia="Times New Roman"/>
          <w:sz w:val="24"/>
          <w:szCs w:val="24"/>
        </w:rPr>
        <w:t>CP</w:t>
      </w:r>
      <w:r w:rsidRPr="00175CE8">
        <w:rPr>
          <w:rFonts w:eastAsia="Times New Roman"/>
          <w:sz w:val="24"/>
          <w:szCs w:val="24"/>
        </w:rPr>
        <w:t>, the goal was to</w:t>
      </w:r>
      <w:r w:rsidR="00982E76">
        <w:rPr>
          <w:rFonts w:eastAsia="Times New Roman"/>
          <w:sz w:val="24"/>
          <w:szCs w:val="24"/>
        </w:rPr>
        <w:t>:</w:t>
      </w:r>
      <w:r w:rsidRPr="00175CE8">
        <w:rPr>
          <w:rFonts w:eastAsia="Times New Roman"/>
          <w:sz w:val="24"/>
          <w:szCs w:val="24"/>
        </w:rPr>
        <w:t xml:space="preserve"> (a) determine the petrophysical properties of the tuffs and (b) predict, away from well control, what the potential for hydrocarbon presence would be.</w:t>
      </w:r>
      <w:r w:rsidR="00FC2A8D">
        <w:rPr>
          <w:rFonts w:eastAsia="Times New Roman"/>
          <w:sz w:val="24"/>
          <w:szCs w:val="24"/>
        </w:rPr>
        <w:t xml:space="preserve"> For </w:t>
      </w:r>
      <w:r w:rsidR="00FC2A8D" w:rsidRPr="00175CE8">
        <w:rPr>
          <w:rFonts w:eastAsia="Times New Roman"/>
          <w:sz w:val="24"/>
          <w:szCs w:val="24"/>
        </w:rPr>
        <w:t xml:space="preserve">Well </w:t>
      </w:r>
      <w:r w:rsidR="00FC2A8D">
        <w:rPr>
          <w:rFonts w:eastAsia="Times New Roman"/>
          <w:sz w:val="24"/>
          <w:szCs w:val="24"/>
        </w:rPr>
        <w:t xml:space="preserve">CP, this was </w:t>
      </w:r>
      <w:r w:rsidR="00C15B88">
        <w:rPr>
          <w:rFonts w:eastAsia="Times New Roman"/>
          <w:sz w:val="24"/>
          <w:szCs w:val="24"/>
        </w:rPr>
        <w:t xml:space="preserve">even more </w:t>
      </w:r>
      <w:r w:rsidR="007A0F31">
        <w:rPr>
          <w:rFonts w:eastAsia="Times New Roman"/>
          <w:sz w:val="24"/>
          <w:szCs w:val="24"/>
        </w:rPr>
        <w:t>challenging</w:t>
      </w:r>
      <w:r w:rsidR="00C15B88">
        <w:rPr>
          <w:rFonts w:eastAsia="Times New Roman"/>
          <w:sz w:val="24"/>
          <w:szCs w:val="24"/>
        </w:rPr>
        <w:t xml:space="preserve"> due to the </w:t>
      </w:r>
      <w:r w:rsidR="009E6AFE">
        <w:rPr>
          <w:rFonts w:eastAsia="Times New Roman"/>
          <w:sz w:val="24"/>
          <w:szCs w:val="24"/>
        </w:rPr>
        <w:t xml:space="preserve">presence of </w:t>
      </w:r>
      <w:r w:rsidR="007A0F31" w:rsidRPr="007A0F31">
        <w:rPr>
          <w:rFonts w:eastAsia="Times New Roman"/>
          <w:sz w:val="24"/>
          <w:szCs w:val="24"/>
        </w:rPr>
        <w:t>older “Russian style” logs</w:t>
      </w:r>
      <w:r w:rsidR="007A0F31">
        <w:rPr>
          <w:rFonts w:eastAsia="Times New Roman"/>
          <w:sz w:val="24"/>
          <w:szCs w:val="24"/>
        </w:rPr>
        <w:t>.</w:t>
      </w:r>
    </w:p>
    <w:p w14:paraId="4B83874E" w14:textId="77777777" w:rsidR="00A00D56" w:rsidRPr="00175CE8" w:rsidRDefault="00A00D56" w:rsidP="00A00D56">
      <w:pPr>
        <w:rPr>
          <w:sz w:val="24"/>
          <w:szCs w:val="24"/>
        </w:rPr>
      </w:pPr>
    </w:p>
    <w:p w14:paraId="3313DF85" w14:textId="01857767" w:rsidR="00BB1E49" w:rsidRPr="00175CE8" w:rsidRDefault="007E2543" w:rsidP="00A00D56">
      <w:pPr>
        <w:jc w:val="both"/>
        <w:rPr>
          <w:rFonts w:eastAsia="Times New Roman"/>
          <w:sz w:val="24"/>
          <w:szCs w:val="24"/>
        </w:rPr>
      </w:pPr>
      <w:r>
        <w:rPr>
          <w:rFonts w:eastAsia="Times New Roman"/>
          <w:sz w:val="24"/>
          <w:szCs w:val="24"/>
        </w:rPr>
        <w:t xml:space="preserve">We start our interpretation process by asking fundamental questions </w:t>
      </w:r>
      <w:r w:rsidR="00A3124B">
        <w:rPr>
          <w:rFonts w:eastAsia="Times New Roman"/>
          <w:sz w:val="24"/>
          <w:szCs w:val="24"/>
        </w:rPr>
        <w:t>related</w:t>
      </w:r>
      <w:r>
        <w:rPr>
          <w:rFonts w:eastAsia="Times New Roman"/>
          <w:sz w:val="24"/>
          <w:szCs w:val="24"/>
        </w:rPr>
        <w:t xml:space="preserve"> to how we expect conventional logs to behave in the presence of tuffs. </w:t>
      </w:r>
      <w:r w:rsidR="002A56C5">
        <w:rPr>
          <w:rFonts w:eastAsia="Times New Roman"/>
          <w:sz w:val="24"/>
          <w:szCs w:val="24"/>
        </w:rPr>
        <w:t>A</w:t>
      </w:r>
      <w:r w:rsidR="00884CAD">
        <w:rPr>
          <w:rFonts w:eastAsia="Times New Roman"/>
          <w:sz w:val="24"/>
          <w:szCs w:val="24"/>
        </w:rPr>
        <w:t xml:space="preserve"> silicic </w:t>
      </w:r>
      <w:r w:rsidR="00884CAD" w:rsidRPr="00175CE8">
        <w:rPr>
          <w:rFonts w:eastAsia="Times New Roman"/>
          <w:sz w:val="24"/>
          <w:szCs w:val="24"/>
        </w:rPr>
        <w:t>tuff</w:t>
      </w:r>
      <w:r w:rsidR="00AB1FDA">
        <w:rPr>
          <w:rFonts w:eastAsia="Times New Roman"/>
          <w:sz w:val="24"/>
          <w:szCs w:val="24"/>
        </w:rPr>
        <w:t xml:space="preserve"> reservoir</w:t>
      </w:r>
      <w:r w:rsidR="002A56C5">
        <w:rPr>
          <w:rFonts w:eastAsia="Times New Roman"/>
          <w:sz w:val="24"/>
          <w:szCs w:val="24"/>
        </w:rPr>
        <w:t xml:space="preserve">, for instance, would have </w:t>
      </w:r>
      <w:r w:rsidR="00884CAD" w:rsidRPr="00175CE8">
        <w:rPr>
          <w:rFonts w:eastAsia="Times New Roman"/>
          <w:sz w:val="24"/>
          <w:szCs w:val="24"/>
        </w:rPr>
        <w:t>high gamma</w:t>
      </w:r>
      <w:r w:rsidR="00884CAD">
        <w:rPr>
          <w:rFonts w:eastAsia="Times New Roman"/>
          <w:sz w:val="24"/>
          <w:szCs w:val="24"/>
        </w:rPr>
        <w:t>-</w:t>
      </w:r>
      <w:r w:rsidR="00884CAD" w:rsidRPr="00175CE8">
        <w:rPr>
          <w:rFonts w:eastAsia="Times New Roman"/>
          <w:sz w:val="24"/>
          <w:szCs w:val="24"/>
        </w:rPr>
        <w:t>ray readings</w:t>
      </w:r>
      <w:r w:rsidR="00884CAD">
        <w:rPr>
          <w:rFonts w:eastAsia="Times New Roman"/>
          <w:sz w:val="24"/>
          <w:szCs w:val="24"/>
        </w:rPr>
        <w:t xml:space="preserve">, due </w:t>
      </w:r>
      <w:r w:rsidR="00884CAD" w:rsidRPr="00175CE8">
        <w:rPr>
          <w:rFonts w:eastAsia="Times New Roman"/>
          <w:sz w:val="24"/>
          <w:szCs w:val="24"/>
        </w:rPr>
        <w:t xml:space="preserve">to higher </w:t>
      </w:r>
      <w:r w:rsidR="00884CAD">
        <w:rPr>
          <w:rFonts w:eastAsia="Times New Roman"/>
          <w:sz w:val="24"/>
          <w:szCs w:val="24"/>
        </w:rPr>
        <w:t>t</w:t>
      </w:r>
      <w:r w:rsidR="00884CAD" w:rsidRPr="00175CE8">
        <w:rPr>
          <w:rFonts w:eastAsia="Times New Roman"/>
          <w:sz w:val="24"/>
          <w:szCs w:val="24"/>
        </w:rPr>
        <w:t>h</w:t>
      </w:r>
      <w:r w:rsidR="00884CAD">
        <w:rPr>
          <w:rFonts w:eastAsia="Times New Roman"/>
          <w:sz w:val="24"/>
          <w:szCs w:val="24"/>
        </w:rPr>
        <w:t xml:space="preserve">orium (Th) concentrations in felsic tuffs as noted in existing literature </w:t>
      </w:r>
      <w:sdt>
        <w:sdtPr>
          <w:rPr>
            <w:rFonts w:eastAsia="Times New Roman"/>
            <w:sz w:val="24"/>
            <w:szCs w:val="24"/>
          </w:rPr>
          <w:id w:val="419216494"/>
          <w:citation/>
        </w:sdtPr>
        <w:sdtContent>
          <w:r w:rsidR="00884CAD">
            <w:rPr>
              <w:rFonts w:eastAsia="Times New Roman"/>
              <w:sz w:val="24"/>
              <w:szCs w:val="24"/>
            </w:rPr>
            <w:fldChar w:fldCharType="begin"/>
          </w:r>
          <w:r w:rsidR="00884CAD">
            <w:rPr>
              <w:rFonts w:eastAsia="Times New Roman"/>
              <w:sz w:val="24"/>
              <w:szCs w:val="24"/>
            </w:rPr>
            <w:instrText xml:space="preserve"> CITATION Hua04 \l 1033 </w:instrText>
          </w:r>
          <w:r w:rsidR="00884CAD">
            <w:rPr>
              <w:rFonts w:eastAsia="Times New Roman"/>
              <w:sz w:val="24"/>
              <w:szCs w:val="24"/>
            </w:rPr>
            <w:fldChar w:fldCharType="separate"/>
          </w:r>
          <w:r w:rsidR="00DA52C5" w:rsidRPr="00DA52C5">
            <w:rPr>
              <w:rFonts w:eastAsia="Times New Roman"/>
              <w:noProof/>
              <w:sz w:val="24"/>
              <w:szCs w:val="24"/>
            </w:rPr>
            <w:t>(Huang &amp; Pan, 2004)</w:t>
          </w:r>
          <w:r w:rsidR="00884CAD">
            <w:rPr>
              <w:rFonts w:eastAsia="Times New Roman"/>
              <w:sz w:val="24"/>
              <w:szCs w:val="24"/>
            </w:rPr>
            <w:fldChar w:fldCharType="end"/>
          </w:r>
        </w:sdtContent>
      </w:sdt>
      <w:r w:rsidR="00884CAD" w:rsidRPr="00175CE8">
        <w:rPr>
          <w:rFonts w:eastAsia="Times New Roman"/>
          <w:sz w:val="24"/>
          <w:szCs w:val="24"/>
        </w:rPr>
        <w:t xml:space="preserve">. </w:t>
      </w:r>
      <w:r w:rsidR="00982E76">
        <w:rPr>
          <w:rFonts w:eastAsia="Times New Roman"/>
          <w:sz w:val="24"/>
          <w:szCs w:val="24"/>
        </w:rPr>
        <w:t>Higher</w:t>
      </w:r>
      <w:r w:rsidR="00884CAD" w:rsidRPr="00175CE8">
        <w:rPr>
          <w:rFonts w:eastAsia="Times New Roman"/>
          <w:sz w:val="24"/>
          <w:szCs w:val="24"/>
        </w:rPr>
        <w:t xml:space="preserve"> radioactivity could also be </w:t>
      </w:r>
      <w:r w:rsidR="00982E76">
        <w:rPr>
          <w:rFonts w:eastAsia="Times New Roman"/>
          <w:sz w:val="24"/>
          <w:szCs w:val="24"/>
        </w:rPr>
        <w:t>due to presence</w:t>
      </w:r>
      <w:r w:rsidR="00884CAD" w:rsidRPr="00175CE8">
        <w:rPr>
          <w:rFonts w:eastAsia="Times New Roman"/>
          <w:sz w:val="24"/>
          <w:szCs w:val="24"/>
        </w:rPr>
        <w:t xml:space="preserve"> </w:t>
      </w:r>
      <w:r w:rsidR="00982E76">
        <w:rPr>
          <w:rFonts w:eastAsia="Times New Roman"/>
          <w:sz w:val="24"/>
          <w:szCs w:val="24"/>
        </w:rPr>
        <w:t>of</w:t>
      </w:r>
      <w:r w:rsidR="00884CAD" w:rsidRPr="00175CE8">
        <w:rPr>
          <w:rFonts w:eastAsia="Times New Roman"/>
          <w:sz w:val="24"/>
          <w:szCs w:val="24"/>
        </w:rPr>
        <w:t xml:space="preserve"> potassium (K)-rich minerals</w:t>
      </w:r>
      <w:r w:rsidR="00884CAD">
        <w:rPr>
          <w:rFonts w:eastAsia="Times New Roman"/>
          <w:sz w:val="24"/>
          <w:szCs w:val="24"/>
        </w:rPr>
        <w:t xml:space="preserve">, though in this sample most of the K comes in the form of plagioclase and only </w:t>
      </w:r>
      <w:r w:rsidR="00884CAD" w:rsidRPr="002951A6">
        <w:rPr>
          <w:rFonts w:eastAsia="Times New Roman"/>
          <w:sz w:val="24"/>
          <w:szCs w:val="24"/>
          <w:vertAlign w:val="superscript"/>
        </w:rPr>
        <w:t>40</w:t>
      </w:r>
      <w:r w:rsidR="00884CAD">
        <w:rPr>
          <w:rFonts w:eastAsia="Times New Roman"/>
          <w:sz w:val="24"/>
          <w:szCs w:val="24"/>
        </w:rPr>
        <w:t xml:space="preserve">K would contribute to higher gamma-ray readings </w:t>
      </w:r>
      <w:sdt>
        <w:sdtPr>
          <w:rPr>
            <w:rFonts w:eastAsia="Times New Roman"/>
            <w:sz w:val="24"/>
            <w:szCs w:val="24"/>
          </w:rPr>
          <w:id w:val="-346643115"/>
          <w:citation/>
        </w:sdtPr>
        <w:sdtContent>
          <w:r w:rsidR="00884CAD">
            <w:rPr>
              <w:rFonts w:eastAsia="Times New Roman"/>
              <w:sz w:val="24"/>
              <w:szCs w:val="24"/>
            </w:rPr>
            <w:fldChar w:fldCharType="begin"/>
          </w:r>
          <w:r w:rsidR="00884CAD">
            <w:rPr>
              <w:rFonts w:eastAsia="Times New Roman"/>
              <w:sz w:val="24"/>
              <w:szCs w:val="24"/>
            </w:rPr>
            <w:instrText xml:space="preserve"> CITATION Liu13 \l 1033 </w:instrText>
          </w:r>
          <w:r w:rsidR="00884CAD">
            <w:rPr>
              <w:rFonts w:eastAsia="Times New Roman"/>
              <w:sz w:val="24"/>
              <w:szCs w:val="24"/>
            </w:rPr>
            <w:fldChar w:fldCharType="separate"/>
          </w:r>
          <w:r w:rsidR="00DA52C5" w:rsidRPr="00DA52C5">
            <w:rPr>
              <w:rFonts w:eastAsia="Times New Roman"/>
              <w:noProof/>
              <w:sz w:val="24"/>
              <w:szCs w:val="24"/>
            </w:rPr>
            <w:t>(Liu, Li, Liao, &amp; Liu, 2013)</w:t>
          </w:r>
          <w:r w:rsidR="00884CAD">
            <w:rPr>
              <w:rFonts w:eastAsia="Times New Roman"/>
              <w:sz w:val="24"/>
              <w:szCs w:val="24"/>
            </w:rPr>
            <w:fldChar w:fldCharType="end"/>
          </w:r>
        </w:sdtContent>
      </w:sdt>
      <w:r w:rsidR="00884CAD">
        <w:rPr>
          <w:rFonts w:eastAsia="Times New Roman"/>
          <w:sz w:val="24"/>
          <w:szCs w:val="24"/>
        </w:rPr>
        <w:t>.</w:t>
      </w:r>
      <w:r w:rsidR="00884CAD" w:rsidRPr="00175CE8">
        <w:rPr>
          <w:rFonts w:eastAsia="Times New Roman"/>
          <w:sz w:val="24"/>
          <w:szCs w:val="24"/>
        </w:rPr>
        <w:t xml:space="preserve"> Electrical properties</w:t>
      </w:r>
      <w:r w:rsidR="008247B5">
        <w:rPr>
          <w:rFonts w:eastAsia="Times New Roman"/>
          <w:sz w:val="24"/>
          <w:szCs w:val="24"/>
        </w:rPr>
        <w:t>,</w:t>
      </w:r>
      <w:r w:rsidR="005E7B39">
        <w:rPr>
          <w:rFonts w:eastAsia="Times New Roman"/>
          <w:sz w:val="24"/>
          <w:szCs w:val="24"/>
        </w:rPr>
        <w:t xml:space="preserve"> such as resistivity</w:t>
      </w:r>
      <w:r w:rsidR="008247B5">
        <w:rPr>
          <w:rFonts w:eastAsia="Times New Roman"/>
          <w:sz w:val="24"/>
          <w:szCs w:val="24"/>
        </w:rPr>
        <w:t>,</w:t>
      </w:r>
      <w:r w:rsidR="005E7B39">
        <w:rPr>
          <w:rFonts w:eastAsia="Times New Roman"/>
          <w:sz w:val="24"/>
          <w:szCs w:val="24"/>
        </w:rPr>
        <w:t xml:space="preserve"> </w:t>
      </w:r>
      <w:r w:rsidR="008247B5">
        <w:rPr>
          <w:rFonts w:eastAsia="Times New Roman"/>
          <w:sz w:val="24"/>
          <w:szCs w:val="24"/>
        </w:rPr>
        <w:t xml:space="preserve">would be </w:t>
      </w:r>
      <w:r w:rsidR="005E7B39">
        <w:rPr>
          <w:rFonts w:eastAsia="Times New Roman"/>
          <w:sz w:val="24"/>
          <w:szCs w:val="24"/>
        </w:rPr>
        <w:t>low, likely due to the microporous nature of the tuffs</w:t>
      </w:r>
      <w:r w:rsidR="00F97A9F">
        <w:rPr>
          <w:rFonts w:eastAsia="Times New Roman"/>
          <w:sz w:val="24"/>
          <w:szCs w:val="24"/>
        </w:rPr>
        <w:t xml:space="preserve"> – which could also explain the higher porosity values in tuff intervals as compared to other volcanics. </w:t>
      </w:r>
      <w:r w:rsidR="00AB06BE">
        <w:rPr>
          <w:rFonts w:eastAsia="Times New Roman"/>
          <w:sz w:val="24"/>
          <w:szCs w:val="24"/>
        </w:rPr>
        <w:t>Densities</w:t>
      </w:r>
      <w:r w:rsidR="00FF63D4">
        <w:rPr>
          <w:rFonts w:eastAsia="Times New Roman"/>
          <w:sz w:val="24"/>
          <w:szCs w:val="24"/>
        </w:rPr>
        <w:t xml:space="preserve"> </w:t>
      </w:r>
      <w:r w:rsidR="007C2F60">
        <w:rPr>
          <w:rFonts w:eastAsia="Times New Roman"/>
          <w:sz w:val="24"/>
          <w:szCs w:val="24"/>
        </w:rPr>
        <w:t>would be potentially</w:t>
      </w:r>
      <w:r w:rsidR="00AB06BE">
        <w:rPr>
          <w:rFonts w:eastAsia="Times New Roman"/>
          <w:sz w:val="24"/>
          <w:szCs w:val="24"/>
        </w:rPr>
        <w:t xml:space="preserve"> </w:t>
      </w:r>
      <w:r w:rsidR="00FF63D4">
        <w:rPr>
          <w:rFonts w:eastAsia="Times New Roman"/>
          <w:sz w:val="24"/>
          <w:szCs w:val="24"/>
        </w:rPr>
        <w:t>low</w:t>
      </w:r>
      <w:r w:rsidR="00AB06BE">
        <w:rPr>
          <w:rFonts w:eastAsia="Times New Roman"/>
          <w:sz w:val="24"/>
          <w:szCs w:val="24"/>
        </w:rPr>
        <w:t>er</w:t>
      </w:r>
      <w:r w:rsidR="00FF63D4">
        <w:rPr>
          <w:rFonts w:eastAsia="Times New Roman"/>
          <w:sz w:val="24"/>
          <w:szCs w:val="24"/>
        </w:rPr>
        <w:t xml:space="preserve"> because the</w:t>
      </w:r>
      <w:r w:rsidR="00950328">
        <w:rPr>
          <w:rFonts w:eastAsia="Times New Roman"/>
          <w:sz w:val="24"/>
          <w:szCs w:val="24"/>
        </w:rPr>
        <w:t xml:space="preserve"> fine-grained</w:t>
      </w:r>
      <w:r w:rsidR="00FF63D4">
        <w:rPr>
          <w:rFonts w:eastAsia="Times New Roman"/>
          <w:sz w:val="24"/>
          <w:szCs w:val="24"/>
        </w:rPr>
        <w:t xml:space="preserve"> mineral phase</w:t>
      </w:r>
      <w:r w:rsidR="00AB06BE">
        <w:rPr>
          <w:rFonts w:eastAsia="Times New Roman"/>
          <w:sz w:val="24"/>
          <w:szCs w:val="24"/>
        </w:rPr>
        <w:t xml:space="preserve"> present would be distributed</w:t>
      </w:r>
      <w:r w:rsidR="00F44FC1">
        <w:rPr>
          <w:rFonts w:eastAsia="Times New Roman"/>
          <w:sz w:val="24"/>
          <w:szCs w:val="24"/>
        </w:rPr>
        <w:t xml:space="preserve"> in a low packing density, </w:t>
      </w:r>
      <w:r w:rsidR="000B680A">
        <w:rPr>
          <w:rFonts w:eastAsia="Times New Roman"/>
          <w:sz w:val="24"/>
          <w:szCs w:val="24"/>
        </w:rPr>
        <w:t xml:space="preserve">and </w:t>
      </w:r>
      <w:r w:rsidR="00442175">
        <w:rPr>
          <w:rFonts w:eastAsia="Times New Roman"/>
          <w:sz w:val="24"/>
          <w:szCs w:val="24"/>
        </w:rPr>
        <w:t>assuming a lack of high electron number elements</w:t>
      </w:r>
      <w:r w:rsidR="000B680A">
        <w:rPr>
          <w:rFonts w:eastAsia="Times New Roman"/>
          <w:sz w:val="24"/>
          <w:szCs w:val="24"/>
        </w:rPr>
        <w:t xml:space="preserve">, </w:t>
      </w:r>
      <w:r w:rsidR="00442175">
        <w:rPr>
          <w:rFonts w:eastAsia="Times New Roman"/>
          <w:sz w:val="24"/>
          <w:szCs w:val="24"/>
        </w:rPr>
        <w:t xml:space="preserve">the expectation is </w:t>
      </w:r>
      <w:r w:rsidR="00B34A3B">
        <w:rPr>
          <w:rFonts w:eastAsia="Times New Roman"/>
          <w:sz w:val="24"/>
          <w:szCs w:val="24"/>
        </w:rPr>
        <w:t>tuffs</w:t>
      </w:r>
      <w:r w:rsidR="00442175">
        <w:rPr>
          <w:rFonts w:eastAsia="Times New Roman"/>
          <w:sz w:val="24"/>
          <w:szCs w:val="24"/>
        </w:rPr>
        <w:t xml:space="preserve"> would be like glass like material that</w:t>
      </w:r>
      <w:r w:rsidR="007C2F60">
        <w:rPr>
          <w:rFonts w:eastAsia="Times New Roman"/>
          <w:sz w:val="24"/>
          <w:szCs w:val="24"/>
        </w:rPr>
        <w:t>, in general, has a</w:t>
      </w:r>
      <w:r w:rsidR="00B34A3B">
        <w:rPr>
          <w:rFonts w:eastAsia="Times New Roman"/>
          <w:sz w:val="24"/>
          <w:szCs w:val="24"/>
        </w:rPr>
        <w:t xml:space="preserve"> low bulk density.</w:t>
      </w:r>
      <w:r w:rsidR="00B26716">
        <w:rPr>
          <w:rFonts w:eastAsia="Times New Roman"/>
          <w:sz w:val="24"/>
          <w:szCs w:val="24"/>
        </w:rPr>
        <w:t xml:space="preserve"> In terms of neutron characteristics</w:t>
      </w:r>
      <w:r w:rsidR="00777163">
        <w:rPr>
          <w:rFonts w:eastAsia="Times New Roman"/>
          <w:sz w:val="24"/>
          <w:szCs w:val="24"/>
        </w:rPr>
        <w:t xml:space="preserve">, </w:t>
      </w:r>
      <w:r w:rsidR="009573D7">
        <w:rPr>
          <w:rFonts w:eastAsia="Times New Roman"/>
          <w:sz w:val="24"/>
          <w:szCs w:val="24"/>
        </w:rPr>
        <w:t xml:space="preserve">while </w:t>
      </w:r>
      <w:r w:rsidR="00777163">
        <w:rPr>
          <w:rFonts w:eastAsia="Times New Roman"/>
          <w:sz w:val="24"/>
          <w:szCs w:val="24"/>
        </w:rPr>
        <w:t xml:space="preserve">tuffs </w:t>
      </w:r>
      <w:r w:rsidR="009573D7">
        <w:rPr>
          <w:rFonts w:eastAsia="Times New Roman"/>
          <w:sz w:val="24"/>
          <w:szCs w:val="24"/>
        </w:rPr>
        <w:t xml:space="preserve">themselves </w:t>
      </w:r>
      <w:r w:rsidR="00777163">
        <w:rPr>
          <w:rFonts w:eastAsia="Times New Roman"/>
          <w:sz w:val="24"/>
          <w:szCs w:val="24"/>
        </w:rPr>
        <w:t>have a low hydrogen index</w:t>
      </w:r>
      <w:r w:rsidR="009573D7">
        <w:rPr>
          <w:rFonts w:eastAsia="Times New Roman"/>
          <w:sz w:val="24"/>
          <w:szCs w:val="24"/>
        </w:rPr>
        <w:t xml:space="preserve"> (HI), the intragranular porosity and large surface roughness means there can be bound/interstitial water</w:t>
      </w:r>
      <w:r w:rsidR="0080767B">
        <w:rPr>
          <w:rFonts w:eastAsia="Times New Roman"/>
          <w:sz w:val="24"/>
          <w:szCs w:val="24"/>
        </w:rPr>
        <w:t xml:space="preserve"> associated with the large surface-to-volume ratio</w:t>
      </w:r>
      <w:r w:rsidR="009573D7">
        <w:rPr>
          <w:rFonts w:eastAsia="Times New Roman"/>
          <w:sz w:val="24"/>
          <w:szCs w:val="24"/>
        </w:rPr>
        <w:t xml:space="preserve"> that can give high HI values</w:t>
      </w:r>
      <w:r w:rsidR="00777163">
        <w:rPr>
          <w:rFonts w:eastAsia="Times New Roman"/>
          <w:sz w:val="24"/>
          <w:szCs w:val="24"/>
        </w:rPr>
        <w:t xml:space="preserve">. </w:t>
      </w:r>
      <w:r w:rsidR="0061447B">
        <w:rPr>
          <w:rFonts w:eastAsia="Times New Roman"/>
          <w:sz w:val="24"/>
          <w:szCs w:val="24"/>
        </w:rPr>
        <w:t>They also have low neutron capture characteristic</w:t>
      </w:r>
      <w:r w:rsidR="00AF1BA5">
        <w:rPr>
          <w:rFonts w:eastAsia="Times New Roman"/>
          <w:sz w:val="24"/>
          <w:szCs w:val="24"/>
        </w:rPr>
        <w:t>s</w:t>
      </w:r>
      <w:r w:rsidR="0061447B">
        <w:rPr>
          <w:rFonts w:eastAsia="Times New Roman"/>
          <w:sz w:val="24"/>
          <w:szCs w:val="24"/>
        </w:rPr>
        <w:t xml:space="preserve">, so in general, neutron </w:t>
      </w:r>
      <w:r w:rsidR="0083786A">
        <w:rPr>
          <w:rFonts w:eastAsia="Times New Roman"/>
          <w:sz w:val="24"/>
          <w:szCs w:val="24"/>
        </w:rPr>
        <w:t xml:space="preserve">readings </w:t>
      </w:r>
      <w:r w:rsidR="0002238B">
        <w:rPr>
          <w:rFonts w:eastAsia="Times New Roman"/>
          <w:sz w:val="24"/>
          <w:szCs w:val="24"/>
        </w:rPr>
        <w:t>can be quite high</w:t>
      </w:r>
      <w:r w:rsidR="0083786A">
        <w:rPr>
          <w:rFonts w:eastAsia="Times New Roman"/>
          <w:sz w:val="24"/>
          <w:szCs w:val="24"/>
        </w:rPr>
        <w:t>.</w:t>
      </w:r>
      <w:r w:rsidR="008C4296">
        <w:rPr>
          <w:rFonts w:eastAsia="Times New Roman"/>
          <w:sz w:val="24"/>
          <w:szCs w:val="24"/>
        </w:rPr>
        <w:t xml:space="preserve"> </w:t>
      </w:r>
      <w:r w:rsidR="00A00D56" w:rsidRPr="00175CE8">
        <w:rPr>
          <w:rFonts w:eastAsia="Times New Roman"/>
          <w:sz w:val="24"/>
          <w:szCs w:val="24"/>
        </w:rPr>
        <w:t xml:space="preserve">To </w:t>
      </w:r>
      <w:r w:rsidR="00F70C8D" w:rsidRPr="00175CE8">
        <w:rPr>
          <w:rFonts w:eastAsia="Times New Roman"/>
          <w:sz w:val="24"/>
          <w:szCs w:val="24"/>
        </w:rPr>
        <w:t>summarize</w:t>
      </w:r>
      <w:r w:rsidR="00A00D56" w:rsidRPr="00175CE8">
        <w:rPr>
          <w:rFonts w:eastAsia="Times New Roman"/>
          <w:sz w:val="24"/>
          <w:szCs w:val="24"/>
        </w:rPr>
        <w:t xml:space="preserve">, </w:t>
      </w:r>
      <w:r w:rsidR="008C4296">
        <w:rPr>
          <w:rFonts w:eastAsia="Times New Roman"/>
          <w:sz w:val="24"/>
          <w:szCs w:val="24"/>
        </w:rPr>
        <w:t xml:space="preserve">we would expect </w:t>
      </w:r>
      <w:r w:rsidR="00AF1BA5">
        <w:rPr>
          <w:rFonts w:eastAsia="Times New Roman"/>
          <w:sz w:val="24"/>
          <w:szCs w:val="24"/>
        </w:rPr>
        <w:t xml:space="preserve">that </w:t>
      </w:r>
      <w:r w:rsidR="008C4296">
        <w:rPr>
          <w:rFonts w:eastAsia="Times New Roman"/>
          <w:sz w:val="24"/>
          <w:szCs w:val="24"/>
        </w:rPr>
        <w:t xml:space="preserve">typical </w:t>
      </w:r>
      <w:r w:rsidR="00AF1BA5">
        <w:rPr>
          <w:rFonts w:eastAsia="Times New Roman"/>
          <w:sz w:val="24"/>
          <w:szCs w:val="24"/>
        </w:rPr>
        <w:t>volcanics</w:t>
      </w:r>
      <w:r w:rsidR="00A00D56" w:rsidRPr="00175CE8">
        <w:rPr>
          <w:rFonts w:eastAsia="Times New Roman"/>
          <w:sz w:val="24"/>
          <w:szCs w:val="24"/>
        </w:rPr>
        <w:t xml:space="preserve"> have a “hot” gamma ray, low </w:t>
      </w:r>
      <w:r w:rsidR="00F70C8D" w:rsidRPr="00175CE8">
        <w:rPr>
          <w:rFonts w:eastAsia="Times New Roman"/>
          <w:sz w:val="24"/>
          <w:szCs w:val="24"/>
        </w:rPr>
        <w:t>density</w:t>
      </w:r>
      <w:r w:rsidR="001E495D">
        <w:rPr>
          <w:rFonts w:eastAsia="Times New Roman"/>
          <w:sz w:val="24"/>
          <w:szCs w:val="24"/>
        </w:rPr>
        <w:t xml:space="preserve">, </w:t>
      </w:r>
      <w:r w:rsidR="0002238B">
        <w:rPr>
          <w:rFonts w:eastAsia="Times New Roman"/>
          <w:sz w:val="24"/>
          <w:szCs w:val="24"/>
        </w:rPr>
        <w:t xml:space="preserve">high </w:t>
      </w:r>
      <w:r w:rsidR="00AF1BA5">
        <w:rPr>
          <w:rFonts w:eastAsia="Times New Roman"/>
          <w:sz w:val="24"/>
          <w:szCs w:val="24"/>
        </w:rPr>
        <w:t>neutron</w:t>
      </w:r>
      <w:r w:rsidR="00F70C8D" w:rsidRPr="00175CE8">
        <w:rPr>
          <w:rFonts w:eastAsia="Times New Roman"/>
          <w:sz w:val="24"/>
          <w:szCs w:val="24"/>
        </w:rPr>
        <w:t>,</w:t>
      </w:r>
      <w:r w:rsidR="00A00D56" w:rsidRPr="00175CE8">
        <w:rPr>
          <w:rFonts w:eastAsia="Times New Roman"/>
          <w:sz w:val="24"/>
          <w:szCs w:val="24"/>
        </w:rPr>
        <w:t xml:space="preserve"> and low resistivity signature.</w:t>
      </w:r>
      <w:r w:rsidR="008C4296">
        <w:rPr>
          <w:rFonts w:eastAsia="Times New Roman"/>
          <w:sz w:val="24"/>
          <w:szCs w:val="24"/>
        </w:rPr>
        <w:t xml:space="preserve"> </w:t>
      </w:r>
      <w:r w:rsidR="00BB1E49">
        <w:rPr>
          <w:rFonts w:eastAsia="Times New Roman"/>
          <w:sz w:val="24"/>
          <w:szCs w:val="24"/>
        </w:rPr>
        <w:t xml:space="preserve">As will be seen in Well CP, however, this was not to be the case, primarily because of the </w:t>
      </w:r>
      <w:r w:rsidR="00C1069C">
        <w:rPr>
          <w:rFonts w:eastAsia="Times New Roman"/>
          <w:sz w:val="24"/>
          <w:szCs w:val="24"/>
        </w:rPr>
        <w:t xml:space="preserve">unique </w:t>
      </w:r>
      <w:r w:rsidR="006E3900" w:rsidRPr="006E3900">
        <w:rPr>
          <w:rFonts w:eastAsia="Times New Roman"/>
          <w:sz w:val="24"/>
          <w:szCs w:val="24"/>
        </w:rPr>
        <w:t>output from the “Russian Logs”.</w:t>
      </w:r>
      <w:r w:rsidR="00422C07">
        <w:rPr>
          <w:rFonts w:eastAsia="Times New Roman"/>
          <w:sz w:val="24"/>
          <w:szCs w:val="24"/>
        </w:rPr>
        <w:t xml:space="preserve"> In fact, we observe </w:t>
      </w:r>
      <w:r w:rsidR="00422C07" w:rsidRPr="006E3900">
        <w:rPr>
          <w:rFonts w:eastAsia="Times New Roman"/>
          <w:sz w:val="24"/>
          <w:szCs w:val="24"/>
        </w:rPr>
        <w:t xml:space="preserve">a </w:t>
      </w:r>
      <w:r w:rsidR="00422C07">
        <w:rPr>
          <w:rFonts w:eastAsia="Times New Roman"/>
          <w:sz w:val="24"/>
          <w:szCs w:val="24"/>
        </w:rPr>
        <w:t>low</w:t>
      </w:r>
      <w:r w:rsidR="00422C07" w:rsidRPr="006E3900">
        <w:rPr>
          <w:rFonts w:eastAsia="Times New Roman"/>
          <w:sz w:val="24"/>
          <w:szCs w:val="24"/>
        </w:rPr>
        <w:t xml:space="preserve"> gamma ray, low neutron</w:t>
      </w:r>
      <w:r w:rsidR="00422C07">
        <w:rPr>
          <w:rFonts w:eastAsia="Times New Roman"/>
          <w:sz w:val="24"/>
          <w:szCs w:val="24"/>
        </w:rPr>
        <w:t xml:space="preserve"> (count)</w:t>
      </w:r>
      <w:r w:rsidR="00422C07" w:rsidRPr="006E3900">
        <w:rPr>
          <w:rFonts w:eastAsia="Times New Roman"/>
          <w:sz w:val="24"/>
          <w:szCs w:val="24"/>
        </w:rPr>
        <w:t xml:space="preserve">, and generally </w:t>
      </w:r>
      <w:r w:rsidR="00422C07">
        <w:rPr>
          <w:rFonts w:eastAsia="Times New Roman"/>
          <w:sz w:val="24"/>
          <w:szCs w:val="24"/>
        </w:rPr>
        <w:t>high</w:t>
      </w:r>
      <w:r w:rsidR="00422C07" w:rsidRPr="006E3900">
        <w:rPr>
          <w:rFonts w:eastAsia="Times New Roman"/>
          <w:sz w:val="24"/>
          <w:szCs w:val="24"/>
        </w:rPr>
        <w:t xml:space="preserve"> resistivity signature</w:t>
      </w:r>
      <w:r w:rsidR="00422C07">
        <w:rPr>
          <w:rFonts w:eastAsia="Times New Roman"/>
          <w:sz w:val="24"/>
          <w:szCs w:val="24"/>
        </w:rPr>
        <w:t>.</w:t>
      </w:r>
    </w:p>
    <w:p w14:paraId="372D999C" w14:textId="77777777" w:rsidR="00A00D56" w:rsidRPr="00175CE8" w:rsidRDefault="00A00D56" w:rsidP="00A00D56">
      <w:pPr>
        <w:rPr>
          <w:sz w:val="24"/>
          <w:szCs w:val="24"/>
        </w:rPr>
      </w:pPr>
    </w:p>
    <w:p w14:paraId="5146AF15" w14:textId="0434E40E" w:rsidR="00E50E8D" w:rsidRPr="006B70A9" w:rsidRDefault="00E50E8D" w:rsidP="00E50E8D">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Understanding Russian Logs</w:t>
      </w:r>
    </w:p>
    <w:p w14:paraId="0B278B40" w14:textId="689A4C5D" w:rsidR="00084E9C" w:rsidRDefault="00084E9C" w:rsidP="00084E9C">
      <w:pPr>
        <w:jc w:val="both"/>
        <w:rPr>
          <w:sz w:val="24"/>
          <w:szCs w:val="24"/>
        </w:rPr>
      </w:pPr>
      <w:r w:rsidRPr="004A1CB2">
        <w:rPr>
          <w:sz w:val="24"/>
          <w:szCs w:val="24"/>
        </w:rPr>
        <w:t xml:space="preserve">Interpreting Russian logs can be a challenge for those of us who have become accustomed to conventional modern “western” logs. Differences between the two styles are plenty: besides the use of the Cyrillic alphabet, differences in terminology, available data, and ensuing interpretation methods make employing conventional methods to interpret these unconventional logs difficult. Hence, a decent understanding of Russian logs is needed to reliably </w:t>
      </w:r>
      <w:r w:rsidR="00B01AC4" w:rsidRPr="004A1CB2">
        <w:rPr>
          <w:sz w:val="24"/>
          <w:szCs w:val="24"/>
        </w:rPr>
        <w:t>characteri</w:t>
      </w:r>
      <w:r w:rsidR="00B01AC4">
        <w:rPr>
          <w:sz w:val="24"/>
          <w:szCs w:val="24"/>
        </w:rPr>
        <w:t>z</w:t>
      </w:r>
      <w:r w:rsidR="00B01AC4" w:rsidRPr="004A1CB2">
        <w:rPr>
          <w:sz w:val="24"/>
          <w:szCs w:val="24"/>
        </w:rPr>
        <w:t xml:space="preserve">e </w:t>
      </w:r>
      <w:r w:rsidRPr="004A1CB2">
        <w:rPr>
          <w:sz w:val="24"/>
          <w:szCs w:val="24"/>
        </w:rPr>
        <w:t xml:space="preserve">a reservoir </w:t>
      </w:r>
      <w:r w:rsidR="00251520">
        <w:rPr>
          <w:sz w:val="24"/>
          <w:szCs w:val="24"/>
        </w:rPr>
        <w:t>which has</w:t>
      </w:r>
      <w:r w:rsidR="00E623ED">
        <w:rPr>
          <w:sz w:val="24"/>
          <w:szCs w:val="24"/>
        </w:rPr>
        <w:t xml:space="preserve"> been measured by said tools</w:t>
      </w:r>
      <w:r w:rsidRPr="004A1CB2">
        <w:rPr>
          <w:sz w:val="24"/>
          <w:szCs w:val="24"/>
        </w:rPr>
        <w:t>.</w:t>
      </w:r>
    </w:p>
    <w:p w14:paraId="0715D74B" w14:textId="77777777" w:rsidR="00084E9C" w:rsidRPr="004A1CB2" w:rsidRDefault="00084E9C" w:rsidP="00084E9C">
      <w:pPr>
        <w:jc w:val="both"/>
        <w:rPr>
          <w:sz w:val="24"/>
          <w:szCs w:val="24"/>
        </w:rPr>
      </w:pPr>
    </w:p>
    <w:p w14:paraId="6BF0FED5" w14:textId="15DCF08F" w:rsidR="00084E9C" w:rsidRDefault="00084E9C" w:rsidP="00084E9C">
      <w:pPr>
        <w:jc w:val="both"/>
        <w:rPr>
          <w:sz w:val="24"/>
          <w:szCs w:val="24"/>
        </w:rPr>
      </w:pPr>
      <w:r w:rsidRPr="004A1CB2">
        <w:rPr>
          <w:sz w:val="24"/>
          <w:szCs w:val="24"/>
        </w:rPr>
        <w:t>Some typical measurements found in Russian logs are BKZ logs (</w:t>
      </w:r>
      <w:r w:rsidR="005C7283">
        <w:rPr>
          <w:sz w:val="24"/>
          <w:szCs w:val="24"/>
        </w:rPr>
        <w:t>i.e.</w:t>
      </w:r>
      <w:r w:rsidRPr="004A1CB2">
        <w:rPr>
          <w:sz w:val="24"/>
          <w:szCs w:val="24"/>
        </w:rPr>
        <w:t xml:space="preserve"> spontaneous potential (SP), normal (PZ), lateral (GZ), and inverted lateral (GZR)) and nuclear measurements such as natural gamma-ray and neutron-gamma capture</w:t>
      </w:r>
      <w:r w:rsidR="003A4BC3">
        <w:rPr>
          <w:sz w:val="24"/>
          <w:szCs w:val="24"/>
        </w:rPr>
        <w:t>, NGK</w:t>
      </w:r>
      <w:r w:rsidRPr="004A1CB2">
        <w:rPr>
          <w:sz w:val="24"/>
          <w:szCs w:val="24"/>
        </w:rPr>
        <w:t xml:space="preserve"> </w:t>
      </w:r>
      <w:sdt>
        <w:sdtPr>
          <w:rPr>
            <w:sz w:val="24"/>
            <w:szCs w:val="24"/>
          </w:rPr>
          <w:id w:val="176464524"/>
          <w:citation/>
        </w:sdtPr>
        <w:sdtContent>
          <w:r w:rsidRPr="004A1CB2">
            <w:rPr>
              <w:sz w:val="24"/>
              <w:szCs w:val="24"/>
            </w:rPr>
            <w:fldChar w:fldCharType="begin"/>
          </w:r>
          <w:r w:rsidRPr="004A1CB2">
            <w:rPr>
              <w:sz w:val="24"/>
              <w:szCs w:val="24"/>
            </w:rPr>
            <w:instrText xml:space="preserve"> CITATION Tin95 \l 1033 </w:instrText>
          </w:r>
          <w:r w:rsidRPr="004A1CB2">
            <w:rPr>
              <w:sz w:val="24"/>
              <w:szCs w:val="24"/>
            </w:rPr>
            <w:fldChar w:fldCharType="separate"/>
          </w:r>
          <w:r w:rsidR="00DA52C5" w:rsidRPr="00DA52C5">
            <w:rPr>
              <w:noProof/>
              <w:sz w:val="24"/>
              <w:szCs w:val="24"/>
            </w:rPr>
            <w:t>(Tingey, Nelson, &amp; Newsham, 1995)</w:t>
          </w:r>
          <w:r w:rsidRPr="004A1CB2">
            <w:rPr>
              <w:sz w:val="24"/>
              <w:szCs w:val="24"/>
            </w:rPr>
            <w:fldChar w:fldCharType="end"/>
          </w:r>
        </w:sdtContent>
      </w:sdt>
      <w:r w:rsidRPr="004A1CB2">
        <w:rPr>
          <w:sz w:val="24"/>
          <w:szCs w:val="24"/>
        </w:rPr>
        <w:t>. Such measurements can be made either with a single or dual</w:t>
      </w:r>
      <w:r w:rsidR="00A919DA">
        <w:rPr>
          <w:sz w:val="24"/>
          <w:szCs w:val="24"/>
        </w:rPr>
        <w:t xml:space="preserve"> </w:t>
      </w:r>
      <w:r w:rsidRPr="004A1CB2">
        <w:rPr>
          <w:sz w:val="24"/>
          <w:szCs w:val="24"/>
        </w:rPr>
        <w:t xml:space="preserve">detectors in wells. </w:t>
      </w:r>
    </w:p>
    <w:p w14:paraId="176D2020" w14:textId="77777777" w:rsidR="00084E9C" w:rsidRDefault="00084E9C" w:rsidP="00084E9C">
      <w:pPr>
        <w:jc w:val="both"/>
        <w:rPr>
          <w:sz w:val="24"/>
          <w:szCs w:val="24"/>
        </w:rPr>
      </w:pPr>
    </w:p>
    <w:p w14:paraId="52ECA905" w14:textId="1BAC049D" w:rsidR="0077186E" w:rsidRDefault="00084E9C" w:rsidP="00084E9C">
      <w:pPr>
        <w:jc w:val="both"/>
        <w:rPr>
          <w:sz w:val="24"/>
          <w:szCs w:val="24"/>
        </w:rPr>
      </w:pPr>
      <w:r>
        <w:rPr>
          <w:sz w:val="24"/>
          <w:szCs w:val="24"/>
        </w:rPr>
        <w:t>P</w:t>
      </w:r>
      <w:r w:rsidRPr="004A1CB2">
        <w:rPr>
          <w:sz w:val="24"/>
          <w:szCs w:val="24"/>
        </w:rPr>
        <w:t>orosity is often derived from these nuclear logs, for example from neutron count rates</w:t>
      </w:r>
      <w:r>
        <w:rPr>
          <w:sz w:val="24"/>
          <w:szCs w:val="24"/>
        </w:rPr>
        <w:t>, instead of density logs as these are rarely found for Russian logs</w:t>
      </w:r>
      <w:r w:rsidRPr="004A1CB2">
        <w:rPr>
          <w:sz w:val="24"/>
          <w:szCs w:val="24"/>
        </w:rPr>
        <w:t xml:space="preserve">. Depending on the type of nuclear data available and whether it is an open or cased-hole, different equations exist to compute neutron porosity values and might need to be modified for use with </w:t>
      </w:r>
      <w:r>
        <w:rPr>
          <w:sz w:val="24"/>
          <w:szCs w:val="24"/>
        </w:rPr>
        <w:t>different datasets</w:t>
      </w:r>
      <w:r w:rsidRPr="004A1CB2">
        <w:rPr>
          <w:sz w:val="24"/>
          <w:szCs w:val="24"/>
        </w:rPr>
        <w:t xml:space="preserve"> </w:t>
      </w:r>
      <w:sdt>
        <w:sdtPr>
          <w:rPr>
            <w:sz w:val="24"/>
            <w:szCs w:val="24"/>
          </w:rPr>
          <w:id w:val="-167262416"/>
          <w:citation/>
        </w:sdtPr>
        <w:sdtContent>
          <w:r w:rsidRPr="004A1CB2">
            <w:rPr>
              <w:sz w:val="24"/>
              <w:szCs w:val="24"/>
            </w:rPr>
            <w:fldChar w:fldCharType="begin"/>
          </w:r>
          <w:r w:rsidRPr="004A1CB2">
            <w:rPr>
              <w:sz w:val="24"/>
              <w:szCs w:val="24"/>
            </w:rPr>
            <w:instrText xml:space="preserve"> CITATION Car03 \l 1033 </w:instrText>
          </w:r>
          <w:r w:rsidRPr="004A1CB2">
            <w:rPr>
              <w:sz w:val="24"/>
              <w:szCs w:val="24"/>
            </w:rPr>
            <w:fldChar w:fldCharType="separate"/>
          </w:r>
          <w:r w:rsidR="00DA52C5" w:rsidRPr="00DA52C5">
            <w:rPr>
              <w:noProof/>
              <w:sz w:val="24"/>
              <w:szCs w:val="24"/>
            </w:rPr>
            <w:t>(Carlstrom &amp; Cluff, 2003)</w:t>
          </w:r>
          <w:r w:rsidRPr="004A1CB2">
            <w:rPr>
              <w:sz w:val="24"/>
              <w:szCs w:val="24"/>
            </w:rPr>
            <w:fldChar w:fldCharType="end"/>
          </w:r>
        </w:sdtContent>
      </w:sdt>
      <w:r w:rsidRPr="004A1CB2">
        <w:rPr>
          <w:sz w:val="24"/>
          <w:szCs w:val="24"/>
        </w:rPr>
        <w:t>.</w:t>
      </w:r>
      <w:r>
        <w:rPr>
          <w:sz w:val="24"/>
          <w:szCs w:val="24"/>
        </w:rPr>
        <w:t xml:space="preserve"> Resistivity measurements from the BKZ logs can be used to compute petrophysical properties such as shale volume (VSH) and total water saturation (SWT)</w:t>
      </w:r>
      <w:r w:rsidR="0025487A">
        <w:rPr>
          <w:sz w:val="24"/>
          <w:szCs w:val="24"/>
        </w:rPr>
        <w:t xml:space="preserve"> </w:t>
      </w:r>
      <w:sdt>
        <w:sdtPr>
          <w:rPr>
            <w:sz w:val="24"/>
            <w:szCs w:val="24"/>
          </w:rPr>
          <w:id w:val="203453811"/>
          <w:citation/>
        </w:sdtPr>
        <w:sdtContent>
          <w:r>
            <w:rPr>
              <w:sz w:val="24"/>
              <w:szCs w:val="24"/>
            </w:rPr>
            <w:fldChar w:fldCharType="begin"/>
          </w:r>
          <w:r>
            <w:rPr>
              <w:sz w:val="24"/>
              <w:szCs w:val="24"/>
            </w:rPr>
            <w:instrText xml:space="preserve"> CITATION Wil94 \l 1033 </w:instrText>
          </w:r>
          <w:r>
            <w:rPr>
              <w:sz w:val="24"/>
              <w:szCs w:val="24"/>
            </w:rPr>
            <w:fldChar w:fldCharType="separate"/>
          </w:r>
          <w:r w:rsidR="00DA52C5" w:rsidRPr="00DA52C5">
            <w:rPr>
              <w:noProof/>
              <w:sz w:val="24"/>
              <w:szCs w:val="24"/>
            </w:rPr>
            <w:t>(Wiltgen, 1994)</w:t>
          </w:r>
          <w:r>
            <w:rPr>
              <w:sz w:val="24"/>
              <w:szCs w:val="24"/>
            </w:rPr>
            <w:fldChar w:fldCharType="end"/>
          </w:r>
        </w:sdtContent>
      </w:sdt>
      <w:r>
        <w:rPr>
          <w:sz w:val="24"/>
          <w:szCs w:val="24"/>
        </w:rPr>
        <w:t xml:space="preserve"> can be </w:t>
      </w:r>
      <w:r>
        <w:rPr>
          <w:sz w:val="24"/>
          <w:szCs w:val="24"/>
        </w:rPr>
        <w:lastRenderedPageBreak/>
        <w:t xml:space="preserve">calculated from resistivity using various equations such as the Simandoux, Archie, and </w:t>
      </w:r>
      <w:r w:rsidR="0084744A">
        <w:rPr>
          <w:sz w:val="24"/>
          <w:szCs w:val="24"/>
        </w:rPr>
        <w:t>Indonesia</w:t>
      </w:r>
      <w:r>
        <w:rPr>
          <w:sz w:val="24"/>
          <w:szCs w:val="24"/>
        </w:rPr>
        <w:t xml:space="preserve"> equations. The use of some of these methods is covered in a later section.</w:t>
      </w:r>
    </w:p>
    <w:p w14:paraId="7A67C93A" w14:textId="77777777" w:rsidR="00084E9C" w:rsidRPr="00084E9C" w:rsidRDefault="00084E9C" w:rsidP="00084E9C">
      <w:pPr>
        <w:jc w:val="both"/>
        <w:rPr>
          <w:rStyle w:val="Emphasis"/>
          <w:b w:val="0"/>
          <w:i w:val="0"/>
          <w:sz w:val="24"/>
          <w:szCs w:val="24"/>
        </w:rPr>
      </w:pPr>
    </w:p>
    <w:p w14:paraId="408207D5" w14:textId="69E00A01"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 xml:space="preserve">Results and Discussion - Well </w:t>
      </w:r>
      <w:r w:rsidR="000259FD" w:rsidRPr="006B70A9">
        <w:rPr>
          <w:rStyle w:val="Emphasis"/>
          <w:rFonts w:ascii="Times New Roman" w:hAnsi="Times New Roman" w:cs="Times New Roman"/>
          <w:color w:val="auto"/>
          <w:sz w:val="24"/>
          <w:szCs w:val="24"/>
        </w:rPr>
        <w:t>CP</w:t>
      </w:r>
    </w:p>
    <w:p w14:paraId="7DD0A666" w14:textId="3C4EFB01" w:rsidR="00A00D56" w:rsidRPr="00175CE8" w:rsidRDefault="00564B66" w:rsidP="00A00D56">
      <w:pPr>
        <w:jc w:val="both"/>
        <w:rPr>
          <w:sz w:val="24"/>
          <w:szCs w:val="24"/>
        </w:rPr>
      </w:pPr>
      <w:r>
        <w:rPr>
          <w:sz w:val="24"/>
          <w:szCs w:val="24"/>
        </w:rPr>
        <w:t xml:space="preserve">Besides the lack of clarity on the origins of the data and measurements from Well CP, several other issues made the analysis of this well difficult. Firstly, the already limited data set that was present was poor, with badly washed-out holes. Moreover, logs were inconsistently </w:t>
      </w:r>
      <w:r w:rsidR="00413A43">
        <w:rPr>
          <w:sz w:val="24"/>
          <w:szCs w:val="24"/>
        </w:rPr>
        <w:t>named,</w:t>
      </w:r>
      <w:r>
        <w:rPr>
          <w:sz w:val="24"/>
          <w:szCs w:val="24"/>
        </w:rPr>
        <w:t xml:space="preserve"> and units were not kept constant either. In intervals where lithology appeared to be consistent and cohesive, resistivity curves could swing wildly, casting a shadow of doubt on the veracity of the measurements. </w:t>
      </w:r>
      <w:r w:rsidR="00475D3F">
        <w:rPr>
          <w:sz w:val="24"/>
          <w:szCs w:val="24"/>
        </w:rPr>
        <w:t>Even</w:t>
      </w:r>
      <w:r w:rsidR="00F82E80">
        <w:rPr>
          <w:sz w:val="24"/>
          <w:szCs w:val="24"/>
        </w:rPr>
        <w:t xml:space="preserve"> the geology</w:t>
      </w:r>
      <w:r w:rsidR="00E350FD">
        <w:rPr>
          <w:sz w:val="24"/>
          <w:szCs w:val="24"/>
        </w:rPr>
        <w:t xml:space="preserve"> of the area</w:t>
      </w:r>
      <w:r w:rsidR="00475D3F">
        <w:rPr>
          <w:sz w:val="24"/>
          <w:szCs w:val="24"/>
        </w:rPr>
        <w:t xml:space="preserve"> </w:t>
      </w:r>
      <w:r w:rsidR="00413A43">
        <w:rPr>
          <w:sz w:val="24"/>
          <w:szCs w:val="24"/>
        </w:rPr>
        <w:t>complicated analysis as o</w:t>
      </w:r>
      <w:r w:rsidR="00A00D56" w:rsidRPr="00175CE8">
        <w:rPr>
          <w:sz w:val="24"/>
          <w:szCs w:val="24"/>
        </w:rPr>
        <w:t xml:space="preserve">ld mudlogs described </w:t>
      </w:r>
      <w:r w:rsidR="00413A43">
        <w:rPr>
          <w:sz w:val="24"/>
          <w:szCs w:val="24"/>
        </w:rPr>
        <w:t>a range of rock types within the</w:t>
      </w:r>
      <w:r w:rsidR="00A00D56" w:rsidRPr="00175CE8">
        <w:rPr>
          <w:sz w:val="24"/>
          <w:szCs w:val="24"/>
        </w:rPr>
        <w:t xml:space="preserve"> volcanic facies</w:t>
      </w:r>
      <w:r w:rsidR="00413A43">
        <w:rPr>
          <w:sz w:val="24"/>
          <w:szCs w:val="24"/>
        </w:rPr>
        <w:t>,</w:t>
      </w:r>
      <w:r w:rsidR="00A00D56" w:rsidRPr="00175CE8">
        <w:rPr>
          <w:sz w:val="24"/>
          <w:szCs w:val="24"/>
        </w:rPr>
        <w:t xml:space="preserve"> </w:t>
      </w:r>
      <w:r w:rsidR="00413A43">
        <w:rPr>
          <w:sz w:val="24"/>
          <w:szCs w:val="24"/>
        </w:rPr>
        <w:t xml:space="preserve">which is </w:t>
      </w:r>
      <w:r w:rsidR="00A00D56" w:rsidRPr="00175CE8">
        <w:rPr>
          <w:sz w:val="24"/>
          <w:szCs w:val="24"/>
        </w:rPr>
        <w:t xml:space="preserve">composed primarily of basalts, or andesitic and interbed with clays, carbonates, sandstones. In some places, tuff conglomerates were intersected as well. Cuttings were also </w:t>
      </w:r>
      <w:r w:rsidR="007826EE" w:rsidRPr="00175CE8">
        <w:rPr>
          <w:sz w:val="24"/>
          <w:szCs w:val="24"/>
        </w:rPr>
        <w:t>observed</w:t>
      </w:r>
      <w:r w:rsidR="00A00D56" w:rsidRPr="00175CE8">
        <w:rPr>
          <w:sz w:val="24"/>
          <w:szCs w:val="24"/>
        </w:rPr>
        <w:t xml:space="preserve"> to have undergone severe mechanical stress under dynamic metamorphism.</w:t>
      </w:r>
    </w:p>
    <w:p w14:paraId="565C9C3C" w14:textId="72AB9EAB" w:rsidR="00A00D56" w:rsidRPr="00175CE8" w:rsidRDefault="00A00D56" w:rsidP="00A00D56">
      <w:pPr>
        <w:jc w:val="both"/>
        <w:rPr>
          <w:sz w:val="24"/>
          <w:szCs w:val="24"/>
        </w:rPr>
      </w:pPr>
    </w:p>
    <w:p w14:paraId="39E28E0D" w14:textId="58865617" w:rsidR="00A00D56" w:rsidRPr="00175CE8" w:rsidRDefault="00A00D56" w:rsidP="00A00D56">
      <w:pPr>
        <w:jc w:val="both"/>
        <w:rPr>
          <w:sz w:val="24"/>
          <w:szCs w:val="24"/>
        </w:rPr>
      </w:pPr>
      <w:r w:rsidRPr="00175CE8">
        <w:rPr>
          <w:sz w:val="24"/>
          <w:szCs w:val="24"/>
        </w:rPr>
        <w:t>Given this, we opted to follow the mantra “keep it simple” and to consider the reservoir holistically, across scales that span nine orders of magnitude. We started our analysis by firstly looking at thin sections and cores to cement our understanding of the facies, particularly the pore morphology (nm scale), before moving on to the macro properties, such as porosity-permeability and trapped residual saturation (mm to cm scale). As logging tools are not designed to measure tuff properties accurately, we applied a</w:t>
      </w:r>
      <w:r w:rsidR="006D3F09">
        <w:rPr>
          <w:sz w:val="24"/>
          <w:szCs w:val="24"/>
        </w:rPr>
        <w:t>n</w:t>
      </w:r>
      <w:r w:rsidRPr="00175CE8">
        <w:rPr>
          <w:sz w:val="24"/>
          <w:szCs w:val="24"/>
        </w:rPr>
        <w:t xml:space="preserve"> approach </w:t>
      </w:r>
      <w:r w:rsidR="006D3F09">
        <w:rPr>
          <w:sz w:val="24"/>
          <w:szCs w:val="24"/>
        </w:rPr>
        <w:t>which saw us</w:t>
      </w:r>
      <w:r w:rsidRPr="00175CE8">
        <w:rPr>
          <w:sz w:val="24"/>
          <w:szCs w:val="24"/>
        </w:rPr>
        <w:t xml:space="preserve"> </w:t>
      </w:r>
      <w:r w:rsidR="006D3F09">
        <w:rPr>
          <w:sz w:val="24"/>
          <w:szCs w:val="24"/>
        </w:rPr>
        <w:t>calibrating</w:t>
      </w:r>
      <w:r w:rsidRPr="00175CE8">
        <w:rPr>
          <w:sz w:val="24"/>
          <w:szCs w:val="24"/>
        </w:rPr>
        <w:t xml:space="preserve"> our log measurements to core on a field-wide basis (cm to m scale). To close the loop, we tied our results to the production</w:t>
      </w:r>
      <w:r w:rsidR="00EB3F42">
        <w:rPr>
          <w:sz w:val="24"/>
          <w:szCs w:val="24"/>
        </w:rPr>
        <w:t xml:space="preserve"> volumes</w:t>
      </w:r>
      <w:r w:rsidRPr="00175CE8">
        <w:rPr>
          <w:sz w:val="24"/>
          <w:szCs w:val="24"/>
        </w:rPr>
        <w:t xml:space="preserve">. Through this integrated approach of understanding the </w:t>
      </w:r>
      <w:r w:rsidR="000450EC">
        <w:rPr>
          <w:sz w:val="24"/>
          <w:szCs w:val="24"/>
        </w:rPr>
        <w:t>well</w:t>
      </w:r>
      <w:r w:rsidRPr="00175CE8">
        <w:rPr>
          <w:sz w:val="24"/>
          <w:szCs w:val="24"/>
        </w:rPr>
        <w:t xml:space="preserve"> at multiple scales, we could </w:t>
      </w:r>
      <w:r w:rsidR="00B634E8">
        <w:rPr>
          <w:sz w:val="24"/>
          <w:szCs w:val="24"/>
        </w:rPr>
        <w:t xml:space="preserve">interpret the </w:t>
      </w:r>
      <w:r w:rsidR="00BA0FC0">
        <w:rPr>
          <w:sz w:val="24"/>
          <w:szCs w:val="24"/>
        </w:rPr>
        <w:t xml:space="preserve">petrophysical </w:t>
      </w:r>
      <w:r w:rsidR="00B634E8">
        <w:rPr>
          <w:sz w:val="24"/>
          <w:szCs w:val="24"/>
        </w:rPr>
        <w:t>properties</w:t>
      </w:r>
      <w:r w:rsidR="00BA0FC0">
        <w:rPr>
          <w:sz w:val="24"/>
          <w:szCs w:val="24"/>
        </w:rPr>
        <w:t xml:space="preserve"> to a reasonable degree of confidence</w:t>
      </w:r>
      <w:r w:rsidRPr="00175CE8">
        <w:rPr>
          <w:sz w:val="24"/>
          <w:szCs w:val="24"/>
        </w:rPr>
        <w:t xml:space="preserve">. </w:t>
      </w:r>
    </w:p>
    <w:p w14:paraId="437063E9" w14:textId="77777777" w:rsidR="00A00D56" w:rsidRPr="00175CE8" w:rsidRDefault="00A00D56" w:rsidP="00A00D56">
      <w:pPr>
        <w:jc w:val="both"/>
        <w:rPr>
          <w:sz w:val="24"/>
          <w:szCs w:val="24"/>
        </w:rPr>
      </w:pPr>
    </w:p>
    <w:p w14:paraId="49B5BDA8" w14:textId="77777777" w:rsidR="00A00D56" w:rsidRPr="006B70A9" w:rsidRDefault="00A00D56" w:rsidP="00A00D56">
      <w:pPr>
        <w:jc w:val="both"/>
        <w:rPr>
          <w:rStyle w:val="Emphasis"/>
          <w:sz w:val="24"/>
          <w:szCs w:val="24"/>
        </w:rPr>
      </w:pPr>
      <w:r w:rsidRPr="006B70A9">
        <w:rPr>
          <w:rStyle w:val="Emphasis"/>
          <w:sz w:val="24"/>
          <w:szCs w:val="24"/>
        </w:rPr>
        <w:t>Thin Section, Scanning Electron Microscope and Core</w:t>
      </w:r>
    </w:p>
    <w:p w14:paraId="2A3D24F4" w14:textId="617C918E" w:rsidR="00557CF1" w:rsidRDefault="00A00D56" w:rsidP="00A00D56">
      <w:pPr>
        <w:jc w:val="both"/>
        <w:rPr>
          <w:bCs/>
          <w:sz w:val="24"/>
          <w:szCs w:val="24"/>
        </w:rPr>
      </w:pPr>
      <w:r w:rsidRPr="00175CE8">
        <w:rPr>
          <w:bCs/>
          <w:sz w:val="24"/>
          <w:szCs w:val="24"/>
        </w:rPr>
        <w:t xml:space="preserve">An analysis of the thin sections of the </w:t>
      </w:r>
      <w:r w:rsidR="005476C1" w:rsidRPr="00175CE8">
        <w:rPr>
          <w:bCs/>
          <w:sz w:val="24"/>
          <w:szCs w:val="24"/>
        </w:rPr>
        <w:t>tuffaceous</w:t>
      </w:r>
      <w:r w:rsidRPr="00175CE8">
        <w:rPr>
          <w:bCs/>
          <w:sz w:val="24"/>
          <w:szCs w:val="24"/>
        </w:rPr>
        <w:t xml:space="preserve"> facies showed characteristic needle fragments of volcanic origin along with a series of heterogeneous pore sizes, and complex minerology (</w:t>
      </w:r>
      <w:r w:rsidRPr="00175CE8">
        <w:rPr>
          <w:sz w:val="24"/>
          <w:szCs w:val="24"/>
        </w:rPr>
        <w:t>albite, polycrystalline quartz, fine grained plagioclase, carbonates and abundant detrital clay matrix)</w:t>
      </w:r>
      <w:r w:rsidRPr="00175CE8">
        <w:rPr>
          <w:bCs/>
          <w:sz w:val="24"/>
          <w:szCs w:val="24"/>
        </w:rPr>
        <w:t xml:space="preserve">. Tuff is complicated because it is hard to define/separate </w:t>
      </w:r>
      <w:r w:rsidRPr="00AF1AB4">
        <w:rPr>
          <w:bCs/>
          <w:sz w:val="24"/>
          <w:szCs w:val="24"/>
        </w:rPr>
        <w:t xml:space="preserve">macro/meso/micro porosity, primarily due to (a) surface roughness and (b) no clear boundary in pore sizes, but </w:t>
      </w:r>
      <w:r w:rsidR="0061050B" w:rsidRPr="00AF1AB4">
        <w:rPr>
          <w:bCs/>
          <w:sz w:val="24"/>
          <w:szCs w:val="24"/>
        </w:rPr>
        <w:t xml:space="preserve">from </w:t>
      </w:r>
      <w:r w:rsidR="00445379" w:rsidRPr="00AF1AB4">
        <w:rPr>
          <w:bCs/>
          <w:sz w:val="24"/>
          <w:szCs w:val="24"/>
        </w:rPr>
        <w:fldChar w:fldCharType="begin"/>
      </w:r>
      <w:r w:rsidR="00445379" w:rsidRPr="00AF1AB4">
        <w:rPr>
          <w:bCs/>
          <w:sz w:val="24"/>
          <w:szCs w:val="24"/>
        </w:rPr>
        <w:instrText xml:space="preserve"> REF _Ref129187318 \h  \* MERGEFORMAT </w:instrText>
      </w:r>
      <w:r w:rsidR="00445379" w:rsidRPr="00AF1AB4">
        <w:rPr>
          <w:bCs/>
          <w:sz w:val="24"/>
          <w:szCs w:val="24"/>
        </w:rPr>
      </w:r>
      <w:r w:rsidR="00445379" w:rsidRPr="00AF1AB4">
        <w:rPr>
          <w:bCs/>
          <w:sz w:val="24"/>
          <w:szCs w:val="24"/>
        </w:rPr>
        <w:fldChar w:fldCharType="separate"/>
      </w:r>
      <w:r w:rsidR="00DA52C5" w:rsidRPr="00DA52C5">
        <w:rPr>
          <w:bCs/>
          <w:color w:val="000000" w:themeColor="text1"/>
          <w:sz w:val="24"/>
          <w:szCs w:val="24"/>
        </w:rPr>
        <w:t xml:space="preserve">Figure </w:t>
      </w:r>
      <w:r w:rsidR="00DA52C5" w:rsidRPr="00DA52C5">
        <w:rPr>
          <w:bCs/>
          <w:noProof/>
          <w:color w:val="000000" w:themeColor="text1"/>
          <w:sz w:val="24"/>
          <w:szCs w:val="24"/>
        </w:rPr>
        <w:t>9</w:t>
      </w:r>
      <w:r w:rsidR="00445379" w:rsidRPr="00AF1AB4">
        <w:rPr>
          <w:bCs/>
          <w:sz w:val="24"/>
          <w:szCs w:val="24"/>
        </w:rPr>
        <w:fldChar w:fldCharType="end"/>
      </w:r>
      <w:r w:rsidR="00445379" w:rsidRPr="00AF1AB4">
        <w:rPr>
          <w:bCs/>
          <w:i/>
          <w:iCs/>
          <w:sz w:val="24"/>
          <w:szCs w:val="24"/>
        </w:rPr>
        <w:t xml:space="preserve"> </w:t>
      </w:r>
      <w:r w:rsidRPr="00AF1AB4">
        <w:rPr>
          <w:bCs/>
          <w:sz w:val="24"/>
          <w:szCs w:val="24"/>
        </w:rPr>
        <w:t>we can observe</w:t>
      </w:r>
      <w:r w:rsidR="00961A0F">
        <w:rPr>
          <w:bCs/>
          <w:sz w:val="24"/>
          <w:szCs w:val="24"/>
        </w:rPr>
        <w:t xml:space="preserve"> qualitatively</w:t>
      </w:r>
      <w:r w:rsidRPr="00AF1AB4">
        <w:rPr>
          <w:bCs/>
          <w:sz w:val="24"/>
          <w:szCs w:val="24"/>
        </w:rPr>
        <w:t xml:space="preserve"> that the pore space is made up of  a distribution of macropores</w:t>
      </w:r>
      <w:r w:rsidR="002447D7" w:rsidRPr="00AF1AB4">
        <w:rPr>
          <w:bCs/>
          <w:sz w:val="24"/>
          <w:szCs w:val="24"/>
        </w:rPr>
        <w:t xml:space="preserve"> </w:t>
      </w:r>
      <w:r w:rsidRPr="00AF1AB4">
        <w:rPr>
          <w:bCs/>
          <w:sz w:val="24"/>
          <w:szCs w:val="24"/>
        </w:rPr>
        <w:t xml:space="preserve">and micropores with mesopores acting to bridge the </w:t>
      </w:r>
      <w:r w:rsidR="00B01AC4">
        <w:rPr>
          <w:bCs/>
          <w:sz w:val="24"/>
          <w:szCs w:val="24"/>
        </w:rPr>
        <w:t>two</w:t>
      </w:r>
      <w:r w:rsidRPr="00AF1AB4">
        <w:rPr>
          <w:bCs/>
          <w:sz w:val="24"/>
          <w:szCs w:val="24"/>
        </w:rPr>
        <w:t xml:space="preserve"> other pore types. We observed that the micropores are in connection (blue filled space) while there</w:t>
      </w:r>
      <w:r w:rsidRPr="00175CE8">
        <w:rPr>
          <w:bCs/>
          <w:sz w:val="24"/>
          <w:szCs w:val="24"/>
        </w:rPr>
        <w:t xml:space="preserve"> are clay present in macropore, and which itself appears isolated</w:t>
      </w:r>
      <w:r w:rsidR="00031775">
        <w:rPr>
          <w:bCs/>
          <w:sz w:val="24"/>
          <w:szCs w:val="24"/>
        </w:rPr>
        <w:t xml:space="preserve"> (labeled as ‘A’ in the image)</w:t>
      </w:r>
      <w:r w:rsidRPr="00175CE8">
        <w:rPr>
          <w:bCs/>
          <w:sz w:val="24"/>
          <w:szCs w:val="24"/>
        </w:rPr>
        <w:t>. We also observed there to be calcite-filled flow channels present within fractures in the rock. The</w:t>
      </w:r>
      <w:r w:rsidR="00F21461">
        <w:rPr>
          <w:bCs/>
          <w:sz w:val="24"/>
          <w:szCs w:val="24"/>
        </w:rPr>
        <w:t>se</w:t>
      </w:r>
      <w:r w:rsidRPr="00175CE8">
        <w:rPr>
          <w:bCs/>
          <w:sz w:val="24"/>
          <w:szCs w:val="24"/>
        </w:rPr>
        <w:t xml:space="preserve"> fracture</w:t>
      </w:r>
      <w:r w:rsidR="00F21461">
        <w:rPr>
          <w:bCs/>
          <w:sz w:val="24"/>
          <w:szCs w:val="24"/>
        </w:rPr>
        <w:t>s</w:t>
      </w:r>
      <w:r w:rsidRPr="00175CE8">
        <w:rPr>
          <w:bCs/>
          <w:sz w:val="24"/>
          <w:szCs w:val="24"/>
        </w:rPr>
        <w:t xml:space="preserve"> </w:t>
      </w:r>
      <w:r w:rsidR="00F21461">
        <w:rPr>
          <w:bCs/>
          <w:sz w:val="24"/>
          <w:szCs w:val="24"/>
        </w:rPr>
        <w:t>are</w:t>
      </w:r>
      <w:r w:rsidRPr="00175CE8">
        <w:rPr>
          <w:bCs/>
          <w:sz w:val="24"/>
          <w:szCs w:val="24"/>
        </w:rPr>
        <w:t xml:space="preserve"> possibly an </w:t>
      </w:r>
      <w:r w:rsidR="00F21461">
        <w:rPr>
          <w:bCs/>
          <w:sz w:val="24"/>
          <w:szCs w:val="24"/>
        </w:rPr>
        <w:t>indirect</w:t>
      </w:r>
      <w:r w:rsidRPr="00175CE8">
        <w:rPr>
          <w:bCs/>
          <w:sz w:val="24"/>
          <w:szCs w:val="24"/>
        </w:rPr>
        <w:t xml:space="preserve"> indication of the brittle nature of the tuff rock.</w:t>
      </w:r>
    </w:p>
    <w:p w14:paraId="140747FC" w14:textId="77777777" w:rsidR="00E90A57" w:rsidRDefault="00E90A57" w:rsidP="00A00D56">
      <w:pPr>
        <w:jc w:val="both"/>
        <w:rPr>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7CF1" w14:paraId="488B285A" w14:textId="77777777" w:rsidTr="001353BE">
        <w:trPr>
          <w:jc w:val="center"/>
        </w:trPr>
        <w:tc>
          <w:tcPr>
            <w:tcW w:w="10790" w:type="dxa"/>
          </w:tcPr>
          <w:p w14:paraId="677682F7" w14:textId="171B8124" w:rsidR="00557CF1" w:rsidRDefault="00557CF1">
            <w:pPr>
              <w:jc w:val="center"/>
              <w:rPr>
                <w:sz w:val="24"/>
                <w:szCs w:val="24"/>
              </w:rPr>
            </w:pPr>
            <w:r w:rsidRPr="00175CE8">
              <w:rPr>
                <w:noProof/>
                <w:sz w:val="24"/>
                <w:szCs w:val="24"/>
                <w:lang w:val="en-SG" w:eastAsia="en-SG"/>
              </w:rPr>
              <w:lastRenderedPageBreak/>
              <w:drawing>
                <wp:inline distT="0" distB="0" distL="0" distR="0" wp14:anchorId="09CB3C2D" wp14:editId="6CA76B43">
                  <wp:extent cx="5842000" cy="192628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0"/>
                          <a:stretch>
                            <a:fillRect/>
                          </a:stretch>
                        </pic:blipFill>
                        <pic:spPr bwMode="auto">
                          <a:xfrm>
                            <a:off x="0" y="0"/>
                            <a:ext cx="5855805" cy="1930832"/>
                          </a:xfrm>
                          <a:prstGeom prst="rect">
                            <a:avLst/>
                          </a:prstGeom>
                          <a:noFill/>
                          <a:ln>
                            <a:noFill/>
                          </a:ln>
                        </pic:spPr>
                      </pic:pic>
                    </a:graphicData>
                  </a:graphic>
                </wp:inline>
              </w:drawing>
            </w:r>
          </w:p>
        </w:tc>
      </w:tr>
      <w:tr w:rsidR="00557CF1" w14:paraId="68FB8003" w14:textId="77777777" w:rsidTr="001353BE">
        <w:trPr>
          <w:jc w:val="center"/>
        </w:trPr>
        <w:tc>
          <w:tcPr>
            <w:tcW w:w="10790" w:type="dxa"/>
          </w:tcPr>
          <w:p w14:paraId="1D97F0BF" w14:textId="45C2DF53" w:rsidR="00557CF1" w:rsidRPr="009708E8" w:rsidRDefault="001353BE">
            <w:pPr>
              <w:pStyle w:val="Caption"/>
              <w:jc w:val="center"/>
              <w:rPr>
                <w:b/>
                <w:i w:val="0"/>
                <w:color w:val="000000" w:themeColor="text1"/>
                <w:sz w:val="20"/>
                <w:szCs w:val="20"/>
              </w:rPr>
            </w:pPr>
            <w:bookmarkStart w:id="90" w:name="_Ref129187318"/>
            <w:r>
              <w:rPr>
                <w:noProof/>
                <w:sz w:val="24"/>
                <w:szCs w:val="24"/>
                <w:lang w:val="en-SG" w:eastAsia="en-SG"/>
              </w:rPr>
              <mc:AlternateContent>
                <mc:Choice Requires="wps">
                  <w:drawing>
                    <wp:anchor distT="0" distB="0" distL="114300" distR="114300" simplePos="0" relativeHeight="251656704" behindDoc="0" locked="0" layoutInCell="1" allowOverlap="1" wp14:anchorId="7429542D" wp14:editId="3266EB10">
                      <wp:simplePos x="0" y="0"/>
                      <wp:positionH relativeFrom="column">
                        <wp:posOffset>2919095</wp:posOffset>
                      </wp:positionH>
                      <wp:positionV relativeFrom="paragraph">
                        <wp:posOffset>-469265</wp:posOffset>
                      </wp:positionV>
                      <wp:extent cx="123825" cy="200025"/>
                      <wp:effectExtent l="0" t="0" r="9525" b="9525"/>
                      <wp:wrapNone/>
                      <wp:docPr id="14" name="Text Box 14"/>
                      <wp:cNvGraphicFramePr/>
                      <a:graphic xmlns:a="http://schemas.openxmlformats.org/drawingml/2006/main">
                        <a:graphicData uri="http://schemas.microsoft.com/office/word/2010/wordprocessingShape">
                          <wps:wsp>
                            <wps:cNvSpPr txBox="1"/>
                            <wps:spPr>
                              <a:xfrm>
                                <a:off x="0" y="0"/>
                                <a:ext cx="123825" cy="200025"/>
                              </a:xfrm>
                              <a:prstGeom prst="rect">
                                <a:avLst/>
                              </a:prstGeom>
                              <a:solidFill>
                                <a:schemeClr val="lt1"/>
                              </a:solidFill>
                              <a:ln w="6350">
                                <a:noFill/>
                              </a:ln>
                            </wps:spPr>
                            <wps:txbx>
                              <w:txbxContent>
                                <w:p w14:paraId="18701A64" w14:textId="3E1F9A41" w:rsidR="00031775" w:rsidRPr="00983845" w:rsidRDefault="00031775" w:rsidP="00983845">
                                  <w:pPr>
                                    <w:jc w:val="center"/>
                                    <w:rPr>
                                      <w:sz w:val="22"/>
                                      <w:szCs w:val="22"/>
                                    </w:rPr>
                                  </w:pPr>
                                  <w:r w:rsidRPr="00983845">
                                    <w:rPr>
                                      <w:sz w:val="22"/>
                                      <w:szCs w:val="2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29542D" id="_x0000_t202" coordsize="21600,21600" o:spt="202" path="m,l,21600r21600,l21600,xe">
                      <v:stroke joinstyle="miter"/>
                      <v:path gradientshapeok="t" o:connecttype="rect"/>
                    </v:shapetype>
                    <v:shape id="Text Box 14" o:spid="_x0000_s1026" type="#_x0000_t202" style="position:absolute;left:0;text-align:left;margin-left:229.85pt;margin-top:-36.95pt;width:9.75pt;height:15.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" fillcolor="white [3201]" stroked="f" strokeweight=".5pt">
                      <v:textbox inset="0,0,0,0">
                        <w:txbxContent>
                          <w:p w14:paraId="18701A64" w14:textId="3E1F9A41" w:rsidR="00031775" w:rsidRPr="00983845" w:rsidRDefault="00031775" w:rsidP="00983845">
                            <w:pPr>
                              <w:jc w:val="center"/>
                              <w:rPr>
                                <w:sz w:val="22"/>
                                <w:szCs w:val="22"/>
                              </w:rPr>
                            </w:pPr>
                            <w:r w:rsidRPr="00983845">
                              <w:rPr>
                                <w:sz w:val="22"/>
                                <w:szCs w:val="22"/>
                              </w:rPr>
                              <w:t>A</w:t>
                            </w:r>
                          </w:p>
                        </w:txbxContent>
                      </v:textbox>
                    </v:shape>
                  </w:pict>
                </mc:Fallback>
              </mc:AlternateContent>
            </w:r>
            <w:r w:rsidR="00557CF1" w:rsidRPr="009708E8">
              <w:rPr>
                <w:b/>
                <w:i w:val="0"/>
                <w:color w:val="000000" w:themeColor="text1"/>
                <w:sz w:val="20"/>
                <w:szCs w:val="20"/>
              </w:rPr>
              <w:t xml:space="preserve">Figure </w:t>
            </w:r>
            <w:r w:rsidR="00557CF1" w:rsidRPr="009708E8">
              <w:rPr>
                <w:b/>
                <w:i w:val="0"/>
                <w:color w:val="000000" w:themeColor="text1"/>
                <w:sz w:val="20"/>
                <w:szCs w:val="20"/>
              </w:rPr>
              <w:fldChar w:fldCharType="begin"/>
            </w:r>
            <w:r w:rsidR="00557CF1" w:rsidRPr="008B441C">
              <w:rPr>
                <w:b/>
                <w:i w:val="0"/>
                <w:color w:val="000000" w:themeColor="text1"/>
                <w:sz w:val="20"/>
                <w:szCs w:val="20"/>
              </w:rPr>
              <w:instrText xml:space="preserve"> SEQ Figure \* ARABIC </w:instrText>
            </w:r>
            <w:r w:rsidR="00557CF1" w:rsidRPr="009708E8">
              <w:rPr>
                <w:b/>
                <w:i w:val="0"/>
                <w:color w:val="000000" w:themeColor="text1"/>
                <w:sz w:val="20"/>
                <w:szCs w:val="20"/>
              </w:rPr>
              <w:fldChar w:fldCharType="separate"/>
            </w:r>
            <w:r w:rsidR="00DA52C5">
              <w:rPr>
                <w:b/>
                <w:i w:val="0"/>
                <w:noProof/>
                <w:color w:val="000000" w:themeColor="text1"/>
                <w:sz w:val="20"/>
                <w:szCs w:val="20"/>
              </w:rPr>
              <w:t>9</w:t>
            </w:r>
            <w:r w:rsidR="00557CF1" w:rsidRPr="009708E8">
              <w:rPr>
                <w:b/>
                <w:i w:val="0"/>
                <w:color w:val="000000" w:themeColor="text1"/>
                <w:sz w:val="20"/>
                <w:szCs w:val="20"/>
              </w:rPr>
              <w:fldChar w:fldCharType="end"/>
            </w:r>
            <w:bookmarkEnd w:id="90"/>
            <w:r w:rsidR="00557CF1" w:rsidRPr="009708E8">
              <w:rPr>
                <w:b/>
                <w:i w:val="0"/>
                <w:color w:val="000000" w:themeColor="text1"/>
                <w:sz w:val="20"/>
                <w:szCs w:val="20"/>
              </w:rPr>
              <w:t>:</w:t>
            </w:r>
            <w:r w:rsidR="00BF6239">
              <w:rPr>
                <w:b/>
                <w:i w:val="0"/>
                <w:color w:val="000000" w:themeColor="text1"/>
                <w:sz w:val="20"/>
                <w:szCs w:val="20"/>
              </w:rPr>
              <w:t xml:space="preserve"> </w:t>
            </w:r>
            <w:r w:rsidR="008B441C" w:rsidRPr="00DF0799">
              <w:rPr>
                <w:bCs/>
                <w:i w:val="0"/>
                <w:color w:val="000000" w:themeColor="text1"/>
                <w:sz w:val="20"/>
                <w:szCs w:val="20"/>
              </w:rPr>
              <w:t>Thin section images of volcanoclastic sample</w:t>
            </w:r>
          </w:p>
        </w:tc>
      </w:tr>
    </w:tbl>
    <w:p w14:paraId="79D9A8A1" w14:textId="77777777" w:rsidR="00A00D56" w:rsidRDefault="00A00D56" w:rsidP="00A00D56">
      <w:pPr>
        <w:jc w:val="both"/>
        <w:rPr>
          <w:bCs/>
          <w:sz w:val="24"/>
          <w:szCs w:val="24"/>
        </w:rPr>
      </w:pPr>
    </w:p>
    <w:p w14:paraId="56D303CA" w14:textId="62C7E7DF" w:rsidR="00FF7958" w:rsidRDefault="00F9044A" w:rsidP="00A00D56">
      <w:pPr>
        <w:jc w:val="both"/>
        <w:rPr>
          <w:bCs/>
          <w:sz w:val="24"/>
          <w:szCs w:val="24"/>
        </w:rPr>
      </w:pPr>
      <w:r w:rsidRPr="00BC5D7B">
        <w:rPr>
          <w:bCs/>
          <w:sz w:val="24"/>
          <w:szCs w:val="24"/>
        </w:rPr>
        <w:t xml:space="preserve">Mercury intrusion capillary porosimetry (MICP) measured on 2 cuttings samples showed pore sizes </w:t>
      </w:r>
      <w:r w:rsidR="00580A22" w:rsidRPr="00BC5D7B">
        <w:rPr>
          <w:bCs/>
          <w:sz w:val="24"/>
          <w:szCs w:val="24"/>
        </w:rPr>
        <w:t xml:space="preserve">ranging </w:t>
      </w:r>
      <w:r w:rsidRPr="00BC5D7B">
        <w:rPr>
          <w:bCs/>
          <w:sz w:val="24"/>
          <w:szCs w:val="24"/>
        </w:rPr>
        <w:t xml:space="preserve">from 0.0125 </w:t>
      </w:r>
      <w:r w:rsidRPr="00BC5D7B">
        <w:rPr>
          <w:rFonts w:ascii="Symbol" w:hAnsi="Symbol"/>
          <w:bCs/>
          <w:sz w:val="24"/>
          <w:szCs w:val="24"/>
        </w:rPr>
        <w:t></w:t>
      </w:r>
      <w:r w:rsidRPr="00BC5D7B">
        <w:rPr>
          <w:bCs/>
          <w:sz w:val="24"/>
          <w:szCs w:val="24"/>
        </w:rPr>
        <w:t xml:space="preserve">m to 7.5 </w:t>
      </w:r>
      <w:r w:rsidRPr="00BC5D7B">
        <w:rPr>
          <w:rFonts w:ascii="Symbol" w:hAnsi="Symbol"/>
          <w:bCs/>
          <w:sz w:val="24"/>
          <w:szCs w:val="24"/>
        </w:rPr>
        <w:t></w:t>
      </w:r>
      <w:r w:rsidRPr="00BC5D7B">
        <w:rPr>
          <w:bCs/>
          <w:sz w:val="24"/>
          <w:szCs w:val="24"/>
        </w:rPr>
        <w:t>m</w:t>
      </w:r>
      <w:ins w:id="91" w:author="Ryan Lazaroo" w:date="2023-08-08T15:30:00Z">
        <w:r w:rsidR="00BA28EF">
          <w:rPr>
            <w:bCs/>
            <w:sz w:val="24"/>
            <w:szCs w:val="24"/>
          </w:rPr>
          <w:t xml:space="preserve">. </w:t>
        </w:r>
      </w:ins>
      <w:del w:id="92" w:author="Ryan Lazaroo" w:date="2023-08-08T15:30:00Z">
        <w:r w:rsidR="00BC5D7B" w:rsidRPr="00BC5D7B" w:rsidDel="00BA28EF">
          <w:rPr>
            <w:bCs/>
            <w:sz w:val="24"/>
            <w:szCs w:val="24"/>
          </w:rPr>
          <w:delText xml:space="preserve"> (</w:delText>
        </w:r>
        <w:r w:rsidR="00BC5D7B" w:rsidRPr="00BC5D7B" w:rsidDel="00BA28EF">
          <w:rPr>
            <w:bCs/>
            <w:sz w:val="24"/>
            <w:szCs w:val="24"/>
          </w:rPr>
          <w:fldChar w:fldCharType="begin"/>
        </w:r>
        <w:r w:rsidR="00BC5D7B" w:rsidRPr="00BC5D7B" w:rsidDel="00BA28EF">
          <w:rPr>
            <w:bCs/>
            <w:sz w:val="24"/>
            <w:szCs w:val="24"/>
          </w:rPr>
          <w:delInstrText xml:space="preserve"> REF _Ref129188948 \h  \* MERGEFORMAT </w:delInstrText>
        </w:r>
        <w:r w:rsidR="00BC5D7B" w:rsidRPr="00BC5D7B" w:rsidDel="00BA28EF">
          <w:rPr>
            <w:bCs/>
            <w:sz w:val="24"/>
            <w:szCs w:val="24"/>
          </w:rPr>
        </w:r>
        <w:r w:rsidR="00BC5D7B" w:rsidRPr="00BC5D7B" w:rsidDel="00BA28EF">
          <w:rPr>
            <w:bCs/>
            <w:sz w:val="24"/>
            <w:szCs w:val="24"/>
          </w:rPr>
          <w:fldChar w:fldCharType="separate"/>
        </w:r>
        <w:r w:rsidR="00956A80" w:rsidRPr="00956A80" w:rsidDel="00BA28EF">
          <w:rPr>
            <w:bCs/>
            <w:color w:val="000000" w:themeColor="text1"/>
            <w:sz w:val="24"/>
            <w:szCs w:val="24"/>
          </w:rPr>
          <w:delText xml:space="preserve">Figure </w:delText>
        </w:r>
        <w:r w:rsidR="00956A80" w:rsidRPr="00956A80" w:rsidDel="00BA28EF">
          <w:rPr>
            <w:bCs/>
            <w:noProof/>
            <w:color w:val="000000" w:themeColor="text1"/>
            <w:sz w:val="24"/>
            <w:szCs w:val="24"/>
          </w:rPr>
          <w:delText>10</w:delText>
        </w:r>
        <w:r w:rsidR="00BC5D7B" w:rsidRPr="00BC5D7B" w:rsidDel="00BA28EF">
          <w:rPr>
            <w:bCs/>
            <w:sz w:val="24"/>
            <w:szCs w:val="24"/>
          </w:rPr>
          <w:fldChar w:fldCharType="end"/>
        </w:r>
        <w:r w:rsidR="00BC5D7B" w:rsidRPr="00BC5D7B" w:rsidDel="00BA28EF">
          <w:rPr>
            <w:bCs/>
            <w:sz w:val="24"/>
            <w:szCs w:val="24"/>
          </w:rPr>
          <w:delText>)</w:delText>
        </w:r>
        <w:r w:rsidRPr="00BC5D7B" w:rsidDel="00BA28EF">
          <w:rPr>
            <w:bCs/>
            <w:sz w:val="24"/>
            <w:szCs w:val="24"/>
          </w:rPr>
          <w:delText>.</w:delText>
        </w:r>
      </w:del>
      <w:ins w:id="93" w:author="Ryan Lazaroo" w:date="2023-08-08T15:29:00Z">
        <w:r w:rsidR="00BA28EF">
          <w:rPr>
            <w:bCs/>
            <w:sz w:val="24"/>
            <w:szCs w:val="24"/>
          </w:rPr>
          <w:t>The</w:t>
        </w:r>
      </w:ins>
      <w:ins w:id="94" w:author="Ryan Lazaroo" w:date="2023-08-08T15:30:00Z">
        <w:r w:rsidR="00BA28EF">
          <w:rPr>
            <w:bCs/>
            <w:sz w:val="24"/>
            <w:szCs w:val="24"/>
          </w:rPr>
          <w:t xml:space="preserve">se pore sizes were plotted on a </w:t>
        </w:r>
      </w:ins>
      <w:ins w:id="95" w:author="Ryan Lazaroo" w:date="2023-08-08T16:04:00Z">
        <w:r w:rsidR="00A33304">
          <w:rPr>
            <w:bCs/>
            <w:sz w:val="24"/>
            <w:szCs w:val="24"/>
          </w:rPr>
          <w:t xml:space="preserve">simplified </w:t>
        </w:r>
      </w:ins>
      <w:ins w:id="96" w:author="Ryan Lazaroo" w:date="2023-08-08T15:30:00Z">
        <w:r w:rsidR="00BA28EF">
          <w:rPr>
            <w:bCs/>
            <w:sz w:val="24"/>
            <w:szCs w:val="24"/>
          </w:rPr>
          <w:t>cumulative</w:t>
        </w:r>
      </w:ins>
      <w:ins w:id="97" w:author="Ryan Lazaroo" w:date="2023-08-08T15:31:00Z">
        <w:r w:rsidR="00BA28EF">
          <w:rPr>
            <w:bCs/>
            <w:sz w:val="24"/>
            <w:szCs w:val="24"/>
          </w:rPr>
          <w:t xml:space="preserve"> distribution plot</w:t>
        </w:r>
      </w:ins>
      <w:ins w:id="98" w:author="Ryan Lazaroo" w:date="2023-08-08T15:37:00Z">
        <w:r w:rsidR="00BA28EF">
          <w:rPr>
            <w:bCs/>
            <w:sz w:val="24"/>
            <w:szCs w:val="24"/>
          </w:rPr>
          <w:t xml:space="preserve"> (</w:t>
        </w:r>
        <w:r w:rsidR="00BA28EF">
          <w:rPr>
            <w:bCs/>
            <w:sz w:val="24"/>
            <w:szCs w:val="24"/>
          </w:rPr>
          <w:fldChar w:fldCharType="begin"/>
        </w:r>
        <w:r w:rsidR="00BA28EF">
          <w:rPr>
            <w:bCs/>
            <w:sz w:val="24"/>
            <w:szCs w:val="24"/>
          </w:rPr>
          <w:instrText xml:space="preserve"> REF _Ref129188948 \h </w:instrText>
        </w:r>
      </w:ins>
      <w:r w:rsidR="00BA28EF">
        <w:rPr>
          <w:bCs/>
          <w:sz w:val="24"/>
          <w:szCs w:val="24"/>
        </w:rPr>
        <w:instrText xml:space="preserve"> \* MERGEFORMAT </w:instrText>
      </w:r>
      <w:r w:rsidR="00BA28EF">
        <w:rPr>
          <w:bCs/>
          <w:sz w:val="24"/>
          <w:szCs w:val="24"/>
        </w:rPr>
      </w:r>
      <w:r w:rsidR="00BA28EF">
        <w:rPr>
          <w:bCs/>
          <w:sz w:val="24"/>
          <w:szCs w:val="24"/>
        </w:rPr>
        <w:fldChar w:fldCharType="separate"/>
      </w:r>
      <w:ins w:id="99" w:author="Ryan Lazaroo" w:date="2023-08-08T20:50:00Z">
        <w:r w:rsidR="00DA52C5" w:rsidRPr="00DA52C5">
          <w:rPr>
            <w:bCs/>
            <w:sz w:val="24"/>
            <w:szCs w:val="24"/>
          </w:rPr>
          <w:t>Figure 10</w:t>
        </w:r>
      </w:ins>
      <w:ins w:id="100" w:author="Ryan Lazaroo" w:date="2023-08-08T15:37:00Z">
        <w:r w:rsidR="00BA28EF">
          <w:rPr>
            <w:bCs/>
            <w:sz w:val="24"/>
            <w:szCs w:val="24"/>
          </w:rPr>
          <w:fldChar w:fldCharType="end"/>
        </w:r>
        <w:r w:rsidR="00BA28EF">
          <w:rPr>
            <w:bCs/>
            <w:sz w:val="24"/>
            <w:szCs w:val="24"/>
          </w:rPr>
          <w:t xml:space="preserve">) </w:t>
        </w:r>
      </w:ins>
      <w:ins w:id="101" w:author="Ryan Lazaroo" w:date="2023-08-08T16:04:00Z">
        <w:r w:rsidR="00A33304">
          <w:rPr>
            <w:bCs/>
            <w:sz w:val="24"/>
            <w:szCs w:val="24"/>
          </w:rPr>
          <w:t>based on MICP plots</w:t>
        </w:r>
      </w:ins>
      <w:ins w:id="102" w:author="Ryan Lazaroo" w:date="2023-08-08T15:32:00Z">
        <w:r w:rsidR="00BA28EF">
          <w:rPr>
            <w:bCs/>
            <w:sz w:val="24"/>
            <w:szCs w:val="24"/>
          </w:rPr>
          <w:t xml:space="preserve"> used </w:t>
        </w:r>
      </w:ins>
      <w:ins w:id="103" w:author="Ryan Lazaroo" w:date="2023-08-08T15:35:00Z">
        <w:r w:rsidR="00BA28EF">
          <w:rPr>
            <w:bCs/>
            <w:sz w:val="24"/>
            <w:szCs w:val="24"/>
          </w:rPr>
          <w:t>by Abuamar</w:t>
        </w:r>
      </w:ins>
      <w:ins w:id="104" w:author="Ryan Lazaroo" w:date="2023-08-08T15:36:00Z">
        <w:r w:rsidR="00BA28EF">
          <w:rPr>
            <w:bCs/>
            <w:sz w:val="24"/>
            <w:szCs w:val="24"/>
          </w:rPr>
          <w:t>ah</w:t>
        </w:r>
      </w:ins>
      <w:ins w:id="105" w:author="Ryan Lazaroo" w:date="2023-08-08T15:35:00Z">
        <w:r w:rsidR="00BA28EF">
          <w:rPr>
            <w:bCs/>
            <w:sz w:val="24"/>
            <w:szCs w:val="24"/>
          </w:rPr>
          <w:t xml:space="preserve"> &amp; Nabawy </w:t>
        </w:r>
      </w:ins>
      <w:customXmlInsRangeStart w:id="106" w:author="Ryan Lazaroo" w:date="2023-08-08T15:36:00Z"/>
      <w:sdt>
        <w:sdtPr>
          <w:rPr>
            <w:bCs/>
            <w:sz w:val="24"/>
            <w:szCs w:val="24"/>
          </w:rPr>
          <w:id w:val="1647770262"/>
          <w:citation/>
        </w:sdtPr>
        <w:sdtContent>
          <w:customXmlInsRangeEnd w:id="106"/>
          <w:ins w:id="107" w:author="Ryan Lazaroo" w:date="2023-08-08T15:36:00Z">
            <w:r w:rsidR="00BA28EF">
              <w:rPr>
                <w:bCs/>
                <w:sz w:val="24"/>
                <w:szCs w:val="24"/>
              </w:rPr>
              <w:fldChar w:fldCharType="begin"/>
            </w:r>
            <w:r w:rsidR="00BA28EF">
              <w:rPr>
                <w:bCs/>
                <w:sz w:val="24"/>
                <w:szCs w:val="24"/>
                <w:lang w:val="en-SG"/>
              </w:rPr>
              <w:instrText xml:space="preserve">CITATION Abu21 \n  \t  \l 18441 </w:instrText>
            </w:r>
          </w:ins>
          <w:r w:rsidR="00BA28EF">
            <w:rPr>
              <w:bCs/>
              <w:sz w:val="24"/>
              <w:szCs w:val="24"/>
            </w:rPr>
            <w:fldChar w:fldCharType="separate"/>
          </w:r>
          <w:ins w:id="108" w:author="Ryan Lazaroo" w:date="2023-08-08T20:50:00Z">
            <w:r w:rsidR="00DA52C5" w:rsidRPr="00DA52C5">
              <w:rPr>
                <w:noProof/>
                <w:sz w:val="24"/>
                <w:szCs w:val="24"/>
                <w:lang w:val="en-SG"/>
              </w:rPr>
              <w:t>(2021)</w:t>
            </w:r>
          </w:ins>
          <w:ins w:id="109" w:author="Ryan Lazaroo" w:date="2023-08-08T15:36:00Z">
            <w:r w:rsidR="00BA28EF">
              <w:rPr>
                <w:bCs/>
                <w:sz w:val="24"/>
                <w:szCs w:val="24"/>
              </w:rPr>
              <w:fldChar w:fldCharType="end"/>
            </w:r>
          </w:ins>
          <w:customXmlInsRangeStart w:id="110" w:author="Ryan Lazaroo" w:date="2023-08-08T15:36:00Z"/>
        </w:sdtContent>
      </w:sdt>
      <w:customXmlInsRangeEnd w:id="110"/>
      <w:ins w:id="111" w:author="Ryan Lazaroo" w:date="2023-08-08T15:36:00Z">
        <w:r w:rsidR="00BA28EF">
          <w:rPr>
            <w:bCs/>
            <w:sz w:val="24"/>
            <w:szCs w:val="24"/>
          </w:rPr>
          <w:t xml:space="preserve"> for reservoir characterization</w:t>
        </w:r>
      </w:ins>
      <w:ins w:id="112" w:author="Ryan Lazaroo" w:date="2023-08-08T16:05:00Z">
        <w:r w:rsidR="00A33304">
          <w:rPr>
            <w:bCs/>
            <w:sz w:val="24"/>
            <w:szCs w:val="24"/>
          </w:rPr>
          <w:t xml:space="preserve">, though in this case we use the plot simply to </w:t>
        </w:r>
      </w:ins>
      <w:ins w:id="113" w:author="Ryan Lazaroo" w:date="2023-08-08T16:06:00Z">
        <w:r w:rsidR="00A33304">
          <w:rPr>
            <w:bCs/>
            <w:sz w:val="24"/>
            <w:szCs w:val="24"/>
          </w:rPr>
          <w:t>visualize pore size distribution between our two samples</w:t>
        </w:r>
      </w:ins>
      <w:ins w:id="114" w:author="Ryan Lazaroo" w:date="2023-08-08T15:36:00Z">
        <w:r w:rsidR="00BA28EF">
          <w:rPr>
            <w:bCs/>
            <w:sz w:val="24"/>
            <w:szCs w:val="24"/>
          </w:rPr>
          <w:t>.</w:t>
        </w:r>
      </w:ins>
      <w:r w:rsidR="00580A22" w:rsidRPr="00BC5D7B">
        <w:rPr>
          <w:bCs/>
          <w:sz w:val="24"/>
          <w:szCs w:val="24"/>
        </w:rPr>
        <w:t xml:space="preserve"> </w:t>
      </w:r>
      <w:r w:rsidR="009B2045">
        <w:rPr>
          <w:bCs/>
          <w:sz w:val="24"/>
          <w:szCs w:val="24"/>
        </w:rPr>
        <w:t xml:space="preserve">While both sample 1 and sample 2 were taken within </w:t>
      </w:r>
      <w:r w:rsidR="00736B94">
        <w:rPr>
          <w:bCs/>
          <w:sz w:val="24"/>
          <w:szCs w:val="24"/>
        </w:rPr>
        <w:t>5</w:t>
      </w:r>
      <w:r w:rsidR="009B2045">
        <w:rPr>
          <w:bCs/>
          <w:sz w:val="24"/>
          <w:szCs w:val="24"/>
        </w:rPr>
        <w:t>m of one another</w:t>
      </w:r>
      <w:r w:rsidR="00BF4131">
        <w:rPr>
          <w:bCs/>
          <w:sz w:val="24"/>
          <w:szCs w:val="24"/>
        </w:rPr>
        <w:t xml:space="preserve"> within a producing zone</w:t>
      </w:r>
      <w:r w:rsidR="009B2045">
        <w:rPr>
          <w:bCs/>
          <w:sz w:val="24"/>
          <w:szCs w:val="24"/>
        </w:rPr>
        <w:t xml:space="preserve">, </w:t>
      </w:r>
      <w:r w:rsidR="004756AF">
        <w:rPr>
          <w:bCs/>
          <w:sz w:val="24"/>
          <w:szCs w:val="24"/>
        </w:rPr>
        <w:t>b</w:t>
      </w:r>
      <w:r w:rsidR="00580A22" w:rsidRPr="00BC5D7B">
        <w:rPr>
          <w:bCs/>
          <w:sz w:val="24"/>
          <w:szCs w:val="24"/>
        </w:rPr>
        <w:t>oth samples show</w:t>
      </w:r>
      <w:r w:rsidR="00E737EE">
        <w:rPr>
          <w:bCs/>
          <w:sz w:val="24"/>
          <w:szCs w:val="24"/>
        </w:rPr>
        <w:t>ed dissimilar</w:t>
      </w:r>
      <w:r w:rsidR="00580A22" w:rsidRPr="00BC5D7B">
        <w:rPr>
          <w:bCs/>
          <w:sz w:val="24"/>
          <w:szCs w:val="24"/>
        </w:rPr>
        <w:t xml:space="preserve"> </w:t>
      </w:r>
      <w:r w:rsidR="00E737EE">
        <w:rPr>
          <w:bCs/>
          <w:sz w:val="24"/>
          <w:szCs w:val="24"/>
        </w:rPr>
        <w:t xml:space="preserve">pore-size </w:t>
      </w:r>
      <w:r w:rsidR="00580A22" w:rsidRPr="00BC5D7B">
        <w:rPr>
          <w:bCs/>
          <w:sz w:val="24"/>
          <w:szCs w:val="24"/>
        </w:rPr>
        <w:t>distributions</w:t>
      </w:r>
      <w:r w:rsidR="00BC5D7B">
        <w:rPr>
          <w:bCs/>
          <w:sz w:val="24"/>
          <w:szCs w:val="24"/>
        </w:rPr>
        <w:t>, with</w:t>
      </w:r>
      <w:r w:rsidR="00830E41" w:rsidRPr="00BC5D7B">
        <w:rPr>
          <w:bCs/>
          <w:sz w:val="24"/>
          <w:szCs w:val="24"/>
        </w:rPr>
        <w:t xml:space="preserve"> </w:t>
      </w:r>
      <w:r w:rsidR="00D82226" w:rsidRPr="00BC5D7B">
        <w:rPr>
          <w:bCs/>
          <w:sz w:val="24"/>
          <w:szCs w:val="24"/>
        </w:rPr>
        <w:t>sample 2 having significantly more microporosity</w:t>
      </w:r>
      <w:r w:rsidR="00BC5D7B">
        <w:rPr>
          <w:bCs/>
          <w:sz w:val="24"/>
          <w:szCs w:val="24"/>
        </w:rPr>
        <w:t>.</w:t>
      </w:r>
      <w:r w:rsidR="00BF4131">
        <w:rPr>
          <w:bCs/>
          <w:sz w:val="24"/>
          <w:szCs w:val="24"/>
        </w:rPr>
        <w:t xml:space="preserve"> This only highlights the </w:t>
      </w:r>
      <w:r w:rsidR="001F0C2F">
        <w:rPr>
          <w:bCs/>
          <w:sz w:val="24"/>
          <w:szCs w:val="24"/>
        </w:rPr>
        <w:t>heterogeneity</w:t>
      </w:r>
      <w:r w:rsidR="00BF4131">
        <w:rPr>
          <w:bCs/>
          <w:sz w:val="24"/>
          <w:szCs w:val="24"/>
        </w:rPr>
        <w:t xml:space="preserve"> present within volcanics.</w:t>
      </w:r>
      <w:r w:rsidR="00BC5D7B">
        <w:rPr>
          <w:bCs/>
          <w:sz w:val="24"/>
          <w:szCs w:val="24"/>
        </w:rPr>
        <w:t xml:space="preserve"> </w:t>
      </w:r>
      <w:r w:rsidR="0033380D">
        <w:rPr>
          <w:bCs/>
          <w:sz w:val="24"/>
          <w:szCs w:val="24"/>
        </w:rPr>
        <w:t xml:space="preserve">While the </w:t>
      </w:r>
      <w:r w:rsidR="00794B26">
        <w:rPr>
          <w:bCs/>
          <w:sz w:val="24"/>
          <w:szCs w:val="24"/>
        </w:rPr>
        <w:t xml:space="preserve">heterogeneity </w:t>
      </w:r>
      <w:r w:rsidR="00122C4D">
        <w:rPr>
          <w:bCs/>
          <w:sz w:val="24"/>
          <w:szCs w:val="24"/>
        </w:rPr>
        <w:t xml:space="preserve">and sparsity of samples </w:t>
      </w:r>
      <w:r w:rsidR="00794B26">
        <w:rPr>
          <w:bCs/>
          <w:sz w:val="24"/>
          <w:szCs w:val="24"/>
        </w:rPr>
        <w:t xml:space="preserve">makes it impossible to properly differentiate between macro, meso and micropores, </w:t>
      </w:r>
      <w:r w:rsidR="00E20D4A">
        <w:rPr>
          <w:bCs/>
          <w:sz w:val="24"/>
          <w:szCs w:val="24"/>
        </w:rPr>
        <w:t>w</w:t>
      </w:r>
      <w:r w:rsidR="00FF7958">
        <w:rPr>
          <w:bCs/>
          <w:sz w:val="24"/>
          <w:szCs w:val="24"/>
        </w:rPr>
        <w:t xml:space="preserve">e </w:t>
      </w:r>
      <w:r w:rsidR="007D52A9">
        <w:rPr>
          <w:bCs/>
          <w:sz w:val="24"/>
          <w:szCs w:val="24"/>
        </w:rPr>
        <w:t>“crudely”</w:t>
      </w:r>
      <w:r w:rsidR="00794B26">
        <w:rPr>
          <w:bCs/>
          <w:sz w:val="24"/>
          <w:szCs w:val="24"/>
        </w:rPr>
        <w:t xml:space="preserve"> </w:t>
      </w:r>
      <w:r w:rsidR="007F6B6C">
        <w:rPr>
          <w:bCs/>
          <w:sz w:val="24"/>
          <w:szCs w:val="24"/>
        </w:rPr>
        <w:t>classify</w:t>
      </w:r>
      <w:r w:rsidR="00FF7958">
        <w:rPr>
          <w:bCs/>
          <w:sz w:val="24"/>
          <w:szCs w:val="24"/>
        </w:rPr>
        <w:t xml:space="preserve"> the pore </w:t>
      </w:r>
      <w:r w:rsidR="00E20D4A">
        <w:rPr>
          <w:bCs/>
          <w:sz w:val="24"/>
          <w:szCs w:val="24"/>
        </w:rPr>
        <w:t xml:space="preserve">size </w:t>
      </w:r>
      <w:r w:rsidR="00FF7958">
        <w:rPr>
          <w:bCs/>
          <w:sz w:val="24"/>
          <w:szCs w:val="24"/>
        </w:rPr>
        <w:t>distribution</w:t>
      </w:r>
      <w:r w:rsidR="0033380D">
        <w:rPr>
          <w:bCs/>
          <w:sz w:val="24"/>
          <w:szCs w:val="24"/>
        </w:rPr>
        <w:t xml:space="preserve"> </w:t>
      </w:r>
      <w:r w:rsidR="00E20D4A">
        <w:rPr>
          <w:bCs/>
          <w:sz w:val="24"/>
          <w:szCs w:val="24"/>
        </w:rPr>
        <w:t>into</w:t>
      </w:r>
      <w:r w:rsidR="00FF7958">
        <w:rPr>
          <w:bCs/>
          <w:sz w:val="24"/>
          <w:szCs w:val="24"/>
        </w:rPr>
        <w:t xml:space="preserve"> micropores </w:t>
      </w:r>
      <w:r w:rsidR="00715147">
        <w:rPr>
          <w:bCs/>
          <w:sz w:val="24"/>
          <w:szCs w:val="24"/>
        </w:rPr>
        <w:t>with</w:t>
      </w:r>
      <w:r w:rsidR="00E20D4A">
        <w:rPr>
          <w:bCs/>
          <w:sz w:val="24"/>
          <w:szCs w:val="24"/>
        </w:rPr>
        <w:t xml:space="preserve"> pore radii </w:t>
      </w:r>
      <w:r w:rsidR="00FF7958">
        <w:rPr>
          <w:bCs/>
          <w:sz w:val="24"/>
          <w:szCs w:val="24"/>
        </w:rPr>
        <w:t xml:space="preserve">&lt;0.04 </w:t>
      </w:r>
      <w:r w:rsidR="00FF7958" w:rsidRPr="00FF7958">
        <w:rPr>
          <w:rFonts w:ascii="Symbol" w:hAnsi="Symbol"/>
          <w:bCs/>
          <w:sz w:val="24"/>
          <w:szCs w:val="24"/>
        </w:rPr>
        <w:t></w:t>
      </w:r>
      <w:r w:rsidR="00FF7958">
        <w:rPr>
          <w:bCs/>
          <w:sz w:val="24"/>
          <w:szCs w:val="24"/>
        </w:rPr>
        <w:t xml:space="preserve">m and macropores </w:t>
      </w:r>
      <w:r w:rsidR="00715147">
        <w:rPr>
          <w:bCs/>
          <w:sz w:val="24"/>
          <w:szCs w:val="24"/>
        </w:rPr>
        <w:t xml:space="preserve">with </w:t>
      </w:r>
      <w:r w:rsidR="00E20D4A">
        <w:rPr>
          <w:bCs/>
          <w:sz w:val="24"/>
          <w:szCs w:val="24"/>
        </w:rPr>
        <w:t xml:space="preserve">pore radii </w:t>
      </w:r>
      <w:r w:rsidR="00FF7958">
        <w:rPr>
          <w:bCs/>
          <w:sz w:val="24"/>
          <w:szCs w:val="24"/>
        </w:rPr>
        <w:t>&gt;</w:t>
      </w:r>
      <w:r w:rsidR="0033380D">
        <w:rPr>
          <w:bCs/>
          <w:sz w:val="24"/>
          <w:szCs w:val="24"/>
        </w:rPr>
        <w:t xml:space="preserve">1.4 </w:t>
      </w:r>
      <w:r w:rsidR="0033380D" w:rsidRPr="0033380D">
        <w:rPr>
          <w:rFonts w:ascii="Symbol" w:hAnsi="Symbol"/>
          <w:bCs/>
          <w:sz w:val="24"/>
          <w:szCs w:val="24"/>
        </w:rPr>
        <w:t></w:t>
      </w:r>
      <w:r w:rsidR="0033380D">
        <w:rPr>
          <w:bCs/>
          <w:sz w:val="24"/>
          <w:szCs w:val="24"/>
        </w:rPr>
        <w:t>m</w:t>
      </w:r>
      <w:r w:rsidR="00E20D4A">
        <w:rPr>
          <w:bCs/>
          <w:sz w:val="24"/>
          <w:szCs w:val="24"/>
        </w:rPr>
        <w:t>.</w:t>
      </w:r>
      <w:r w:rsidR="00DF1A01">
        <w:rPr>
          <w:bCs/>
          <w:sz w:val="24"/>
          <w:szCs w:val="24"/>
        </w:rPr>
        <w:t xml:space="preserve"> </w:t>
      </w:r>
      <w:r w:rsidR="0020500D">
        <w:rPr>
          <w:bCs/>
          <w:sz w:val="24"/>
          <w:szCs w:val="24"/>
        </w:rPr>
        <w:t xml:space="preserve">We base this </w:t>
      </w:r>
      <w:r w:rsidR="00026544">
        <w:rPr>
          <w:bCs/>
          <w:sz w:val="24"/>
          <w:szCs w:val="24"/>
        </w:rPr>
        <w:t xml:space="preserve">classification on work by Ma &amp; Huang </w:t>
      </w:r>
      <w:sdt>
        <w:sdtPr>
          <w:rPr>
            <w:bCs/>
            <w:sz w:val="24"/>
            <w:szCs w:val="24"/>
          </w:rPr>
          <w:id w:val="1074398443"/>
          <w:citation/>
        </w:sdtPr>
        <w:sdtContent>
          <w:r w:rsidR="00026544">
            <w:rPr>
              <w:bCs/>
              <w:sz w:val="24"/>
              <w:szCs w:val="24"/>
            </w:rPr>
            <w:fldChar w:fldCharType="begin"/>
          </w:r>
          <w:r w:rsidR="00026544">
            <w:rPr>
              <w:bCs/>
              <w:sz w:val="24"/>
              <w:szCs w:val="24"/>
            </w:rPr>
            <w:instrText xml:space="preserve">CITATION MaJ161 \n  \t  \l 1033 </w:instrText>
          </w:r>
          <w:r w:rsidR="00026544">
            <w:rPr>
              <w:bCs/>
              <w:sz w:val="24"/>
              <w:szCs w:val="24"/>
            </w:rPr>
            <w:fldChar w:fldCharType="separate"/>
          </w:r>
          <w:r w:rsidR="00DA52C5" w:rsidRPr="00DA52C5">
            <w:rPr>
              <w:noProof/>
              <w:sz w:val="24"/>
              <w:szCs w:val="24"/>
            </w:rPr>
            <w:t>(2016)</w:t>
          </w:r>
          <w:r w:rsidR="00026544">
            <w:rPr>
              <w:bCs/>
              <w:sz w:val="24"/>
              <w:szCs w:val="24"/>
            </w:rPr>
            <w:fldChar w:fldCharType="end"/>
          </w:r>
        </w:sdtContent>
      </w:sdt>
      <w:r w:rsidR="00026544">
        <w:rPr>
          <w:bCs/>
          <w:sz w:val="24"/>
          <w:szCs w:val="24"/>
        </w:rPr>
        <w:t xml:space="preserve">, where, in the 58 tuff samples they </w:t>
      </w:r>
      <w:r w:rsidR="00B01AC4">
        <w:rPr>
          <w:bCs/>
          <w:sz w:val="24"/>
          <w:szCs w:val="24"/>
        </w:rPr>
        <w:t>analyzed</w:t>
      </w:r>
      <w:r w:rsidR="00026544">
        <w:rPr>
          <w:bCs/>
          <w:sz w:val="24"/>
          <w:szCs w:val="24"/>
        </w:rPr>
        <w:t>, the maximum pore throat radii ranged from 0.003</w:t>
      </w:r>
      <w:r w:rsidR="00026544" w:rsidRPr="00006F81">
        <w:rPr>
          <w:rFonts w:ascii="Symbol" w:hAnsi="Symbol"/>
          <w:bCs/>
          <w:sz w:val="24"/>
          <w:szCs w:val="24"/>
        </w:rPr>
        <w:t></w:t>
      </w:r>
      <w:r w:rsidR="00026544" w:rsidRPr="00FF7958">
        <w:rPr>
          <w:rFonts w:ascii="Symbol" w:hAnsi="Symbol"/>
          <w:bCs/>
          <w:sz w:val="24"/>
          <w:szCs w:val="24"/>
        </w:rPr>
        <w:t></w:t>
      </w:r>
      <w:r w:rsidR="00026544">
        <w:rPr>
          <w:bCs/>
          <w:sz w:val="24"/>
          <w:szCs w:val="24"/>
        </w:rPr>
        <w:t xml:space="preserve">m to 0.835 </w:t>
      </w:r>
      <w:r w:rsidR="00026544" w:rsidRPr="00FF7958">
        <w:rPr>
          <w:rFonts w:ascii="Symbol" w:hAnsi="Symbol"/>
          <w:bCs/>
          <w:sz w:val="24"/>
          <w:szCs w:val="24"/>
        </w:rPr>
        <w:t></w:t>
      </w:r>
      <w:r w:rsidR="00026544">
        <w:rPr>
          <w:bCs/>
          <w:sz w:val="24"/>
          <w:szCs w:val="24"/>
        </w:rPr>
        <w:t>m</w:t>
      </w:r>
      <w:r w:rsidR="001731C8">
        <w:rPr>
          <w:bCs/>
          <w:sz w:val="24"/>
          <w:szCs w:val="24"/>
        </w:rPr>
        <w:t xml:space="preserve">. </w:t>
      </w:r>
      <w:r w:rsidR="00EF11C4">
        <w:rPr>
          <w:bCs/>
          <w:sz w:val="24"/>
          <w:szCs w:val="24"/>
        </w:rPr>
        <w:t>Note that tuff</w:t>
      </w:r>
      <w:r w:rsidR="00C24F02">
        <w:rPr>
          <w:bCs/>
          <w:sz w:val="24"/>
          <w:szCs w:val="24"/>
        </w:rPr>
        <w:t>s</w:t>
      </w:r>
      <w:r w:rsidR="00EF11C4">
        <w:rPr>
          <w:bCs/>
          <w:sz w:val="24"/>
          <w:szCs w:val="24"/>
        </w:rPr>
        <w:t xml:space="preserve"> have</w:t>
      </w:r>
      <w:r w:rsidR="005419C7">
        <w:rPr>
          <w:bCs/>
          <w:sz w:val="24"/>
          <w:szCs w:val="24"/>
        </w:rPr>
        <w:t xml:space="preserve"> </w:t>
      </w:r>
      <w:r w:rsidR="00585C5D">
        <w:rPr>
          <w:bCs/>
          <w:sz w:val="24"/>
          <w:szCs w:val="24"/>
        </w:rPr>
        <w:t>much</w:t>
      </w:r>
      <w:r w:rsidR="00783E66">
        <w:rPr>
          <w:bCs/>
          <w:sz w:val="24"/>
          <w:szCs w:val="24"/>
        </w:rPr>
        <w:t xml:space="preserve"> </w:t>
      </w:r>
      <w:r w:rsidR="00E5120D">
        <w:rPr>
          <w:bCs/>
          <w:sz w:val="24"/>
          <w:szCs w:val="24"/>
        </w:rPr>
        <w:t>smaller</w:t>
      </w:r>
      <w:r w:rsidR="00783E66">
        <w:rPr>
          <w:bCs/>
          <w:sz w:val="24"/>
          <w:szCs w:val="24"/>
        </w:rPr>
        <w:t xml:space="preserve"> </w:t>
      </w:r>
      <w:r w:rsidR="00C24F02">
        <w:rPr>
          <w:bCs/>
          <w:sz w:val="24"/>
          <w:szCs w:val="24"/>
        </w:rPr>
        <w:t xml:space="preserve">pore </w:t>
      </w:r>
      <w:r w:rsidR="00D7253A">
        <w:rPr>
          <w:bCs/>
          <w:sz w:val="24"/>
          <w:szCs w:val="24"/>
        </w:rPr>
        <w:t>radi</w:t>
      </w:r>
      <w:r w:rsidR="00C24F02">
        <w:rPr>
          <w:bCs/>
          <w:sz w:val="24"/>
          <w:szCs w:val="24"/>
        </w:rPr>
        <w:t>i</w:t>
      </w:r>
      <w:r w:rsidR="00783E66">
        <w:rPr>
          <w:bCs/>
          <w:sz w:val="24"/>
          <w:szCs w:val="24"/>
        </w:rPr>
        <w:t xml:space="preserve"> than </w:t>
      </w:r>
      <w:r w:rsidR="00F61A94">
        <w:rPr>
          <w:bCs/>
          <w:sz w:val="24"/>
          <w:szCs w:val="24"/>
        </w:rPr>
        <w:t xml:space="preserve">conventional </w:t>
      </w:r>
      <w:r w:rsidR="00423166">
        <w:rPr>
          <w:bCs/>
          <w:sz w:val="24"/>
          <w:szCs w:val="24"/>
        </w:rPr>
        <w:t xml:space="preserve">oil and gas </w:t>
      </w:r>
      <w:r w:rsidR="00F61A94">
        <w:rPr>
          <w:bCs/>
          <w:sz w:val="24"/>
          <w:szCs w:val="24"/>
        </w:rPr>
        <w:t>reservoirs</w:t>
      </w:r>
      <w:r w:rsidR="001F24D1">
        <w:rPr>
          <w:bCs/>
          <w:sz w:val="24"/>
          <w:szCs w:val="24"/>
        </w:rPr>
        <w:t xml:space="preserve"> </w:t>
      </w:r>
      <w:r w:rsidR="00687903">
        <w:rPr>
          <w:bCs/>
          <w:sz w:val="24"/>
          <w:szCs w:val="24"/>
        </w:rPr>
        <w:t xml:space="preserve">elsewhere </w:t>
      </w:r>
      <w:sdt>
        <w:sdtPr>
          <w:rPr>
            <w:bCs/>
            <w:sz w:val="24"/>
            <w:szCs w:val="24"/>
          </w:rPr>
          <w:id w:val="160133868"/>
          <w:citation/>
        </w:sdtPr>
        <w:sdtContent>
          <w:r w:rsidR="00C941FE">
            <w:rPr>
              <w:bCs/>
              <w:sz w:val="24"/>
              <w:szCs w:val="24"/>
            </w:rPr>
            <w:fldChar w:fldCharType="begin"/>
          </w:r>
          <w:r w:rsidR="00C941FE">
            <w:rPr>
              <w:bCs/>
              <w:sz w:val="24"/>
              <w:szCs w:val="24"/>
            </w:rPr>
            <w:instrText xml:space="preserve"> CITATION Nab09 \l 1033 </w:instrText>
          </w:r>
          <w:r w:rsidR="00C941FE">
            <w:rPr>
              <w:bCs/>
              <w:sz w:val="24"/>
              <w:szCs w:val="24"/>
            </w:rPr>
            <w:fldChar w:fldCharType="separate"/>
          </w:r>
          <w:r w:rsidR="00DA52C5" w:rsidRPr="00DA52C5">
            <w:rPr>
              <w:noProof/>
              <w:sz w:val="24"/>
              <w:szCs w:val="24"/>
            </w:rPr>
            <w:t>(Nabawy, Géraud, Rochette, &amp; Bur, 2009)</w:t>
          </w:r>
          <w:r w:rsidR="00C941FE">
            <w:rPr>
              <w:bCs/>
              <w:sz w:val="24"/>
              <w:szCs w:val="24"/>
            </w:rPr>
            <w:fldChar w:fldCharType="end"/>
          </w:r>
        </w:sdtContent>
      </w:sdt>
      <w:r w:rsidR="00E5419E">
        <w:rPr>
          <w:bCs/>
          <w:sz w:val="24"/>
          <w:szCs w:val="24"/>
        </w:rPr>
        <w:t>.</w:t>
      </w:r>
    </w:p>
    <w:p w14:paraId="15C491C6" w14:textId="77777777" w:rsidR="00FF7958" w:rsidRDefault="00FF7958" w:rsidP="00A00D56">
      <w:pPr>
        <w:jc w:val="both"/>
        <w:rPr>
          <w:bCs/>
          <w:sz w:val="24"/>
          <w:szCs w:val="24"/>
        </w:rPr>
      </w:pPr>
    </w:p>
    <w:p w14:paraId="16A20AD7" w14:textId="0756D6E5" w:rsidR="00767AC7" w:rsidRPr="00BC5D7B" w:rsidRDefault="004756AF" w:rsidP="00A00D56">
      <w:pPr>
        <w:jc w:val="both"/>
        <w:rPr>
          <w:bCs/>
          <w:sz w:val="24"/>
          <w:szCs w:val="24"/>
        </w:rPr>
      </w:pPr>
      <w:r>
        <w:rPr>
          <w:bCs/>
          <w:sz w:val="24"/>
          <w:szCs w:val="24"/>
        </w:rPr>
        <w:t>We view sample 1 as being</w:t>
      </w:r>
      <w:r w:rsidR="00BC5D7B">
        <w:rPr>
          <w:bCs/>
          <w:sz w:val="24"/>
          <w:szCs w:val="24"/>
        </w:rPr>
        <w:t xml:space="preserve"> more representative of the</w:t>
      </w:r>
      <w:r w:rsidR="00E12BC7">
        <w:rPr>
          <w:bCs/>
          <w:sz w:val="24"/>
          <w:szCs w:val="24"/>
        </w:rPr>
        <w:t xml:space="preserve"> </w:t>
      </w:r>
      <w:r w:rsidR="00743975">
        <w:rPr>
          <w:bCs/>
          <w:sz w:val="24"/>
          <w:szCs w:val="24"/>
        </w:rPr>
        <w:t>“typical”</w:t>
      </w:r>
      <w:r w:rsidR="0043443D">
        <w:rPr>
          <w:bCs/>
          <w:sz w:val="24"/>
          <w:szCs w:val="24"/>
        </w:rPr>
        <w:t xml:space="preserve"> </w:t>
      </w:r>
      <w:r w:rsidR="00E12BC7">
        <w:rPr>
          <w:bCs/>
          <w:sz w:val="24"/>
          <w:szCs w:val="24"/>
        </w:rPr>
        <w:t>hydrocarbon bearing</w:t>
      </w:r>
      <w:r w:rsidR="00BC5D7B">
        <w:rPr>
          <w:bCs/>
          <w:sz w:val="24"/>
          <w:szCs w:val="24"/>
        </w:rPr>
        <w:t xml:space="preserve"> reservoir, </w:t>
      </w:r>
      <w:r w:rsidR="0043443D">
        <w:rPr>
          <w:bCs/>
          <w:sz w:val="24"/>
          <w:szCs w:val="24"/>
        </w:rPr>
        <w:t>if only</w:t>
      </w:r>
      <w:r w:rsidR="00BC5D7B">
        <w:rPr>
          <w:bCs/>
          <w:sz w:val="24"/>
          <w:szCs w:val="24"/>
        </w:rPr>
        <w:t xml:space="preserve"> based on the pore size distribution, </w:t>
      </w:r>
      <w:r w:rsidR="0043443D">
        <w:rPr>
          <w:bCs/>
          <w:sz w:val="24"/>
          <w:szCs w:val="24"/>
        </w:rPr>
        <w:t>where</w:t>
      </w:r>
      <w:r w:rsidR="00BC5D7B">
        <w:rPr>
          <w:bCs/>
          <w:sz w:val="24"/>
          <w:szCs w:val="24"/>
        </w:rPr>
        <w:t xml:space="preserve"> </w:t>
      </w:r>
      <w:r w:rsidR="00C57611">
        <w:rPr>
          <w:bCs/>
          <w:sz w:val="24"/>
          <w:szCs w:val="24"/>
        </w:rPr>
        <w:t>~5</w:t>
      </w:r>
      <w:r w:rsidR="009D519E">
        <w:rPr>
          <w:bCs/>
          <w:sz w:val="24"/>
          <w:szCs w:val="24"/>
        </w:rPr>
        <w:t>9</w:t>
      </w:r>
      <w:r w:rsidR="00C57611">
        <w:rPr>
          <w:bCs/>
          <w:sz w:val="24"/>
          <w:szCs w:val="24"/>
        </w:rPr>
        <w:t>% of the pore volume is associated with the m</w:t>
      </w:r>
      <w:r w:rsidR="0043443D">
        <w:rPr>
          <w:bCs/>
          <w:sz w:val="24"/>
          <w:szCs w:val="24"/>
        </w:rPr>
        <w:t>a</w:t>
      </w:r>
      <w:r w:rsidR="00C57611">
        <w:rPr>
          <w:bCs/>
          <w:sz w:val="24"/>
          <w:szCs w:val="24"/>
        </w:rPr>
        <w:t>croporosity</w:t>
      </w:r>
      <w:r>
        <w:rPr>
          <w:bCs/>
          <w:sz w:val="24"/>
          <w:szCs w:val="24"/>
        </w:rPr>
        <w:t xml:space="preserve"> while </w:t>
      </w:r>
      <w:r w:rsidR="004E63E4">
        <w:rPr>
          <w:bCs/>
          <w:sz w:val="24"/>
          <w:szCs w:val="24"/>
        </w:rPr>
        <w:t>~</w:t>
      </w:r>
      <w:r>
        <w:rPr>
          <w:bCs/>
          <w:sz w:val="24"/>
          <w:szCs w:val="24"/>
        </w:rPr>
        <w:t>18% of the sample is</w:t>
      </w:r>
      <w:r w:rsidR="00673345">
        <w:rPr>
          <w:bCs/>
          <w:sz w:val="24"/>
          <w:szCs w:val="24"/>
        </w:rPr>
        <w:t xml:space="preserve"> microporosity. </w:t>
      </w:r>
      <w:r w:rsidR="0069362A">
        <w:rPr>
          <w:bCs/>
          <w:sz w:val="24"/>
          <w:szCs w:val="24"/>
        </w:rPr>
        <w:t xml:space="preserve">With sample </w:t>
      </w:r>
      <w:r>
        <w:rPr>
          <w:bCs/>
          <w:sz w:val="24"/>
          <w:szCs w:val="24"/>
        </w:rPr>
        <w:t>2</w:t>
      </w:r>
      <w:r w:rsidR="0069362A">
        <w:rPr>
          <w:bCs/>
          <w:sz w:val="24"/>
          <w:szCs w:val="24"/>
        </w:rPr>
        <w:t xml:space="preserve">, </w:t>
      </w:r>
      <w:r>
        <w:rPr>
          <w:bCs/>
          <w:sz w:val="24"/>
          <w:szCs w:val="24"/>
        </w:rPr>
        <w:t xml:space="preserve">we note the </w:t>
      </w:r>
      <w:r w:rsidR="00743975">
        <w:rPr>
          <w:bCs/>
          <w:sz w:val="24"/>
          <w:szCs w:val="24"/>
        </w:rPr>
        <w:t>distribution to be</w:t>
      </w:r>
      <w:r>
        <w:rPr>
          <w:bCs/>
          <w:sz w:val="24"/>
          <w:szCs w:val="24"/>
        </w:rPr>
        <w:t xml:space="preserve"> </w:t>
      </w:r>
      <w:r w:rsidR="00743975">
        <w:rPr>
          <w:bCs/>
          <w:sz w:val="24"/>
          <w:szCs w:val="24"/>
        </w:rPr>
        <w:t>reversed</w:t>
      </w:r>
      <w:r>
        <w:rPr>
          <w:bCs/>
          <w:sz w:val="24"/>
          <w:szCs w:val="24"/>
        </w:rPr>
        <w:t>, with ~</w:t>
      </w:r>
      <w:r w:rsidR="00BF4131">
        <w:rPr>
          <w:bCs/>
          <w:sz w:val="24"/>
          <w:szCs w:val="24"/>
        </w:rPr>
        <w:t xml:space="preserve">11% </w:t>
      </w:r>
      <w:r w:rsidR="004E63E4">
        <w:rPr>
          <w:bCs/>
          <w:sz w:val="24"/>
          <w:szCs w:val="24"/>
        </w:rPr>
        <w:t xml:space="preserve">of the sample </w:t>
      </w:r>
      <w:r w:rsidR="00743975">
        <w:rPr>
          <w:bCs/>
          <w:sz w:val="24"/>
          <w:szCs w:val="24"/>
        </w:rPr>
        <w:t>being</w:t>
      </w:r>
      <w:r w:rsidR="004E63E4">
        <w:rPr>
          <w:bCs/>
          <w:sz w:val="24"/>
          <w:szCs w:val="24"/>
        </w:rPr>
        <w:t xml:space="preserve"> </w:t>
      </w:r>
      <w:r w:rsidR="001F0C2F">
        <w:rPr>
          <w:bCs/>
          <w:sz w:val="24"/>
          <w:szCs w:val="24"/>
        </w:rPr>
        <w:t>macroporo</w:t>
      </w:r>
      <w:r w:rsidR="004E63E4">
        <w:rPr>
          <w:bCs/>
          <w:sz w:val="24"/>
          <w:szCs w:val="24"/>
        </w:rPr>
        <w:t>us</w:t>
      </w:r>
      <w:r w:rsidR="00BF4131">
        <w:rPr>
          <w:bCs/>
          <w:sz w:val="24"/>
          <w:szCs w:val="24"/>
        </w:rPr>
        <w:t xml:space="preserve"> </w:t>
      </w:r>
      <w:r w:rsidR="004E63E4">
        <w:rPr>
          <w:bCs/>
          <w:sz w:val="24"/>
          <w:szCs w:val="24"/>
        </w:rPr>
        <w:t>while</w:t>
      </w:r>
      <w:r w:rsidR="00BF4131">
        <w:rPr>
          <w:bCs/>
          <w:sz w:val="24"/>
          <w:szCs w:val="24"/>
        </w:rPr>
        <w:t xml:space="preserve"> </w:t>
      </w:r>
      <w:r w:rsidR="004E63E4">
        <w:rPr>
          <w:bCs/>
          <w:sz w:val="24"/>
          <w:szCs w:val="24"/>
        </w:rPr>
        <w:t>~</w:t>
      </w:r>
      <w:r w:rsidR="00BF4131">
        <w:rPr>
          <w:bCs/>
          <w:sz w:val="24"/>
          <w:szCs w:val="24"/>
        </w:rPr>
        <w:t xml:space="preserve">82% </w:t>
      </w:r>
      <w:r w:rsidR="004E63E4">
        <w:rPr>
          <w:bCs/>
          <w:sz w:val="24"/>
          <w:szCs w:val="24"/>
        </w:rPr>
        <w:t xml:space="preserve">of the pore space can be defined as </w:t>
      </w:r>
      <w:r w:rsidR="00BF4131">
        <w:rPr>
          <w:bCs/>
          <w:sz w:val="24"/>
          <w:szCs w:val="24"/>
        </w:rPr>
        <w:t>micr</w:t>
      </w:r>
      <w:r w:rsidR="006F5529">
        <w:rPr>
          <w:bCs/>
          <w:sz w:val="24"/>
          <w:szCs w:val="24"/>
        </w:rPr>
        <w:t>o</w:t>
      </w:r>
      <w:r w:rsidR="00BF4131">
        <w:rPr>
          <w:bCs/>
          <w:sz w:val="24"/>
          <w:szCs w:val="24"/>
        </w:rPr>
        <w:t>poro</w:t>
      </w:r>
      <w:r w:rsidR="004E63E4">
        <w:rPr>
          <w:bCs/>
          <w:sz w:val="24"/>
          <w:szCs w:val="24"/>
        </w:rPr>
        <w:t>us</w:t>
      </w:r>
      <w:r w:rsidR="00BF4131">
        <w:rPr>
          <w:bCs/>
          <w:sz w:val="24"/>
          <w:szCs w:val="24"/>
        </w:rPr>
        <w:t xml:space="preserve">. This sample could potentially </w:t>
      </w:r>
      <w:r w:rsidR="00002931">
        <w:rPr>
          <w:bCs/>
          <w:sz w:val="24"/>
          <w:szCs w:val="24"/>
        </w:rPr>
        <w:t xml:space="preserve">be </w:t>
      </w:r>
      <w:r w:rsidR="006F5529">
        <w:rPr>
          <w:bCs/>
          <w:sz w:val="24"/>
          <w:szCs w:val="24"/>
        </w:rPr>
        <w:t>representative</w:t>
      </w:r>
      <w:r w:rsidR="00002931">
        <w:rPr>
          <w:bCs/>
          <w:sz w:val="24"/>
          <w:szCs w:val="24"/>
        </w:rPr>
        <w:t xml:space="preserve"> of the more </w:t>
      </w:r>
      <w:r w:rsidR="00CE25F6">
        <w:rPr>
          <w:bCs/>
          <w:sz w:val="24"/>
          <w:szCs w:val="24"/>
        </w:rPr>
        <w:t>“typical”</w:t>
      </w:r>
      <w:r w:rsidR="00BF4131">
        <w:rPr>
          <w:bCs/>
          <w:sz w:val="24"/>
          <w:szCs w:val="24"/>
        </w:rPr>
        <w:t xml:space="preserve"> baffle</w:t>
      </w:r>
      <w:r w:rsidR="006F5529">
        <w:rPr>
          <w:bCs/>
          <w:sz w:val="24"/>
          <w:szCs w:val="24"/>
        </w:rPr>
        <w:t xml:space="preserve"> seen in heterogeneous reservoir</w:t>
      </w:r>
      <w:r w:rsidR="00BF4131">
        <w:rPr>
          <w:bCs/>
          <w:sz w:val="24"/>
          <w:szCs w:val="24"/>
        </w:rPr>
        <w:t>.</w:t>
      </w:r>
    </w:p>
    <w:p w14:paraId="64937D18" w14:textId="77777777" w:rsidR="00F9044A" w:rsidRDefault="00F9044A"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7AC7" w14:paraId="386CC1B6" w14:textId="77777777">
        <w:tc>
          <w:tcPr>
            <w:tcW w:w="10790" w:type="dxa"/>
          </w:tcPr>
          <w:p w14:paraId="7B9C5B70" w14:textId="039E6892" w:rsidR="00767AC7" w:rsidRDefault="00BC5D7B">
            <w:pPr>
              <w:jc w:val="center"/>
              <w:rPr>
                <w:sz w:val="24"/>
                <w:szCs w:val="24"/>
              </w:rPr>
            </w:pPr>
            <w:r>
              <w:rPr>
                <w:noProof/>
                <w:sz w:val="24"/>
                <w:szCs w:val="24"/>
                <w:lang w:val="en-SG" w:eastAsia="en-SG"/>
              </w:rPr>
              <w:lastRenderedPageBreak/>
              <w:drawing>
                <wp:inline distT="0" distB="0" distL="0" distR="0" wp14:anchorId="57CF8265" wp14:editId="10C0424E">
                  <wp:extent cx="4937442" cy="32677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1"/>
                          <a:stretch>
                            <a:fillRect/>
                          </a:stretch>
                        </pic:blipFill>
                        <pic:spPr bwMode="auto">
                          <a:xfrm>
                            <a:off x="0" y="0"/>
                            <a:ext cx="4937442" cy="3267710"/>
                          </a:xfrm>
                          <a:prstGeom prst="rect">
                            <a:avLst/>
                          </a:prstGeom>
                          <a:noFill/>
                        </pic:spPr>
                      </pic:pic>
                    </a:graphicData>
                  </a:graphic>
                </wp:inline>
              </w:drawing>
            </w:r>
          </w:p>
        </w:tc>
      </w:tr>
      <w:tr w:rsidR="00767AC7" w14:paraId="0461D321" w14:textId="77777777">
        <w:tc>
          <w:tcPr>
            <w:tcW w:w="10790" w:type="dxa"/>
          </w:tcPr>
          <w:p w14:paraId="3F503DDB" w14:textId="581D9598" w:rsidR="00767AC7" w:rsidRPr="009708E8" w:rsidRDefault="00767AC7">
            <w:pPr>
              <w:pStyle w:val="Caption"/>
              <w:jc w:val="center"/>
              <w:rPr>
                <w:b/>
                <w:i w:val="0"/>
                <w:color w:val="000000" w:themeColor="text1"/>
                <w:sz w:val="20"/>
                <w:szCs w:val="20"/>
              </w:rPr>
            </w:pPr>
            <w:bookmarkStart w:id="115" w:name="_Ref129188948"/>
            <w:r w:rsidRPr="009708E8">
              <w:rPr>
                <w:b/>
                <w:i w:val="0"/>
                <w:color w:val="000000" w:themeColor="text1"/>
                <w:sz w:val="20"/>
                <w:szCs w:val="20"/>
              </w:rPr>
              <w:t xml:space="preserve">Figure </w:t>
            </w:r>
            <w:r w:rsidRPr="009708E8">
              <w:rPr>
                <w:b/>
                <w:i w:val="0"/>
                <w:color w:val="000000" w:themeColor="text1"/>
                <w:sz w:val="20"/>
                <w:szCs w:val="20"/>
              </w:rPr>
              <w:fldChar w:fldCharType="begin"/>
            </w:r>
            <w:r w:rsidRPr="008B441C">
              <w:rPr>
                <w:b/>
                <w:i w:val="0"/>
                <w:color w:val="000000" w:themeColor="text1"/>
                <w:sz w:val="20"/>
                <w:szCs w:val="20"/>
              </w:rPr>
              <w:instrText xml:space="preserve"> SEQ Figure \* ARABIC </w:instrText>
            </w:r>
            <w:r w:rsidRPr="009708E8">
              <w:rPr>
                <w:b/>
                <w:i w:val="0"/>
                <w:color w:val="000000" w:themeColor="text1"/>
                <w:sz w:val="20"/>
                <w:szCs w:val="20"/>
              </w:rPr>
              <w:fldChar w:fldCharType="separate"/>
            </w:r>
            <w:r w:rsidR="00DA52C5">
              <w:rPr>
                <w:b/>
                <w:i w:val="0"/>
                <w:noProof/>
                <w:color w:val="000000" w:themeColor="text1"/>
                <w:sz w:val="20"/>
                <w:szCs w:val="20"/>
              </w:rPr>
              <w:t>10</w:t>
            </w:r>
            <w:r w:rsidRPr="009708E8">
              <w:rPr>
                <w:b/>
                <w:i w:val="0"/>
                <w:color w:val="000000" w:themeColor="text1"/>
                <w:sz w:val="20"/>
                <w:szCs w:val="20"/>
              </w:rPr>
              <w:fldChar w:fldCharType="end"/>
            </w:r>
            <w:bookmarkEnd w:id="115"/>
            <w:r w:rsidRPr="009708E8">
              <w:rPr>
                <w:b/>
                <w:i w:val="0"/>
                <w:color w:val="000000" w:themeColor="text1"/>
                <w:sz w:val="20"/>
                <w:szCs w:val="20"/>
              </w:rPr>
              <w:t>:</w:t>
            </w:r>
            <w:r>
              <w:rPr>
                <w:b/>
                <w:i w:val="0"/>
                <w:color w:val="000000" w:themeColor="text1"/>
                <w:sz w:val="20"/>
                <w:szCs w:val="20"/>
              </w:rPr>
              <w:t xml:space="preserve"> </w:t>
            </w:r>
            <w:r>
              <w:rPr>
                <w:bCs/>
                <w:i w:val="0"/>
                <w:color w:val="000000" w:themeColor="text1"/>
                <w:sz w:val="20"/>
                <w:szCs w:val="20"/>
              </w:rPr>
              <w:t>Pore Size Distribution from MICP</w:t>
            </w:r>
          </w:p>
        </w:tc>
      </w:tr>
    </w:tbl>
    <w:p w14:paraId="7A30D5BD" w14:textId="77777777" w:rsidR="00767AC7" w:rsidRPr="00175CE8" w:rsidRDefault="00767AC7" w:rsidP="00A00D56">
      <w:pPr>
        <w:jc w:val="both"/>
        <w:rPr>
          <w:bCs/>
          <w:sz w:val="24"/>
          <w:szCs w:val="24"/>
        </w:rPr>
      </w:pPr>
    </w:p>
    <w:p w14:paraId="2E272B17" w14:textId="77777777" w:rsidR="00A00D56" w:rsidRPr="006B70A9" w:rsidRDefault="00A00D56" w:rsidP="00A00D56">
      <w:pPr>
        <w:jc w:val="both"/>
        <w:rPr>
          <w:rStyle w:val="Emphasis"/>
          <w:sz w:val="24"/>
          <w:szCs w:val="24"/>
        </w:rPr>
      </w:pPr>
      <w:r w:rsidRPr="006B70A9">
        <w:rPr>
          <w:rStyle w:val="Emphasis"/>
          <w:sz w:val="24"/>
          <w:szCs w:val="24"/>
        </w:rPr>
        <w:t xml:space="preserve">Core Calibrated Porosity-Permeability Trends </w:t>
      </w:r>
    </w:p>
    <w:p w14:paraId="2FACDBE9" w14:textId="444A0EC4" w:rsidR="00A00D56" w:rsidRPr="00175CE8" w:rsidRDefault="00A00D56" w:rsidP="00A00D56">
      <w:pPr>
        <w:jc w:val="both"/>
        <w:rPr>
          <w:bCs/>
          <w:sz w:val="24"/>
          <w:szCs w:val="24"/>
        </w:rPr>
      </w:pPr>
      <w:r w:rsidRPr="00175CE8">
        <w:rPr>
          <w:bCs/>
          <w:sz w:val="24"/>
          <w:szCs w:val="24"/>
        </w:rPr>
        <w:t xml:space="preserve">Vintage core data described the tuffaceous facies as being either coarse, medium, or fine grained. This classification is general, however, and there was no mention in the data of how this definition was determined. </w:t>
      </w:r>
      <w:r w:rsidR="00B028FB">
        <w:rPr>
          <w:bCs/>
          <w:sz w:val="24"/>
          <w:szCs w:val="24"/>
        </w:rPr>
        <w:t xml:space="preserve">Adding to the confusion was that </w:t>
      </w:r>
      <w:r w:rsidR="0064209C">
        <w:rPr>
          <w:bCs/>
          <w:sz w:val="24"/>
          <w:szCs w:val="24"/>
        </w:rPr>
        <w:t>no indication was given as to whether porosity was total or effective, despite there being mention in the core reports of cores being oven dried</w:t>
      </w:r>
      <w:r w:rsidR="003E6AAC">
        <w:rPr>
          <w:bCs/>
          <w:sz w:val="24"/>
          <w:szCs w:val="24"/>
        </w:rPr>
        <w:t xml:space="preserve"> as part of the porosity measurement process</w:t>
      </w:r>
      <w:r w:rsidR="0064209C">
        <w:rPr>
          <w:bCs/>
          <w:sz w:val="24"/>
          <w:szCs w:val="24"/>
        </w:rPr>
        <w:t>.</w:t>
      </w:r>
      <w:r w:rsidRPr="00175CE8">
        <w:rPr>
          <w:bCs/>
          <w:sz w:val="24"/>
          <w:szCs w:val="24"/>
        </w:rPr>
        <w:t xml:space="preserve"> </w:t>
      </w:r>
      <w:r w:rsidR="003E6AAC">
        <w:rPr>
          <w:bCs/>
          <w:sz w:val="24"/>
          <w:szCs w:val="24"/>
        </w:rPr>
        <w:t>We thus assumed that porosity referred to here is total porosity. I</w:t>
      </w:r>
      <w:r w:rsidRPr="00175CE8">
        <w:rPr>
          <w:bCs/>
          <w:sz w:val="24"/>
          <w:szCs w:val="24"/>
        </w:rPr>
        <w:t xml:space="preserve">f all the data is plotted in the form of a </w:t>
      </w:r>
      <w:r w:rsidR="001119FE">
        <w:rPr>
          <w:bCs/>
          <w:sz w:val="24"/>
          <w:szCs w:val="24"/>
        </w:rPr>
        <w:t>Rock Quality Index (RQI) against normalized porosity</w:t>
      </w:r>
      <w:r w:rsidRPr="00175CE8">
        <w:rPr>
          <w:bCs/>
          <w:sz w:val="24"/>
          <w:szCs w:val="24"/>
        </w:rPr>
        <w:t xml:space="preserve">, one observes that three are clear separation of the core into </w:t>
      </w:r>
      <w:r w:rsidR="00B01AC4">
        <w:rPr>
          <w:bCs/>
          <w:sz w:val="24"/>
          <w:szCs w:val="24"/>
        </w:rPr>
        <w:t>three</w:t>
      </w:r>
      <w:r w:rsidR="00B01AC4" w:rsidRPr="00175CE8">
        <w:rPr>
          <w:bCs/>
          <w:sz w:val="24"/>
          <w:szCs w:val="24"/>
        </w:rPr>
        <w:t xml:space="preserve"> </w:t>
      </w:r>
      <w:r w:rsidRPr="00175CE8">
        <w:rPr>
          <w:bCs/>
          <w:sz w:val="24"/>
          <w:szCs w:val="24"/>
        </w:rPr>
        <w:t>distinct groups</w:t>
      </w:r>
      <w:r w:rsidR="00845814">
        <w:rPr>
          <w:bCs/>
          <w:sz w:val="24"/>
          <w:szCs w:val="24"/>
        </w:rPr>
        <w:t xml:space="preserve"> </w:t>
      </w:r>
      <w:r w:rsidR="00845814" w:rsidRPr="001B5D04">
        <w:rPr>
          <w:bCs/>
          <w:sz w:val="24"/>
          <w:szCs w:val="24"/>
        </w:rPr>
        <w:fldChar w:fldCharType="begin"/>
      </w:r>
      <w:r w:rsidR="00845814" w:rsidRPr="001B5D04">
        <w:rPr>
          <w:bCs/>
          <w:sz w:val="24"/>
          <w:szCs w:val="24"/>
        </w:rPr>
        <w:instrText xml:space="preserve"> REF _Ref129100332 \h  \* MERGEFORMAT </w:instrText>
      </w:r>
      <w:r w:rsidR="00845814" w:rsidRPr="001B5D04">
        <w:rPr>
          <w:bCs/>
          <w:sz w:val="24"/>
          <w:szCs w:val="24"/>
        </w:rPr>
      </w:r>
      <w:r w:rsidR="00845814" w:rsidRPr="001B5D04">
        <w:rPr>
          <w:bCs/>
          <w:sz w:val="24"/>
          <w:szCs w:val="24"/>
        </w:rPr>
        <w:fldChar w:fldCharType="separate"/>
      </w:r>
      <w:r w:rsidR="00DA52C5" w:rsidRPr="00DA52C5">
        <w:rPr>
          <w:bCs/>
          <w:color w:val="000000" w:themeColor="text1"/>
          <w:sz w:val="24"/>
          <w:szCs w:val="24"/>
        </w:rPr>
        <w:t xml:space="preserve">Figure </w:t>
      </w:r>
      <w:r w:rsidR="00DA52C5" w:rsidRPr="00DA52C5">
        <w:rPr>
          <w:bCs/>
          <w:noProof/>
          <w:color w:val="000000" w:themeColor="text1"/>
          <w:sz w:val="24"/>
          <w:szCs w:val="24"/>
        </w:rPr>
        <w:t>11</w:t>
      </w:r>
      <w:r w:rsidR="00845814" w:rsidRPr="001B5D04">
        <w:rPr>
          <w:bCs/>
          <w:sz w:val="24"/>
          <w:szCs w:val="24"/>
        </w:rPr>
        <w:fldChar w:fldCharType="end"/>
      </w:r>
      <w:r w:rsidR="00845814">
        <w:rPr>
          <w:bCs/>
          <w:sz w:val="24"/>
          <w:szCs w:val="24"/>
        </w:rPr>
        <w:t xml:space="preserve"> (b)</w:t>
      </w:r>
      <w:r w:rsidRPr="00175CE8">
        <w:rPr>
          <w:bCs/>
          <w:sz w:val="24"/>
          <w:szCs w:val="24"/>
        </w:rPr>
        <w:t xml:space="preserve">. </w:t>
      </w:r>
      <w:r w:rsidR="001045A7" w:rsidRPr="00175CE8">
        <w:rPr>
          <w:bCs/>
          <w:sz w:val="24"/>
          <w:szCs w:val="24"/>
        </w:rPr>
        <w:t>It</w:t>
      </w:r>
      <w:r w:rsidRPr="00175CE8">
        <w:rPr>
          <w:bCs/>
          <w:sz w:val="24"/>
          <w:szCs w:val="24"/>
        </w:rPr>
        <w:t xml:space="preserve"> can be generally observed that, for the same porosity value, coarse grained tuffs have a higher </w:t>
      </w:r>
      <w:r w:rsidR="001119FE">
        <w:rPr>
          <w:bCs/>
          <w:sz w:val="24"/>
          <w:szCs w:val="24"/>
        </w:rPr>
        <w:t>RQI</w:t>
      </w:r>
      <w:r w:rsidR="001119FE" w:rsidRPr="00175CE8">
        <w:rPr>
          <w:bCs/>
          <w:sz w:val="24"/>
          <w:szCs w:val="24"/>
        </w:rPr>
        <w:t xml:space="preserve"> </w:t>
      </w:r>
      <w:r w:rsidRPr="00175CE8">
        <w:rPr>
          <w:bCs/>
          <w:sz w:val="24"/>
          <w:szCs w:val="24"/>
        </w:rPr>
        <w:t xml:space="preserve">in contrast to the fine-grained material. Additionally, the data is highly scattered, with some pockets of fine-grained tuffs having very high </w:t>
      </w:r>
      <w:r w:rsidR="001119FE">
        <w:rPr>
          <w:bCs/>
          <w:sz w:val="24"/>
          <w:szCs w:val="24"/>
        </w:rPr>
        <w:t>RQI</w:t>
      </w:r>
      <w:r w:rsidRPr="00175CE8">
        <w:rPr>
          <w:bCs/>
          <w:sz w:val="24"/>
          <w:szCs w:val="24"/>
        </w:rPr>
        <w:t xml:space="preserve"> values. Again, this alludes to the highly heterogeneous nature of the volcanic facies.</w:t>
      </w:r>
      <w:ins w:id="116" w:author="Ryan Lazaroo" w:date="2023-08-08T19:25:00Z">
        <w:r w:rsidR="00D978EF">
          <w:rPr>
            <w:bCs/>
            <w:sz w:val="24"/>
            <w:szCs w:val="24"/>
          </w:rPr>
          <w:t xml:space="preserve"> Rock typing using </w:t>
        </w:r>
      </w:ins>
      <w:ins w:id="117" w:author="Ryan Lazaroo" w:date="2023-08-08T19:30:00Z">
        <w:r w:rsidR="00D978EF">
          <w:rPr>
            <w:bCs/>
            <w:sz w:val="24"/>
            <w:szCs w:val="24"/>
          </w:rPr>
          <w:t>other methods such as those outlined in El Sawy et al.</w:t>
        </w:r>
      </w:ins>
      <w:ins w:id="118" w:author="Ryan Lazaroo" w:date="2023-08-08T19:33:00Z">
        <w:r w:rsidR="00D978EF">
          <w:rPr>
            <w:bCs/>
            <w:sz w:val="24"/>
            <w:szCs w:val="24"/>
          </w:rPr>
          <w:t xml:space="preserve"> </w:t>
        </w:r>
      </w:ins>
      <w:customXmlInsRangeStart w:id="119" w:author="Ryan Lazaroo" w:date="2023-08-08T19:34:00Z"/>
      <w:sdt>
        <w:sdtPr>
          <w:rPr>
            <w:bCs/>
            <w:sz w:val="24"/>
            <w:szCs w:val="24"/>
          </w:rPr>
          <w:id w:val="-742801897"/>
          <w:citation/>
        </w:sdtPr>
        <w:sdtContent>
          <w:customXmlInsRangeEnd w:id="119"/>
          <w:ins w:id="120" w:author="Ryan Lazaroo" w:date="2023-08-08T19:34:00Z">
            <w:r w:rsidR="00D978EF">
              <w:rPr>
                <w:bCs/>
                <w:sz w:val="24"/>
                <w:szCs w:val="24"/>
              </w:rPr>
              <w:fldChar w:fldCharType="begin"/>
            </w:r>
            <w:r w:rsidR="00D978EF">
              <w:rPr>
                <w:bCs/>
                <w:sz w:val="24"/>
                <w:szCs w:val="24"/>
                <w:lang w:val="en-SG"/>
              </w:rPr>
              <w:instrText xml:space="preserve">CITATION ElS20 \n  \t  \l 18441 </w:instrText>
            </w:r>
          </w:ins>
          <w:r w:rsidR="00D978EF">
            <w:rPr>
              <w:bCs/>
              <w:sz w:val="24"/>
              <w:szCs w:val="24"/>
            </w:rPr>
            <w:fldChar w:fldCharType="separate"/>
          </w:r>
          <w:ins w:id="121" w:author="Ryan Lazaroo" w:date="2023-08-08T20:50:00Z">
            <w:r w:rsidR="00DA52C5" w:rsidRPr="00DA52C5">
              <w:rPr>
                <w:noProof/>
                <w:sz w:val="24"/>
                <w:szCs w:val="24"/>
                <w:lang w:val="en-SG"/>
              </w:rPr>
              <w:t>(2020)</w:t>
            </w:r>
          </w:ins>
          <w:ins w:id="122" w:author="Ryan Lazaroo" w:date="2023-08-08T19:34:00Z">
            <w:r w:rsidR="00D978EF">
              <w:rPr>
                <w:bCs/>
                <w:sz w:val="24"/>
                <w:szCs w:val="24"/>
              </w:rPr>
              <w:fldChar w:fldCharType="end"/>
            </w:r>
          </w:ins>
          <w:customXmlInsRangeStart w:id="123" w:author="Ryan Lazaroo" w:date="2023-08-08T19:34:00Z"/>
        </w:sdtContent>
      </w:sdt>
      <w:customXmlInsRangeEnd w:id="123"/>
      <w:ins w:id="124" w:author="Ryan Lazaroo" w:date="2023-08-08T19:31:00Z">
        <w:r w:rsidR="00D978EF">
          <w:rPr>
            <w:bCs/>
            <w:sz w:val="24"/>
            <w:szCs w:val="24"/>
          </w:rPr>
          <w:t xml:space="preserve"> can </w:t>
        </w:r>
      </w:ins>
      <w:ins w:id="125" w:author="Ryan Lazaroo" w:date="2023-08-08T19:26:00Z">
        <w:r w:rsidR="00D978EF">
          <w:rPr>
            <w:bCs/>
            <w:sz w:val="24"/>
            <w:szCs w:val="24"/>
          </w:rPr>
          <w:t>help improve the characterization of such heterogenous reservoirs.</w:t>
        </w:r>
      </w:ins>
      <w:r w:rsidRPr="00175CE8">
        <w:rPr>
          <w:bCs/>
          <w:sz w:val="24"/>
          <w:szCs w:val="24"/>
        </w:rPr>
        <w:t xml:space="preserve"> Still, the range of values (for this field) has a majority of the </w:t>
      </w:r>
      <w:r w:rsidR="0042283C">
        <w:rPr>
          <w:bCs/>
          <w:sz w:val="24"/>
          <w:szCs w:val="24"/>
        </w:rPr>
        <w:t xml:space="preserve">samples </w:t>
      </w:r>
      <w:r w:rsidR="00A84840">
        <w:rPr>
          <w:bCs/>
          <w:sz w:val="24"/>
          <w:szCs w:val="24"/>
        </w:rPr>
        <w:t xml:space="preserve">from </w:t>
      </w:r>
      <w:r w:rsidR="00927CFF">
        <w:rPr>
          <w:bCs/>
          <w:sz w:val="24"/>
          <w:szCs w:val="24"/>
        </w:rPr>
        <w:t>5-</w:t>
      </w:r>
      <w:r w:rsidR="00F648B2">
        <w:rPr>
          <w:bCs/>
          <w:sz w:val="24"/>
          <w:szCs w:val="24"/>
        </w:rPr>
        <w:t>32 p.u with permeability ranging from 0.1-100</w:t>
      </w:r>
      <w:r w:rsidR="00D13855">
        <w:rPr>
          <w:bCs/>
          <w:sz w:val="24"/>
          <w:szCs w:val="24"/>
        </w:rPr>
        <w:t xml:space="preserve"> mD</w:t>
      </w:r>
      <w:r w:rsidR="006B2D57">
        <w:rPr>
          <w:bCs/>
          <w:sz w:val="24"/>
          <w:szCs w:val="24"/>
        </w:rPr>
        <w:t xml:space="preserve"> </w:t>
      </w:r>
      <w:r w:rsidR="00BF6239">
        <w:rPr>
          <w:bCs/>
          <w:sz w:val="24"/>
          <w:szCs w:val="24"/>
        </w:rPr>
        <w:t>(</w:t>
      </w:r>
      <w:r w:rsidR="00BF6239" w:rsidRPr="001B5D04">
        <w:rPr>
          <w:bCs/>
          <w:sz w:val="24"/>
          <w:szCs w:val="24"/>
        </w:rPr>
        <w:fldChar w:fldCharType="begin"/>
      </w:r>
      <w:r w:rsidR="00BF6239" w:rsidRPr="001B5D04">
        <w:rPr>
          <w:bCs/>
          <w:sz w:val="24"/>
          <w:szCs w:val="24"/>
        </w:rPr>
        <w:instrText xml:space="preserve"> REF _Ref129100332 \h </w:instrText>
      </w:r>
      <w:r w:rsidR="001B5D04" w:rsidRPr="001B5D04">
        <w:rPr>
          <w:bCs/>
          <w:sz w:val="24"/>
          <w:szCs w:val="24"/>
        </w:rPr>
        <w:instrText xml:space="preserve"> \* MERGEFORMAT </w:instrText>
      </w:r>
      <w:r w:rsidR="00BF6239" w:rsidRPr="001B5D04">
        <w:rPr>
          <w:bCs/>
          <w:sz w:val="24"/>
          <w:szCs w:val="24"/>
        </w:rPr>
      </w:r>
      <w:r w:rsidR="00BF6239" w:rsidRPr="001B5D04">
        <w:rPr>
          <w:bCs/>
          <w:sz w:val="24"/>
          <w:szCs w:val="24"/>
        </w:rPr>
        <w:fldChar w:fldCharType="separate"/>
      </w:r>
      <w:r w:rsidR="00DA52C5" w:rsidRPr="00DA52C5">
        <w:rPr>
          <w:bCs/>
          <w:color w:val="000000" w:themeColor="text1"/>
          <w:sz w:val="24"/>
          <w:szCs w:val="24"/>
        </w:rPr>
        <w:t xml:space="preserve">Figure </w:t>
      </w:r>
      <w:r w:rsidR="00DA52C5" w:rsidRPr="00DA52C5">
        <w:rPr>
          <w:bCs/>
          <w:noProof/>
          <w:color w:val="000000" w:themeColor="text1"/>
          <w:sz w:val="24"/>
          <w:szCs w:val="24"/>
        </w:rPr>
        <w:t>11</w:t>
      </w:r>
      <w:r w:rsidR="00BF6239" w:rsidRPr="001B5D04">
        <w:rPr>
          <w:bCs/>
          <w:sz w:val="24"/>
          <w:szCs w:val="24"/>
        </w:rPr>
        <w:fldChar w:fldCharType="end"/>
      </w:r>
      <w:r w:rsidR="00B01AC4">
        <w:rPr>
          <w:bCs/>
          <w:sz w:val="24"/>
          <w:szCs w:val="24"/>
        </w:rPr>
        <w:t xml:space="preserve"> </w:t>
      </w:r>
      <w:r w:rsidR="00A142A3">
        <w:rPr>
          <w:bCs/>
          <w:sz w:val="24"/>
          <w:szCs w:val="24"/>
        </w:rPr>
        <w:t>(</w:t>
      </w:r>
      <w:r w:rsidR="00845814">
        <w:rPr>
          <w:bCs/>
          <w:sz w:val="24"/>
          <w:szCs w:val="24"/>
        </w:rPr>
        <w:t>a</w:t>
      </w:r>
      <w:r w:rsidR="00A142A3">
        <w:rPr>
          <w:bCs/>
          <w:sz w:val="24"/>
          <w:szCs w:val="24"/>
        </w:rPr>
        <w:t>)</w:t>
      </w:r>
      <w:r w:rsidR="00BF6239" w:rsidRPr="001B5D04">
        <w:rPr>
          <w:bCs/>
          <w:sz w:val="24"/>
          <w:szCs w:val="24"/>
        </w:rPr>
        <w:t>).</w:t>
      </w:r>
    </w:p>
    <w:p w14:paraId="157D4939" w14:textId="77777777" w:rsidR="00A00D56" w:rsidRDefault="00A00D56" w:rsidP="00A00D56">
      <w:pPr>
        <w:jc w:val="both"/>
        <w:rPr>
          <w:bCs/>
          <w:sz w:val="24"/>
          <w:szCs w:val="24"/>
        </w:rPr>
      </w:pPr>
    </w:p>
    <w:p w14:paraId="6AE97E51" w14:textId="77777777" w:rsidR="00B62D54" w:rsidRPr="006B70A9" w:rsidRDefault="00B62D54" w:rsidP="00B62D54">
      <w:pPr>
        <w:jc w:val="both"/>
        <w:rPr>
          <w:rStyle w:val="Emphasis"/>
          <w:sz w:val="24"/>
          <w:szCs w:val="24"/>
        </w:rPr>
      </w:pPr>
      <w:r w:rsidRPr="006B70A9">
        <w:rPr>
          <w:rStyle w:val="Emphasis"/>
          <w:sz w:val="24"/>
          <w:szCs w:val="24"/>
        </w:rPr>
        <w:t>XRD Minerology</w:t>
      </w:r>
    </w:p>
    <w:p w14:paraId="1A9FD5ED" w14:textId="35862074" w:rsidR="00B62D54" w:rsidRDefault="00B62D54" w:rsidP="00B62D54">
      <w:pPr>
        <w:jc w:val="both"/>
        <w:rPr>
          <w:bCs/>
          <w:sz w:val="24"/>
          <w:szCs w:val="24"/>
        </w:rPr>
      </w:pPr>
      <w:r>
        <w:rPr>
          <w:bCs/>
          <w:sz w:val="24"/>
          <w:szCs w:val="24"/>
        </w:rPr>
        <w:t xml:space="preserve">As seen in </w:t>
      </w:r>
      <w:r>
        <w:rPr>
          <w:bCs/>
          <w:sz w:val="24"/>
          <w:szCs w:val="24"/>
        </w:rPr>
        <w:fldChar w:fldCharType="begin"/>
      </w:r>
      <w:r>
        <w:rPr>
          <w:bCs/>
          <w:sz w:val="24"/>
          <w:szCs w:val="24"/>
        </w:rPr>
        <w:instrText xml:space="preserve"> REF _Ref129621179 \h  \* MERGEFORMAT </w:instrText>
      </w:r>
      <w:r>
        <w:rPr>
          <w:bCs/>
          <w:sz w:val="24"/>
          <w:szCs w:val="24"/>
        </w:rPr>
      </w:r>
      <w:r>
        <w:rPr>
          <w:bCs/>
          <w:sz w:val="24"/>
          <w:szCs w:val="24"/>
        </w:rPr>
        <w:fldChar w:fldCharType="separate"/>
      </w:r>
      <w:r w:rsidR="00DA52C5" w:rsidRPr="00DA52C5">
        <w:rPr>
          <w:bCs/>
          <w:sz w:val="24"/>
          <w:szCs w:val="24"/>
        </w:rPr>
        <w:t>Figure 12</w:t>
      </w:r>
      <w:r>
        <w:rPr>
          <w:bCs/>
          <w:sz w:val="24"/>
          <w:szCs w:val="24"/>
        </w:rPr>
        <w:fldChar w:fldCharType="end"/>
      </w:r>
      <w:r>
        <w:rPr>
          <w:bCs/>
          <w:sz w:val="24"/>
          <w:szCs w:val="24"/>
        </w:rPr>
        <w:t xml:space="preserve">, most tuff samples are dominantly made of quartz, plagioclase, and feldspar, with clay as the second largest component which makes up about a quarter of all components within the tuffs on average. Cement is the least abundant component and is likely found within healed fractures. The relatively high content of ductile and highly plastic clay suggests that natural open fractures are less likely to be found within the rock </w:t>
      </w:r>
      <w:sdt>
        <w:sdtPr>
          <w:rPr>
            <w:bCs/>
            <w:sz w:val="24"/>
            <w:szCs w:val="24"/>
          </w:rPr>
          <w:id w:val="1014952086"/>
          <w:citation/>
        </w:sdtPr>
        <w:sdtContent>
          <w:r>
            <w:rPr>
              <w:bCs/>
              <w:sz w:val="24"/>
              <w:szCs w:val="24"/>
            </w:rPr>
            <w:fldChar w:fldCharType="begin"/>
          </w:r>
          <w:r>
            <w:rPr>
              <w:bCs/>
              <w:sz w:val="24"/>
              <w:szCs w:val="24"/>
            </w:rPr>
            <w:instrText xml:space="preserve"> CITATION Guo15 \l 1033  \m MaC19</w:instrText>
          </w:r>
          <w:r>
            <w:rPr>
              <w:bCs/>
              <w:sz w:val="24"/>
              <w:szCs w:val="24"/>
            </w:rPr>
            <w:fldChar w:fldCharType="separate"/>
          </w:r>
          <w:r w:rsidR="00DA52C5" w:rsidRPr="00DA52C5">
            <w:rPr>
              <w:noProof/>
              <w:sz w:val="24"/>
              <w:szCs w:val="24"/>
            </w:rPr>
            <w:t>(Guo, et al., 2015; Ma, et al., 2019)</w:t>
          </w:r>
          <w:r>
            <w:rPr>
              <w:bCs/>
              <w:sz w:val="24"/>
              <w:szCs w:val="24"/>
            </w:rPr>
            <w:fldChar w:fldCharType="end"/>
          </w:r>
        </w:sdtContent>
      </w:sdt>
      <w:r>
        <w:rPr>
          <w:bCs/>
          <w:sz w:val="24"/>
          <w:szCs w:val="24"/>
        </w:rPr>
        <w:t xml:space="preserve">, and further hydraulic fracturing might be needed to increase production from such a formation. Existing hydrocarbon fluids would likely be contained within the macroporosity supported by </w:t>
      </w:r>
      <w:r>
        <w:rPr>
          <w:bCs/>
          <w:sz w:val="24"/>
          <w:szCs w:val="24"/>
        </w:rPr>
        <w:lastRenderedPageBreak/>
        <w:t>framework grains and could possibly fill the micropore spaces as well, given the extensive proportion of microporosity. However, this would depend on factors such as the column height.</w:t>
      </w:r>
    </w:p>
    <w:p w14:paraId="3207A8F5" w14:textId="77777777" w:rsidR="00B62D54" w:rsidRPr="00175CE8" w:rsidRDefault="00B62D54"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80"/>
      </w:tblGrid>
      <w:tr w:rsidR="00516B49" w:rsidRPr="00175CE8" w14:paraId="769D1A95" w14:textId="77777777" w:rsidTr="00845814">
        <w:tc>
          <w:tcPr>
            <w:tcW w:w="4580" w:type="dxa"/>
            <w:vAlign w:val="center"/>
          </w:tcPr>
          <w:p w14:paraId="691BCA08" w14:textId="5427CBD1" w:rsidR="00D84911" w:rsidRPr="00175CE8" w:rsidRDefault="00845814" w:rsidP="00377F84">
            <w:pPr>
              <w:keepNext/>
              <w:jc w:val="center"/>
              <w:rPr>
                <w:bCs/>
                <w:noProof/>
                <w:sz w:val="24"/>
                <w:szCs w:val="24"/>
                <w:lang w:val="en-SG" w:eastAsia="en-SG"/>
              </w:rPr>
            </w:pPr>
            <w:r>
              <w:rPr>
                <w:bCs/>
                <w:noProof/>
                <w:sz w:val="24"/>
                <w:szCs w:val="24"/>
                <w:lang w:val="en-SG" w:eastAsia="en-SG"/>
              </w:rPr>
              <w:drawing>
                <wp:inline distT="0" distB="0" distL="0" distR="0" wp14:anchorId="650BFB45" wp14:editId="06D27901">
                  <wp:extent cx="2747576" cy="19241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2"/>
                          <a:stretch>
                            <a:fillRect/>
                          </a:stretch>
                        </pic:blipFill>
                        <pic:spPr bwMode="auto">
                          <a:xfrm>
                            <a:off x="0" y="0"/>
                            <a:ext cx="2747576" cy="1924161"/>
                          </a:xfrm>
                          <a:prstGeom prst="rect">
                            <a:avLst/>
                          </a:prstGeom>
                          <a:noFill/>
                        </pic:spPr>
                      </pic:pic>
                    </a:graphicData>
                  </a:graphic>
                </wp:inline>
              </w:drawing>
            </w:r>
            <w:r>
              <w:rPr>
                <w:bCs/>
                <w:noProof/>
                <w:sz w:val="24"/>
                <w:szCs w:val="24"/>
                <w:lang w:val="en-SG" w:eastAsia="en-SG"/>
              </w:rPr>
              <w:t>(a)</w:t>
            </w:r>
          </w:p>
        </w:tc>
        <w:tc>
          <w:tcPr>
            <w:tcW w:w="4780" w:type="dxa"/>
            <w:vAlign w:val="center"/>
          </w:tcPr>
          <w:p w14:paraId="6A22915C" w14:textId="227EC1A2" w:rsidR="00D84911" w:rsidRDefault="00516B49" w:rsidP="008B441C">
            <w:pPr>
              <w:jc w:val="center"/>
              <w:rPr>
                <w:bCs/>
                <w:noProof/>
                <w:sz w:val="24"/>
                <w:szCs w:val="24"/>
                <w:lang w:val="en-SG" w:eastAsia="en-SG"/>
              </w:rPr>
            </w:pPr>
            <w:r w:rsidRPr="00175CE8">
              <w:rPr>
                <w:bCs/>
                <w:noProof/>
                <w:sz w:val="24"/>
                <w:szCs w:val="24"/>
                <w:lang w:val="en-SG" w:eastAsia="en-SG"/>
              </w:rPr>
              <w:drawing>
                <wp:inline distT="0" distB="0" distL="0" distR="0" wp14:anchorId="39DB5243" wp14:editId="6B078572">
                  <wp:extent cx="2837652" cy="1993148"/>
                  <wp:effectExtent l="0" t="0" r="127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3"/>
                          <a:stretch>
                            <a:fillRect/>
                          </a:stretch>
                        </pic:blipFill>
                        <pic:spPr bwMode="auto">
                          <a:xfrm>
                            <a:off x="0" y="0"/>
                            <a:ext cx="2837652" cy="1993148"/>
                          </a:xfrm>
                          <a:prstGeom prst="rect">
                            <a:avLst/>
                          </a:prstGeom>
                          <a:noFill/>
                        </pic:spPr>
                      </pic:pic>
                    </a:graphicData>
                  </a:graphic>
                </wp:inline>
              </w:drawing>
            </w:r>
            <w:r w:rsidR="00845814">
              <w:rPr>
                <w:bCs/>
                <w:noProof/>
                <w:sz w:val="24"/>
                <w:szCs w:val="24"/>
                <w:lang w:val="en-SG" w:eastAsia="en-SG"/>
              </w:rPr>
              <w:t>(b)</w:t>
            </w:r>
          </w:p>
        </w:tc>
      </w:tr>
      <w:tr w:rsidR="00845814" w:rsidRPr="00175CE8" w14:paraId="59A93062" w14:textId="77777777" w:rsidTr="006C795D">
        <w:tc>
          <w:tcPr>
            <w:tcW w:w="9360" w:type="dxa"/>
            <w:gridSpan w:val="2"/>
            <w:vAlign w:val="center"/>
          </w:tcPr>
          <w:p w14:paraId="0635D140" w14:textId="5C1F27B9" w:rsidR="00845814" w:rsidRPr="00175CE8" w:rsidRDefault="00845814" w:rsidP="008B441C">
            <w:pPr>
              <w:jc w:val="center"/>
              <w:rPr>
                <w:bCs/>
                <w:sz w:val="24"/>
                <w:szCs w:val="24"/>
              </w:rPr>
            </w:pPr>
            <w:r>
              <w:rPr>
                <w:bCs/>
                <w:noProof/>
                <w:sz w:val="24"/>
                <w:szCs w:val="24"/>
                <w:lang w:val="en-SG" w:eastAsia="en-SG"/>
              </w:rPr>
              <w:drawing>
                <wp:inline distT="0" distB="0" distL="0" distR="0" wp14:anchorId="6022AD57" wp14:editId="4C5FD9B6">
                  <wp:extent cx="2779791" cy="1862805"/>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4"/>
                          <a:stretch>
                            <a:fillRect/>
                          </a:stretch>
                        </pic:blipFill>
                        <pic:spPr bwMode="auto">
                          <a:xfrm>
                            <a:off x="0" y="0"/>
                            <a:ext cx="2779791" cy="1862805"/>
                          </a:xfrm>
                          <a:prstGeom prst="rect">
                            <a:avLst/>
                          </a:prstGeom>
                          <a:noFill/>
                        </pic:spPr>
                      </pic:pic>
                    </a:graphicData>
                  </a:graphic>
                </wp:inline>
              </w:drawing>
            </w:r>
            <w:r>
              <w:rPr>
                <w:bCs/>
                <w:sz w:val="24"/>
                <w:szCs w:val="24"/>
              </w:rPr>
              <w:t xml:space="preserve"> (c)</w:t>
            </w:r>
          </w:p>
        </w:tc>
      </w:tr>
      <w:tr w:rsidR="00DF0799" w:rsidRPr="00175CE8" w14:paraId="2D1BEE5D" w14:textId="77777777" w:rsidTr="00845814">
        <w:tc>
          <w:tcPr>
            <w:tcW w:w="9360" w:type="dxa"/>
            <w:gridSpan w:val="2"/>
            <w:vAlign w:val="center"/>
          </w:tcPr>
          <w:p w14:paraId="28A716A1" w14:textId="5BBA74C5" w:rsidR="00DF0799" w:rsidRPr="00B01AC4" w:rsidRDefault="00DF0799" w:rsidP="00B01AC4">
            <w:pPr>
              <w:jc w:val="center"/>
              <w:rPr>
                <w:bCs/>
                <w:sz w:val="24"/>
                <w:szCs w:val="24"/>
              </w:rPr>
            </w:pPr>
            <w:bookmarkStart w:id="126" w:name="_Ref129100332"/>
            <w:r w:rsidRPr="00B01AC4">
              <w:rPr>
                <w:b/>
                <w:color w:val="000000" w:themeColor="text1"/>
              </w:rPr>
              <w:t xml:space="preserve">Figure </w:t>
            </w:r>
            <w:r w:rsidRPr="00B01AC4">
              <w:rPr>
                <w:b/>
                <w:color w:val="000000" w:themeColor="text1"/>
              </w:rPr>
              <w:fldChar w:fldCharType="begin"/>
            </w:r>
            <w:r w:rsidRPr="00B01AC4">
              <w:rPr>
                <w:b/>
                <w:color w:val="000000" w:themeColor="text1"/>
              </w:rPr>
              <w:instrText xml:space="preserve"> SEQ Figure \* ARABIC </w:instrText>
            </w:r>
            <w:r w:rsidRPr="00B01AC4">
              <w:rPr>
                <w:b/>
                <w:color w:val="000000" w:themeColor="text1"/>
              </w:rPr>
              <w:fldChar w:fldCharType="separate"/>
            </w:r>
            <w:r w:rsidR="00DA52C5">
              <w:rPr>
                <w:b/>
                <w:noProof/>
                <w:color w:val="000000" w:themeColor="text1"/>
              </w:rPr>
              <w:t>11</w:t>
            </w:r>
            <w:r w:rsidRPr="00B01AC4">
              <w:rPr>
                <w:b/>
                <w:color w:val="000000" w:themeColor="text1"/>
              </w:rPr>
              <w:fldChar w:fldCharType="end"/>
            </w:r>
            <w:bookmarkEnd w:id="126"/>
            <w:r w:rsidRPr="00B01AC4">
              <w:rPr>
                <w:b/>
                <w:color w:val="000000" w:themeColor="text1"/>
              </w:rPr>
              <w:t>:</w:t>
            </w:r>
            <w:r w:rsidR="00BF6239" w:rsidRPr="00B01AC4">
              <w:rPr>
                <w:b/>
                <w:color w:val="000000" w:themeColor="text1"/>
              </w:rPr>
              <w:t xml:space="preserve"> </w:t>
            </w:r>
            <w:r w:rsidRPr="00B01AC4">
              <w:rPr>
                <w:bCs/>
                <w:color w:val="000000" w:themeColor="text1"/>
              </w:rPr>
              <w:t>Generic Petrophysical Properties of volcanoclastic rock (</w:t>
            </w:r>
            <w:r w:rsidR="00845814">
              <w:rPr>
                <w:bCs/>
                <w:color w:val="000000" w:themeColor="text1"/>
              </w:rPr>
              <w:t>a</w:t>
            </w:r>
            <w:r w:rsidRPr="00B01AC4">
              <w:rPr>
                <w:bCs/>
                <w:color w:val="000000" w:themeColor="text1"/>
              </w:rPr>
              <w:t>) Porosity-Permeability</w:t>
            </w:r>
            <w:r w:rsidR="00845814">
              <w:rPr>
                <w:bCs/>
                <w:color w:val="000000" w:themeColor="text1"/>
              </w:rPr>
              <w:t xml:space="preserve"> trend, (b) </w:t>
            </w:r>
            <w:r w:rsidR="00FD169E">
              <w:rPr>
                <w:bCs/>
                <w:color w:val="000000" w:themeColor="text1"/>
              </w:rPr>
              <w:t>Rock quality index (RQI) against normalized porosity</w:t>
            </w:r>
            <w:ins w:id="127" w:author="Ryan Lazaroo" w:date="2023-08-08T17:10:00Z">
              <w:r w:rsidR="0041318B">
                <w:rPr>
                  <w:bCs/>
                  <w:color w:val="000000" w:themeColor="text1"/>
                </w:rPr>
                <w:t>,</w:t>
              </w:r>
            </w:ins>
            <w:r w:rsidR="00845814">
              <w:rPr>
                <w:bCs/>
                <w:color w:val="000000" w:themeColor="text1"/>
              </w:rPr>
              <w:t xml:space="preserve"> and</w:t>
            </w:r>
            <w:ins w:id="128" w:author="Ryan Lazaroo" w:date="2023-08-08T17:10:00Z">
              <w:r w:rsidR="0041318B">
                <w:rPr>
                  <w:bCs/>
                  <w:color w:val="000000" w:themeColor="text1"/>
                </w:rPr>
                <w:t xml:space="preserve"> </w:t>
              </w:r>
            </w:ins>
            <w:r w:rsidR="00FF724E" w:rsidRPr="00B01AC4">
              <w:rPr>
                <w:bCs/>
                <w:color w:val="000000" w:themeColor="text1"/>
              </w:rPr>
              <w:t>(</w:t>
            </w:r>
            <w:r w:rsidR="00845814">
              <w:rPr>
                <w:bCs/>
                <w:color w:val="000000" w:themeColor="text1"/>
              </w:rPr>
              <w:t>c</w:t>
            </w:r>
            <w:r w:rsidR="00FF724E" w:rsidRPr="00B01AC4">
              <w:rPr>
                <w:bCs/>
                <w:color w:val="000000" w:themeColor="text1"/>
              </w:rPr>
              <w:t>) Formation volume factor</w:t>
            </w:r>
            <w:r w:rsidR="00845814">
              <w:rPr>
                <w:bCs/>
                <w:color w:val="000000" w:themeColor="text1"/>
              </w:rPr>
              <w:t xml:space="preserve"> </w:t>
            </w:r>
            <w:ins w:id="129" w:author="Ryan Lazaroo" w:date="2023-08-08T17:10:00Z">
              <w:r w:rsidR="0041318B">
                <w:rPr>
                  <w:bCs/>
                  <w:color w:val="000000" w:themeColor="text1"/>
                </w:rPr>
                <w:t>against porosity. This utilize</w:t>
              </w:r>
            </w:ins>
            <w:ins w:id="130" w:author="Ryan Lazaroo" w:date="2023-08-08T17:11:00Z">
              <w:r w:rsidR="0041318B">
                <w:rPr>
                  <w:bCs/>
                  <w:color w:val="000000" w:themeColor="text1"/>
                </w:rPr>
                <w:t>s the formula F=</w:t>
              </w:r>
              <w:r w:rsidR="0041318B" w:rsidRPr="0041318B">
                <w:rPr>
                  <w:bCs/>
                  <w:i/>
                  <w:iCs/>
                  <w:color w:val="000000" w:themeColor="text1"/>
                </w:rPr>
                <w:t>a</w:t>
              </w:r>
              <w:r w:rsidR="0041318B">
                <w:rPr>
                  <w:bCs/>
                  <w:color w:val="000000" w:themeColor="text1"/>
                </w:rPr>
                <w:t>Ф</w:t>
              </w:r>
            </w:ins>
            <w:ins w:id="131" w:author="Ryan Lazaroo" w:date="2023-08-08T17:13:00Z">
              <w:r w:rsidR="0041318B">
                <w:rPr>
                  <w:bCs/>
                  <w:color w:val="000000" w:themeColor="text1"/>
                  <w:vertAlign w:val="superscript"/>
                </w:rPr>
                <w:t>-</w:t>
              </w:r>
              <w:r w:rsidR="0041318B" w:rsidRPr="0041318B">
                <w:rPr>
                  <w:bCs/>
                  <w:i/>
                  <w:iCs/>
                  <w:color w:val="000000" w:themeColor="text1"/>
                  <w:vertAlign w:val="superscript"/>
                </w:rPr>
                <w:t>m</w:t>
              </w:r>
            </w:ins>
            <w:ins w:id="132" w:author="Ryan Lazaroo" w:date="2023-08-08T17:12:00Z">
              <w:r w:rsidR="0041318B">
                <w:rPr>
                  <w:bCs/>
                  <w:color w:val="000000" w:themeColor="text1"/>
                </w:rPr>
                <w:t xml:space="preserve">, where </w:t>
              </w:r>
              <w:r w:rsidR="0041318B" w:rsidRPr="0041318B">
                <w:rPr>
                  <w:bCs/>
                  <w:i/>
                  <w:iCs/>
                  <w:color w:val="000000" w:themeColor="text1"/>
                </w:rPr>
                <w:t>m</w:t>
              </w:r>
              <w:r w:rsidR="0041318B">
                <w:rPr>
                  <w:bCs/>
                  <w:color w:val="000000" w:themeColor="text1"/>
                </w:rPr>
                <w:t xml:space="preserve"> </w:t>
              </w:r>
            </w:ins>
            <w:ins w:id="133" w:author="Ryan Lazaroo" w:date="2023-08-08T17:14:00Z">
              <w:r w:rsidR="00766AD9">
                <w:rPr>
                  <w:bCs/>
                  <w:color w:val="000000" w:themeColor="text1"/>
                </w:rPr>
                <w:t xml:space="preserve">= </w:t>
              </w:r>
            </w:ins>
            <w:ins w:id="134" w:author="Ryan Lazaroo" w:date="2023-08-08T17:12:00Z">
              <w:r w:rsidR="0041318B">
                <w:rPr>
                  <w:bCs/>
                  <w:color w:val="000000" w:themeColor="text1"/>
                </w:rPr>
                <w:t>1.68, 1.9, and 2.2 for the low</w:t>
              </w:r>
            </w:ins>
            <w:ins w:id="135" w:author="Ryan Lazaroo" w:date="2023-08-08T17:15:00Z">
              <w:r w:rsidR="00766AD9">
                <w:rPr>
                  <w:bCs/>
                  <w:color w:val="000000" w:themeColor="text1"/>
                </w:rPr>
                <w:t>,</w:t>
              </w:r>
            </w:ins>
            <w:ins w:id="136" w:author="Ryan Lazaroo" w:date="2023-08-08T17:12:00Z">
              <w:r w:rsidR="0041318B">
                <w:rPr>
                  <w:bCs/>
                  <w:color w:val="000000" w:themeColor="text1"/>
                </w:rPr>
                <w:t xml:space="preserve"> mid</w:t>
              </w:r>
            </w:ins>
            <w:ins w:id="137" w:author="Ryan Lazaroo" w:date="2023-08-08T17:15:00Z">
              <w:r w:rsidR="00766AD9">
                <w:rPr>
                  <w:bCs/>
                  <w:color w:val="000000" w:themeColor="text1"/>
                </w:rPr>
                <w:t>,</w:t>
              </w:r>
            </w:ins>
            <w:ins w:id="138" w:author="Ryan Lazaroo" w:date="2023-08-08T17:12:00Z">
              <w:r w:rsidR="0041318B">
                <w:rPr>
                  <w:bCs/>
                  <w:color w:val="000000" w:themeColor="text1"/>
                </w:rPr>
                <w:t xml:space="preserve"> and high cases respectively, while </w:t>
              </w:r>
              <w:r w:rsidR="0041318B" w:rsidRPr="0041318B">
                <w:rPr>
                  <w:bCs/>
                  <w:i/>
                  <w:iCs/>
                  <w:color w:val="000000" w:themeColor="text1"/>
                </w:rPr>
                <w:t>a</w:t>
              </w:r>
              <w:r w:rsidR="0041318B">
                <w:rPr>
                  <w:bCs/>
                  <w:color w:val="000000" w:themeColor="text1"/>
                </w:rPr>
                <w:t xml:space="preserve"> </w:t>
              </w:r>
            </w:ins>
            <w:ins w:id="139" w:author="Ryan Lazaroo" w:date="2023-08-08T17:15:00Z">
              <w:r w:rsidR="00766AD9">
                <w:rPr>
                  <w:bCs/>
                  <w:color w:val="000000" w:themeColor="text1"/>
                </w:rPr>
                <w:t>=</w:t>
              </w:r>
            </w:ins>
            <w:ins w:id="140" w:author="Ryan Lazaroo" w:date="2023-08-08T17:13:00Z">
              <w:r w:rsidR="0041318B">
                <w:rPr>
                  <w:bCs/>
                  <w:color w:val="000000" w:themeColor="text1"/>
                </w:rPr>
                <w:t xml:space="preserve"> 1 for all cases.</w:t>
              </w:r>
            </w:ins>
            <w:del w:id="141" w:author="Ryan Lazaroo" w:date="2023-08-08T17:10:00Z">
              <w:r w:rsidR="00845814" w:rsidDel="0041318B">
                <w:rPr>
                  <w:bCs/>
                  <w:color w:val="000000" w:themeColor="text1"/>
                </w:rPr>
                <w:delText>where m ranges from 1.7 to 2.2 (average m~2)</w:delText>
              </w:r>
            </w:del>
          </w:p>
        </w:tc>
      </w:tr>
    </w:tbl>
    <w:p w14:paraId="576744FF" w14:textId="77777777" w:rsidR="00A00D56" w:rsidRDefault="00A00D56"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C5E09" w14:paraId="48927529" w14:textId="77777777" w:rsidTr="00715BA2">
        <w:tc>
          <w:tcPr>
            <w:tcW w:w="10790" w:type="dxa"/>
          </w:tcPr>
          <w:p w14:paraId="15FDE6F8" w14:textId="1F3571D1" w:rsidR="00BC5E09" w:rsidRPr="00893AA1" w:rsidRDefault="00BC5E09" w:rsidP="00893AA1">
            <w:pPr>
              <w:keepNext/>
              <w:jc w:val="center"/>
            </w:pPr>
            <w:r>
              <w:rPr>
                <w:bCs/>
                <w:noProof/>
                <w:sz w:val="24"/>
                <w:szCs w:val="24"/>
                <w:lang w:val="en-SG" w:eastAsia="en-SG"/>
              </w:rPr>
              <w:lastRenderedPageBreak/>
              <w:drawing>
                <wp:inline distT="0" distB="0" distL="0" distR="0" wp14:anchorId="76463731" wp14:editId="3E31D149">
                  <wp:extent cx="4743450" cy="4437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stretch>
                            <a:fillRect/>
                          </a:stretch>
                        </pic:blipFill>
                        <pic:spPr>
                          <a:xfrm>
                            <a:off x="0" y="0"/>
                            <a:ext cx="4743450" cy="4437420"/>
                          </a:xfrm>
                          <a:prstGeom prst="rect">
                            <a:avLst/>
                          </a:prstGeom>
                        </pic:spPr>
                      </pic:pic>
                    </a:graphicData>
                  </a:graphic>
                </wp:inline>
              </w:drawing>
            </w:r>
          </w:p>
        </w:tc>
      </w:tr>
      <w:tr w:rsidR="00BC5E09" w14:paraId="2958BE83" w14:textId="77777777" w:rsidTr="00B01AC4">
        <w:trPr>
          <w:trHeight w:val="298"/>
        </w:trPr>
        <w:tc>
          <w:tcPr>
            <w:tcW w:w="10790" w:type="dxa"/>
          </w:tcPr>
          <w:p w14:paraId="35A58128" w14:textId="5D9D4AA6" w:rsidR="00BC5E09" w:rsidRDefault="00893AA1" w:rsidP="00893AA1">
            <w:pPr>
              <w:jc w:val="center"/>
              <w:rPr>
                <w:bCs/>
                <w:sz w:val="24"/>
                <w:szCs w:val="24"/>
              </w:rPr>
            </w:pPr>
            <w:bookmarkStart w:id="142" w:name="_Ref129621179"/>
            <w:r w:rsidRPr="00B01AC4">
              <w:rPr>
                <w:b/>
                <w:bCs/>
              </w:rPr>
              <w:t xml:space="preserve">Figure </w:t>
            </w:r>
            <w:r w:rsidRPr="00B01AC4">
              <w:rPr>
                <w:b/>
                <w:bCs/>
              </w:rPr>
              <w:fldChar w:fldCharType="begin"/>
            </w:r>
            <w:r w:rsidRPr="00B01AC4">
              <w:rPr>
                <w:b/>
                <w:bCs/>
              </w:rPr>
              <w:instrText xml:space="preserve"> SEQ Figure \* ARABIC </w:instrText>
            </w:r>
            <w:r w:rsidRPr="00B01AC4">
              <w:rPr>
                <w:b/>
                <w:bCs/>
              </w:rPr>
              <w:fldChar w:fldCharType="separate"/>
            </w:r>
            <w:r w:rsidR="00DA52C5">
              <w:rPr>
                <w:b/>
                <w:bCs/>
                <w:noProof/>
              </w:rPr>
              <w:t>12</w:t>
            </w:r>
            <w:r w:rsidRPr="00B01AC4">
              <w:rPr>
                <w:b/>
                <w:bCs/>
              </w:rPr>
              <w:fldChar w:fldCharType="end"/>
            </w:r>
            <w:bookmarkEnd w:id="142"/>
            <w:r w:rsidRPr="00B01AC4">
              <w:rPr>
                <w:b/>
                <w:bCs/>
              </w:rPr>
              <w:t>:</w:t>
            </w:r>
            <w:r w:rsidRPr="00B01AC4">
              <w:t xml:space="preserve"> Ternary plot for samples from Well CP and other analog wells</w:t>
            </w:r>
            <w:r w:rsidR="008B5B9B" w:rsidRPr="00B01AC4">
              <w:t xml:space="preserve"> within the field</w:t>
            </w:r>
            <w:r w:rsidR="00C75FCA" w:rsidRPr="00B01AC4">
              <w:t>. QPF refers to quartz, plagioclase, and feldspar</w:t>
            </w:r>
          </w:p>
        </w:tc>
      </w:tr>
    </w:tbl>
    <w:p w14:paraId="30A06A72" w14:textId="77777777" w:rsidR="00052E73" w:rsidRDefault="00052E73" w:rsidP="00A00D56">
      <w:pPr>
        <w:jc w:val="both"/>
        <w:rPr>
          <w:bCs/>
          <w:sz w:val="24"/>
          <w:szCs w:val="24"/>
        </w:rPr>
      </w:pPr>
    </w:p>
    <w:p w14:paraId="78510A45" w14:textId="77777777" w:rsidR="00A00D56" w:rsidRPr="006B70A9" w:rsidRDefault="00A00D56" w:rsidP="00A00D56">
      <w:pPr>
        <w:jc w:val="both"/>
        <w:rPr>
          <w:rStyle w:val="Emphasis"/>
          <w:sz w:val="24"/>
          <w:szCs w:val="24"/>
        </w:rPr>
      </w:pPr>
      <w:r w:rsidRPr="006B70A9">
        <w:rPr>
          <w:rStyle w:val="Emphasis"/>
          <w:sz w:val="24"/>
          <w:szCs w:val="24"/>
        </w:rPr>
        <w:t>Trapped Gas Saturation</w:t>
      </w:r>
    </w:p>
    <w:p w14:paraId="42CBBC58" w14:textId="305BC402" w:rsidR="009D74E3" w:rsidRDefault="00464A23" w:rsidP="00A00D56">
      <w:pPr>
        <w:jc w:val="both"/>
        <w:rPr>
          <w:sz w:val="24"/>
          <w:szCs w:val="24"/>
        </w:rPr>
      </w:pPr>
      <w:r w:rsidRPr="0053768C">
        <w:rPr>
          <w:sz w:val="24"/>
          <w:szCs w:val="24"/>
        </w:rPr>
        <w:t xml:space="preserve">The </w:t>
      </w:r>
      <w:r w:rsidR="006C1A92" w:rsidRPr="0053768C">
        <w:rPr>
          <w:sz w:val="24"/>
          <w:szCs w:val="24"/>
        </w:rPr>
        <w:t>well is a hydrocarbon producer, wit</w:t>
      </w:r>
      <w:r w:rsidR="002F5E3E" w:rsidRPr="0053768C">
        <w:rPr>
          <w:sz w:val="24"/>
          <w:szCs w:val="24"/>
        </w:rPr>
        <w:t xml:space="preserve">h </w:t>
      </w:r>
      <w:r w:rsidR="00C61764" w:rsidRPr="0053768C">
        <w:rPr>
          <w:sz w:val="24"/>
          <w:szCs w:val="24"/>
        </w:rPr>
        <w:t>no produced water</w:t>
      </w:r>
      <w:r w:rsidR="00BD2782" w:rsidRPr="0053768C">
        <w:rPr>
          <w:sz w:val="24"/>
          <w:szCs w:val="24"/>
        </w:rPr>
        <w:t>, and has been in production for decades</w:t>
      </w:r>
      <w:r w:rsidR="00144B32" w:rsidRPr="0053768C">
        <w:rPr>
          <w:sz w:val="24"/>
          <w:szCs w:val="24"/>
        </w:rPr>
        <w:t>.</w:t>
      </w:r>
      <w:r w:rsidR="00FB5005" w:rsidRPr="0053768C">
        <w:rPr>
          <w:sz w:val="24"/>
          <w:szCs w:val="24"/>
        </w:rPr>
        <w:t xml:space="preserve"> </w:t>
      </w:r>
      <w:r w:rsidR="00F03DAD" w:rsidRPr="0053768C">
        <w:rPr>
          <w:sz w:val="24"/>
          <w:szCs w:val="24"/>
        </w:rPr>
        <w:t>Th</w:t>
      </w:r>
      <w:r w:rsidR="00972154" w:rsidRPr="0053768C">
        <w:rPr>
          <w:sz w:val="24"/>
          <w:szCs w:val="24"/>
        </w:rPr>
        <w:t xml:space="preserve">is unusual production profile was </w:t>
      </w:r>
      <w:r w:rsidR="00F50101" w:rsidRPr="0053768C">
        <w:rPr>
          <w:sz w:val="24"/>
          <w:szCs w:val="24"/>
        </w:rPr>
        <w:t xml:space="preserve">confirmed when a series of </w:t>
      </w:r>
      <w:r w:rsidR="0052611C" w:rsidRPr="0053768C">
        <w:rPr>
          <w:sz w:val="24"/>
          <w:szCs w:val="24"/>
        </w:rPr>
        <w:t>experiments</w:t>
      </w:r>
      <w:r w:rsidR="00F50101" w:rsidRPr="0053768C">
        <w:rPr>
          <w:sz w:val="24"/>
          <w:szCs w:val="24"/>
        </w:rPr>
        <w:t xml:space="preserve"> were conducted on core</w:t>
      </w:r>
      <w:r w:rsidR="0052611C" w:rsidRPr="0053768C">
        <w:rPr>
          <w:sz w:val="24"/>
          <w:szCs w:val="24"/>
        </w:rPr>
        <w:t xml:space="preserve">, to measure the trapped phase saturation </w:t>
      </w:r>
      <w:r w:rsidR="00DB4BF1" w:rsidRPr="0053768C">
        <w:rPr>
          <w:sz w:val="24"/>
          <w:szCs w:val="24"/>
        </w:rPr>
        <w:t>as a function of the core porosity</w:t>
      </w:r>
      <w:r w:rsidR="0052611C" w:rsidRPr="0053768C">
        <w:rPr>
          <w:sz w:val="24"/>
          <w:szCs w:val="24"/>
        </w:rPr>
        <w:t xml:space="preserve">. </w:t>
      </w:r>
      <w:r w:rsidR="00013D95" w:rsidRPr="0053768C">
        <w:rPr>
          <w:sz w:val="24"/>
          <w:szCs w:val="24"/>
        </w:rPr>
        <w:t xml:space="preserve">Given in </w:t>
      </w:r>
      <w:r w:rsidR="00013D95" w:rsidRPr="0053768C">
        <w:rPr>
          <w:sz w:val="24"/>
          <w:szCs w:val="24"/>
        </w:rPr>
        <w:fldChar w:fldCharType="begin"/>
      </w:r>
      <w:r w:rsidR="00013D95" w:rsidRPr="0053768C">
        <w:rPr>
          <w:sz w:val="24"/>
          <w:szCs w:val="24"/>
        </w:rPr>
        <w:instrText xml:space="preserve"> REF _Ref129185234 \h  \* MERGEFORMAT </w:instrText>
      </w:r>
      <w:r w:rsidR="00013D95" w:rsidRPr="0053768C">
        <w:rPr>
          <w:sz w:val="24"/>
          <w:szCs w:val="24"/>
        </w:rPr>
      </w:r>
      <w:r w:rsidR="00013D95" w:rsidRPr="0053768C">
        <w:rPr>
          <w:sz w:val="24"/>
          <w:szCs w:val="24"/>
        </w:rPr>
        <w:fldChar w:fldCharType="separate"/>
      </w:r>
      <w:r w:rsidR="00DA52C5" w:rsidRPr="00DA52C5">
        <w:rPr>
          <w:color w:val="000000" w:themeColor="text1"/>
          <w:sz w:val="24"/>
          <w:szCs w:val="24"/>
        </w:rPr>
        <w:t xml:space="preserve">Figure </w:t>
      </w:r>
      <w:r w:rsidR="00DA52C5" w:rsidRPr="00DA52C5">
        <w:rPr>
          <w:noProof/>
          <w:color w:val="000000" w:themeColor="text1"/>
          <w:sz w:val="24"/>
          <w:szCs w:val="24"/>
        </w:rPr>
        <w:t>13</w:t>
      </w:r>
      <w:r w:rsidR="00013D95" w:rsidRPr="0053768C">
        <w:rPr>
          <w:sz w:val="24"/>
          <w:szCs w:val="24"/>
        </w:rPr>
        <w:fldChar w:fldCharType="end"/>
      </w:r>
      <w:r w:rsidR="00B01AC4">
        <w:rPr>
          <w:sz w:val="24"/>
          <w:szCs w:val="24"/>
        </w:rPr>
        <w:t xml:space="preserve"> </w:t>
      </w:r>
      <w:r w:rsidR="00AC3E30" w:rsidRPr="0053768C">
        <w:rPr>
          <w:sz w:val="24"/>
          <w:szCs w:val="24"/>
        </w:rPr>
        <w:t>(left)</w:t>
      </w:r>
      <w:r w:rsidR="00013D95" w:rsidRPr="0053768C">
        <w:rPr>
          <w:sz w:val="24"/>
          <w:szCs w:val="24"/>
        </w:rPr>
        <w:t xml:space="preserve"> is the behavior of the core samples, </w:t>
      </w:r>
      <w:r w:rsidR="00E770B6">
        <w:rPr>
          <w:sz w:val="24"/>
          <w:szCs w:val="24"/>
        </w:rPr>
        <w:t>contrasted</w:t>
      </w:r>
      <w:r w:rsidR="00013D95" w:rsidRPr="0053768C">
        <w:rPr>
          <w:sz w:val="24"/>
          <w:szCs w:val="24"/>
        </w:rPr>
        <w:t xml:space="preserve"> against </w:t>
      </w:r>
      <w:r w:rsidR="001A2DE2">
        <w:rPr>
          <w:sz w:val="24"/>
          <w:szCs w:val="24"/>
        </w:rPr>
        <w:t>samples from literature (</w:t>
      </w:r>
      <w:r w:rsidR="00013D95" w:rsidRPr="0053768C">
        <w:rPr>
          <w:sz w:val="24"/>
          <w:szCs w:val="24"/>
        </w:rPr>
        <w:t xml:space="preserve">tight </w:t>
      </w:r>
      <w:r w:rsidR="001B7526" w:rsidRPr="0053768C">
        <w:rPr>
          <w:sz w:val="24"/>
          <w:szCs w:val="24"/>
        </w:rPr>
        <w:t xml:space="preserve">sands, shaly </w:t>
      </w:r>
      <w:r w:rsidR="00516737" w:rsidRPr="0053768C">
        <w:rPr>
          <w:sz w:val="24"/>
          <w:szCs w:val="24"/>
        </w:rPr>
        <w:t>sands,</w:t>
      </w:r>
      <w:r w:rsidR="001B7526" w:rsidRPr="0053768C">
        <w:rPr>
          <w:sz w:val="24"/>
          <w:szCs w:val="24"/>
        </w:rPr>
        <w:t xml:space="preserve"> and clean reservoir core, </w:t>
      </w:r>
      <w:r w:rsidR="005B04D5" w:rsidRPr="0053768C">
        <w:rPr>
          <w:sz w:val="24"/>
          <w:szCs w:val="24"/>
        </w:rPr>
        <w:t>which have</w:t>
      </w:r>
      <w:r w:rsidR="001B7526" w:rsidRPr="0053768C">
        <w:rPr>
          <w:sz w:val="24"/>
          <w:szCs w:val="24"/>
        </w:rPr>
        <w:t xml:space="preserve"> little to no clay</w:t>
      </w:r>
      <w:r w:rsidR="001A2DE2">
        <w:rPr>
          <w:sz w:val="24"/>
          <w:szCs w:val="24"/>
        </w:rPr>
        <w:t>)</w:t>
      </w:r>
      <w:r w:rsidR="001B7526" w:rsidRPr="0053768C">
        <w:rPr>
          <w:sz w:val="24"/>
          <w:szCs w:val="24"/>
        </w:rPr>
        <w:t xml:space="preserve">. </w:t>
      </w:r>
      <w:r w:rsidR="002A44C0">
        <w:rPr>
          <w:sz w:val="24"/>
          <w:szCs w:val="24"/>
        </w:rPr>
        <w:fldChar w:fldCharType="begin"/>
      </w:r>
      <w:r w:rsidR="002A44C0">
        <w:rPr>
          <w:sz w:val="24"/>
          <w:szCs w:val="24"/>
        </w:rPr>
        <w:instrText xml:space="preserve"> REF _Ref129185234 \h  \* MERGEFORMAT </w:instrText>
      </w:r>
      <w:r w:rsidR="002A44C0">
        <w:rPr>
          <w:sz w:val="24"/>
          <w:szCs w:val="24"/>
        </w:rPr>
      </w:r>
      <w:r w:rsidR="002A44C0">
        <w:rPr>
          <w:sz w:val="24"/>
          <w:szCs w:val="24"/>
        </w:rPr>
        <w:fldChar w:fldCharType="separate"/>
      </w:r>
      <w:r w:rsidR="00DA52C5" w:rsidRPr="00DA52C5">
        <w:rPr>
          <w:sz w:val="24"/>
          <w:szCs w:val="24"/>
        </w:rPr>
        <w:t>Figure 13</w:t>
      </w:r>
      <w:r w:rsidR="002A44C0">
        <w:rPr>
          <w:sz w:val="24"/>
          <w:szCs w:val="24"/>
        </w:rPr>
        <w:fldChar w:fldCharType="end"/>
      </w:r>
      <w:r w:rsidR="00B01AC4">
        <w:rPr>
          <w:sz w:val="24"/>
          <w:szCs w:val="24"/>
        </w:rPr>
        <w:t xml:space="preserve"> </w:t>
      </w:r>
      <w:r w:rsidR="002A44C0">
        <w:rPr>
          <w:sz w:val="24"/>
          <w:szCs w:val="24"/>
        </w:rPr>
        <w:t xml:space="preserve">(left) </w:t>
      </w:r>
      <w:r w:rsidR="001B7526" w:rsidRPr="0053768C">
        <w:rPr>
          <w:sz w:val="24"/>
          <w:szCs w:val="24"/>
        </w:rPr>
        <w:t>indicate</w:t>
      </w:r>
      <w:r w:rsidR="002A44C0">
        <w:rPr>
          <w:sz w:val="24"/>
          <w:szCs w:val="24"/>
        </w:rPr>
        <w:t>d</w:t>
      </w:r>
      <w:r w:rsidR="001B7526" w:rsidRPr="0053768C">
        <w:rPr>
          <w:sz w:val="24"/>
          <w:szCs w:val="24"/>
        </w:rPr>
        <w:t xml:space="preserve"> that volcanic type facies </w:t>
      </w:r>
      <w:r w:rsidR="005B04D5" w:rsidRPr="0053768C">
        <w:rPr>
          <w:sz w:val="24"/>
          <w:szCs w:val="24"/>
        </w:rPr>
        <w:t>are capab</w:t>
      </w:r>
      <w:r w:rsidR="006A64F9" w:rsidRPr="0053768C">
        <w:rPr>
          <w:sz w:val="24"/>
          <w:szCs w:val="24"/>
        </w:rPr>
        <w:t>le</w:t>
      </w:r>
      <w:r w:rsidR="003B7D5D" w:rsidRPr="0053768C">
        <w:rPr>
          <w:sz w:val="24"/>
          <w:szCs w:val="24"/>
        </w:rPr>
        <w:t xml:space="preserve"> </w:t>
      </w:r>
      <w:r w:rsidR="006A64F9" w:rsidRPr="0053768C">
        <w:rPr>
          <w:sz w:val="24"/>
          <w:szCs w:val="24"/>
        </w:rPr>
        <w:t>of</w:t>
      </w:r>
      <w:r w:rsidR="001B7526" w:rsidRPr="0053768C">
        <w:rPr>
          <w:sz w:val="24"/>
          <w:szCs w:val="24"/>
        </w:rPr>
        <w:t xml:space="preserve"> very low irreducible saturations</w:t>
      </w:r>
      <w:r w:rsidR="006A64F9" w:rsidRPr="0053768C">
        <w:rPr>
          <w:sz w:val="24"/>
          <w:szCs w:val="24"/>
        </w:rPr>
        <w:t>,</w:t>
      </w:r>
      <w:r w:rsidR="00852AA6" w:rsidRPr="0053768C">
        <w:rPr>
          <w:sz w:val="24"/>
          <w:szCs w:val="24"/>
        </w:rPr>
        <w:t xml:space="preserve"> </w:t>
      </w:r>
      <w:r w:rsidR="005B04D5" w:rsidRPr="0053768C">
        <w:rPr>
          <w:sz w:val="24"/>
          <w:szCs w:val="24"/>
        </w:rPr>
        <w:t>with higher</w:t>
      </w:r>
      <w:r w:rsidR="001E5438" w:rsidRPr="0053768C">
        <w:rPr>
          <w:sz w:val="24"/>
          <w:szCs w:val="24"/>
        </w:rPr>
        <w:t xml:space="preserve"> porosity samples having a slightly higher irreducible phase.</w:t>
      </w:r>
      <w:r w:rsidR="006A64F9" w:rsidRPr="0053768C">
        <w:rPr>
          <w:sz w:val="24"/>
          <w:szCs w:val="24"/>
        </w:rPr>
        <w:t xml:space="preserve"> </w:t>
      </w:r>
    </w:p>
    <w:p w14:paraId="6F49C86C" w14:textId="77777777" w:rsidR="009D74E3" w:rsidRDefault="009D74E3" w:rsidP="00A00D56">
      <w:pPr>
        <w:jc w:val="both"/>
        <w:rPr>
          <w:sz w:val="24"/>
          <w:szCs w:val="24"/>
        </w:rPr>
      </w:pPr>
    </w:p>
    <w:p w14:paraId="0D3427F1" w14:textId="319BA839" w:rsidR="005D754E" w:rsidRDefault="007E4D8C" w:rsidP="00A06FBC">
      <w:pPr>
        <w:jc w:val="both"/>
        <w:rPr>
          <w:sz w:val="24"/>
          <w:szCs w:val="24"/>
        </w:rPr>
      </w:pPr>
      <w:r w:rsidRPr="0053768C">
        <w:rPr>
          <w:sz w:val="24"/>
          <w:szCs w:val="24"/>
        </w:rPr>
        <w:t>We attribute this to the unique pore geometry such volcanoclastic sediments po</w:t>
      </w:r>
      <w:r w:rsidR="00E65BBB" w:rsidRPr="0053768C">
        <w:rPr>
          <w:sz w:val="24"/>
          <w:szCs w:val="24"/>
        </w:rPr>
        <w:t>ss</w:t>
      </w:r>
      <w:r w:rsidRPr="0053768C">
        <w:rPr>
          <w:sz w:val="24"/>
          <w:szCs w:val="24"/>
        </w:rPr>
        <w:t>ess.</w:t>
      </w:r>
      <w:r w:rsidR="009911AC">
        <w:rPr>
          <w:sz w:val="24"/>
          <w:szCs w:val="24"/>
        </w:rPr>
        <w:t xml:space="preserve"> As seen from the thin sections, </w:t>
      </w:r>
      <w:r w:rsidR="001407E6">
        <w:rPr>
          <w:sz w:val="24"/>
          <w:szCs w:val="24"/>
        </w:rPr>
        <w:t>t</w:t>
      </w:r>
      <w:r w:rsidR="00C60FB5" w:rsidRPr="0053768C">
        <w:rPr>
          <w:sz w:val="24"/>
          <w:szCs w:val="24"/>
        </w:rPr>
        <w:t xml:space="preserve">he pore space </w:t>
      </w:r>
      <w:r w:rsidR="00810E3D" w:rsidRPr="0053768C">
        <w:rPr>
          <w:sz w:val="24"/>
          <w:szCs w:val="24"/>
        </w:rPr>
        <w:t xml:space="preserve">is made up of thin lenticular </w:t>
      </w:r>
      <w:r w:rsidR="000B3E0A" w:rsidRPr="0053768C">
        <w:rPr>
          <w:sz w:val="24"/>
          <w:szCs w:val="24"/>
        </w:rPr>
        <w:t>pore-throats</w:t>
      </w:r>
      <w:r w:rsidR="009911AC">
        <w:rPr>
          <w:sz w:val="24"/>
          <w:szCs w:val="24"/>
        </w:rPr>
        <w:t xml:space="preserve"> (</w:t>
      </w:r>
      <w:r w:rsidR="002D6401">
        <w:rPr>
          <w:sz w:val="24"/>
          <w:szCs w:val="24"/>
        </w:rPr>
        <w:fldChar w:fldCharType="begin"/>
      </w:r>
      <w:r w:rsidR="002D6401">
        <w:rPr>
          <w:sz w:val="24"/>
          <w:szCs w:val="24"/>
        </w:rPr>
        <w:instrText xml:space="preserve"> REF _Ref129187318 \h  \* MERGEFORMAT </w:instrText>
      </w:r>
      <w:r w:rsidR="002D6401">
        <w:rPr>
          <w:sz w:val="24"/>
          <w:szCs w:val="24"/>
        </w:rPr>
      </w:r>
      <w:r w:rsidR="002D6401">
        <w:rPr>
          <w:sz w:val="24"/>
          <w:szCs w:val="24"/>
        </w:rPr>
        <w:fldChar w:fldCharType="separate"/>
      </w:r>
      <w:r w:rsidR="00DA52C5" w:rsidRPr="00DA52C5">
        <w:rPr>
          <w:sz w:val="24"/>
          <w:szCs w:val="24"/>
        </w:rPr>
        <w:t>Figure 9</w:t>
      </w:r>
      <w:r w:rsidR="002D6401">
        <w:rPr>
          <w:sz w:val="24"/>
          <w:szCs w:val="24"/>
        </w:rPr>
        <w:fldChar w:fldCharType="end"/>
      </w:r>
      <w:r w:rsidR="009911AC">
        <w:rPr>
          <w:sz w:val="24"/>
          <w:szCs w:val="24"/>
        </w:rPr>
        <w:t>)</w:t>
      </w:r>
      <w:r w:rsidR="000A4B62">
        <w:rPr>
          <w:sz w:val="24"/>
          <w:szCs w:val="24"/>
        </w:rPr>
        <w:t>.</w:t>
      </w:r>
      <w:r w:rsidR="000B3E0A" w:rsidRPr="0053768C">
        <w:rPr>
          <w:sz w:val="24"/>
          <w:szCs w:val="24"/>
        </w:rPr>
        <w:t xml:space="preserve"> </w:t>
      </w:r>
      <w:r w:rsidR="000A4B62">
        <w:rPr>
          <w:sz w:val="24"/>
          <w:szCs w:val="24"/>
        </w:rPr>
        <w:t>W</w:t>
      </w:r>
      <w:r w:rsidR="000B3E0A" w:rsidRPr="0053768C">
        <w:rPr>
          <w:sz w:val="24"/>
          <w:szCs w:val="24"/>
        </w:rPr>
        <w:t xml:space="preserve">hile sample 1 in </w:t>
      </w:r>
      <w:r w:rsidR="000B3E0A" w:rsidRPr="002D6401">
        <w:rPr>
          <w:sz w:val="24"/>
          <w:szCs w:val="24"/>
        </w:rPr>
        <w:fldChar w:fldCharType="begin"/>
      </w:r>
      <w:r w:rsidR="000B3E0A" w:rsidRPr="002D6401">
        <w:rPr>
          <w:sz w:val="24"/>
          <w:szCs w:val="24"/>
        </w:rPr>
        <w:instrText xml:space="preserve"> REF _Ref129188948 \h  \* MERGEFORMAT </w:instrText>
      </w:r>
      <w:r w:rsidR="000B3E0A" w:rsidRPr="002D6401">
        <w:rPr>
          <w:sz w:val="24"/>
          <w:szCs w:val="24"/>
        </w:rPr>
      </w:r>
      <w:r w:rsidR="000B3E0A" w:rsidRPr="002D6401">
        <w:rPr>
          <w:sz w:val="24"/>
          <w:szCs w:val="24"/>
        </w:rPr>
        <w:fldChar w:fldCharType="separate"/>
      </w:r>
      <w:r w:rsidR="00DA52C5" w:rsidRPr="00DA52C5">
        <w:rPr>
          <w:sz w:val="24"/>
          <w:szCs w:val="24"/>
        </w:rPr>
        <w:t>Figure 10</w:t>
      </w:r>
      <w:r w:rsidR="000B3E0A" w:rsidRPr="002D6401">
        <w:rPr>
          <w:sz w:val="24"/>
          <w:szCs w:val="24"/>
        </w:rPr>
        <w:fldChar w:fldCharType="end"/>
      </w:r>
      <w:r w:rsidR="000B3E0A" w:rsidRPr="002D6401">
        <w:rPr>
          <w:sz w:val="24"/>
          <w:szCs w:val="24"/>
        </w:rPr>
        <w:t xml:space="preserve"> </w:t>
      </w:r>
      <w:r w:rsidR="000B3E0A" w:rsidRPr="0053768C">
        <w:rPr>
          <w:sz w:val="24"/>
          <w:szCs w:val="24"/>
        </w:rPr>
        <w:t xml:space="preserve">shows the </w:t>
      </w:r>
      <w:r w:rsidR="00AA1184" w:rsidRPr="0053768C">
        <w:rPr>
          <w:sz w:val="24"/>
          <w:szCs w:val="24"/>
        </w:rPr>
        <w:t>macro</w:t>
      </w:r>
      <w:r w:rsidR="000B3E0A" w:rsidRPr="0053768C">
        <w:rPr>
          <w:sz w:val="24"/>
          <w:szCs w:val="24"/>
        </w:rPr>
        <w:t xml:space="preserve">pore space </w:t>
      </w:r>
      <w:r w:rsidR="003B2922" w:rsidRPr="0053768C">
        <w:rPr>
          <w:sz w:val="24"/>
          <w:szCs w:val="24"/>
        </w:rPr>
        <w:t xml:space="preserve">to be ~59% of the </w:t>
      </w:r>
      <w:r w:rsidR="00706AFC" w:rsidRPr="0053768C">
        <w:rPr>
          <w:sz w:val="24"/>
          <w:szCs w:val="24"/>
        </w:rPr>
        <w:t xml:space="preserve">pore </w:t>
      </w:r>
      <w:r w:rsidR="003B2922" w:rsidRPr="0053768C">
        <w:rPr>
          <w:sz w:val="24"/>
          <w:szCs w:val="24"/>
        </w:rPr>
        <w:t>volume, there is a</w:t>
      </w:r>
      <w:r w:rsidR="00087D62" w:rsidRPr="0053768C">
        <w:rPr>
          <w:sz w:val="24"/>
          <w:szCs w:val="24"/>
        </w:rPr>
        <w:t xml:space="preserve"> large range of mesopores </w:t>
      </w:r>
      <w:r w:rsidR="00C71E88" w:rsidRPr="0053768C">
        <w:rPr>
          <w:sz w:val="24"/>
          <w:szCs w:val="24"/>
        </w:rPr>
        <w:t xml:space="preserve">sizes </w:t>
      </w:r>
      <w:r w:rsidR="00410218" w:rsidRPr="0053768C">
        <w:rPr>
          <w:sz w:val="24"/>
          <w:szCs w:val="24"/>
        </w:rPr>
        <w:t xml:space="preserve">taking up </w:t>
      </w:r>
      <w:r w:rsidR="00C71E88" w:rsidRPr="0053768C">
        <w:rPr>
          <w:sz w:val="24"/>
          <w:szCs w:val="24"/>
        </w:rPr>
        <w:t>~</w:t>
      </w:r>
      <w:r w:rsidR="00410218" w:rsidRPr="0053768C">
        <w:rPr>
          <w:sz w:val="24"/>
          <w:szCs w:val="24"/>
        </w:rPr>
        <w:t xml:space="preserve">23% of the pore volume </w:t>
      </w:r>
      <w:r w:rsidR="00C71E88" w:rsidRPr="0053768C">
        <w:rPr>
          <w:sz w:val="24"/>
          <w:szCs w:val="24"/>
        </w:rPr>
        <w:t xml:space="preserve">and which </w:t>
      </w:r>
      <w:r w:rsidR="00410218" w:rsidRPr="0053768C">
        <w:rPr>
          <w:sz w:val="24"/>
          <w:szCs w:val="24"/>
        </w:rPr>
        <w:t xml:space="preserve">span </w:t>
      </w:r>
      <w:r w:rsidR="00C71E88" w:rsidRPr="0053768C">
        <w:rPr>
          <w:sz w:val="24"/>
          <w:szCs w:val="24"/>
        </w:rPr>
        <w:t>~</w:t>
      </w:r>
      <w:r w:rsidR="00F5570C" w:rsidRPr="0053768C">
        <w:rPr>
          <w:sz w:val="24"/>
          <w:szCs w:val="24"/>
        </w:rPr>
        <w:t xml:space="preserve">0.05 to </w:t>
      </w:r>
      <w:r w:rsidR="00C71E88" w:rsidRPr="0053768C">
        <w:rPr>
          <w:sz w:val="24"/>
          <w:szCs w:val="24"/>
        </w:rPr>
        <w:t>~</w:t>
      </w:r>
      <w:r w:rsidR="00F5570C" w:rsidRPr="0053768C">
        <w:rPr>
          <w:sz w:val="24"/>
          <w:szCs w:val="24"/>
        </w:rPr>
        <w:t xml:space="preserve">1 </w:t>
      </w:r>
      <w:r w:rsidR="00F5570C" w:rsidRPr="0053768C">
        <w:rPr>
          <w:rFonts w:ascii="Symbol" w:hAnsi="Symbol"/>
          <w:sz w:val="24"/>
          <w:szCs w:val="24"/>
        </w:rPr>
        <w:t></w:t>
      </w:r>
      <w:r w:rsidR="00F5570C" w:rsidRPr="0053768C">
        <w:rPr>
          <w:sz w:val="24"/>
          <w:szCs w:val="24"/>
        </w:rPr>
        <w:t>m</w:t>
      </w:r>
      <w:r w:rsidR="00C71E88" w:rsidRPr="0053768C">
        <w:rPr>
          <w:sz w:val="24"/>
          <w:szCs w:val="24"/>
        </w:rPr>
        <w:t xml:space="preserve"> radius</w:t>
      </w:r>
      <w:r w:rsidR="00F5570C" w:rsidRPr="0053768C">
        <w:rPr>
          <w:sz w:val="24"/>
          <w:szCs w:val="24"/>
        </w:rPr>
        <w:t xml:space="preserve">, and which act to connect </w:t>
      </w:r>
      <w:r w:rsidR="00286D16" w:rsidRPr="0053768C">
        <w:rPr>
          <w:sz w:val="24"/>
          <w:szCs w:val="24"/>
        </w:rPr>
        <w:t xml:space="preserve">the macroporosity. </w:t>
      </w:r>
      <w:r w:rsidR="005D754E">
        <w:rPr>
          <w:sz w:val="24"/>
          <w:szCs w:val="24"/>
        </w:rPr>
        <w:t>We illustrate the thin lenticular</w:t>
      </w:r>
      <w:r w:rsidR="00516737">
        <w:rPr>
          <w:sz w:val="24"/>
          <w:szCs w:val="24"/>
        </w:rPr>
        <w:t>-</w:t>
      </w:r>
      <w:r w:rsidR="005D754E">
        <w:rPr>
          <w:sz w:val="24"/>
          <w:szCs w:val="24"/>
        </w:rPr>
        <w:t xml:space="preserve">type pore-throats in </w:t>
      </w:r>
      <w:r w:rsidR="005D754E">
        <w:rPr>
          <w:sz w:val="24"/>
          <w:szCs w:val="24"/>
        </w:rPr>
        <w:fldChar w:fldCharType="begin"/>
      </w:r>
      <w:r w:rsidR="005D754E">
        <w:rPr>
          <w:sz w:val="24"/>
          <w:szCs w:val="24"/>
        </w:rPr>
        <w:instrText xml:space="preserve"> REF _Ref129185234 \h </w:instrText>
      </w:r>
      <w:r w:rsidR="007868F3">
        <w:rPr>
          <w:sz w:val="24"/>
          <w:szCs w:val="24"/>
        </w:rPr>
        <w:instrText xml:space="preserve"> \* MERGEFORMAT </w:instrText>
      </w:r>
      <w:r w:rsidR="005D754E">
        <w:rPr>
          <w:sz w:val="24"/>
          <w:szCs w:val="24"/>
        </w:rPr>
      </w:r>
      <w:r w:rsidR="005D754E">
        <w:rPr>
          <w:sz w:val="24"/>
          <w:szCs w:val="24"/>
        </w:rPr>
        <w:fldChar w:fldCharType="separate"/>
      </w:r>
      <w:r w:rsidR="00DA52C5" w:rsidRPr="00DA52C5">
        <w:rPr>
          <w:sz w:val="24"/>
          <w:szCs w:val="24"/>
        </w:rPr>
        <w:t>Figure 13</w:t>
      </w:r>
      <w:r w:rsidR="005D754E">
        <w:rPr>
          <w:sz w:val="24"/>
          <w:szCs w:val="24"/>
        </w:rPr>
        <w:fldChar w:fldCharType="end"/>
      </w:r>
      <w:r w:rsidR="00B01AC4">
        <w:rPr>
          <w:sz w:val="24"/>
          <w:szCs w:val="24"/>
        </w:rPr>
        <w:t xml:space="preserve"> </w:t>
      </w:r>
      <w:r w:rsidR="005D754E">
        <w:rPr>
          <w:sz w:val="24"/>
          <w:szCs w:val="24"/>
        </w:rPr>
        <w:t xml:space="preserve">(right) </w:t>
      </w:r>
      <w:r w:rsidR="007868F3">
        <w:rPr>
          <w:sz w:val="24"/>
          <w:szCs w:val="24"/>
        </w:rPr>
        <w:t>and label it “</w:t>
      </w:r>
      <w:ins w:id="143" w:author="Ryan Lazaroo" w:date="2023-08-08T18:11:00Z">
        <w:r w:rsidR="00CA7E9C">
          <w:rPr>
            <w:sz w:val="24"/>
            <w:szCs w:val="24"/>
          </w:rPr>
          <w:t>P</w:t>
        </w:r>
      </w:ins>
      <w:del w:id="144" w:author="Ryan Lazaroo" w:date="2023-08-08T18:11:00Z">
        <w:r w:rsidR="007868F3" w:rsidDel="00CA7E9C">
          <w:rPr>
            <w:sz w:val="24"/>
            <w:szCs w:val="24"/>
          </w:rPr>
          <w:delText>p</w:delText>
        </w:r>
      </w:del>
      <w:r w:rsidR="007868F3">
        <w:rPr>
          <w:sz w:val="24"/>
          <w:szCs w:val="24"/>
        </w:rPr>
        <w:t>ore</w:t>
      </w:r>
      <w:ins w:id="145" w:author="Ryan Lazaroo" w:date="2023-08-08T18:11:00Z">
        <w:r w:rsidR="00CA7E9C">
          <w:rPr>
            <w:sz w:val="24"/>
            <w:szCs w:val="24"/>
          </w:rPr>
          <w:t>-</w:t>
        </w:r>
      </w:ins>
      <w:del w:id="146" w:author="Ryan Lazaroo" w:date="2023-08-08T18:11:00Z">
        <w:r w:rsidR="007868F3" w:rsidDel="00CA7E9C">
          <w:rPr>
            <w:sz w:val="24"/>
            <w:szCs w:val="24"/>
          </w:rPr>
          <w:delText xml:space="preserve"> </w:delText>
        </w:r>
      </w:del>
      <w:r w:rsidR="007868F3">
        <w:rPr>
          <w:sz w:val="24"/>
          <w:szCs w:val="24"/>
        </w:rPr>
        <w:t>throat type A”.</w:t>
      </w:r>
    </w:p>
    <w:p w14:paraId="3225EEDF" w14:textId="77777777" w:rsidR="005D754E" w:rsidRDefault="005D754E" w:rsidP="00A06FBC">
      <w:pPr>
        <w:jc w:val="both"/>
        <w:rPr>
          <w:sz w:val="24"/>
          <w:szCs w:val="24"/>
        </w:rPr>
      </w:pPr>
    </w:p>
    <w:p w14:paraId="06F2CEFA" w14:textId="16BE9F1B" w:rsidR="007E4D8C" w:rsidRPr="0053768C" w:rsidRDefault="009246C8" w:rsidP="00A06FBC">
      <w:pPr>
        <w:jc w:val="both"/>
        <w:rPr>
          <w:sz w:val="24"/>
          <w:szCs w:val="24"/>
        </w:rPr>
      </w:pPr>
      <w:r w:rsidRPr="0053768C">
        <w:rPr>
          <w:sz w:val="24"/>
          <w:szCs w:val="24"/>
        </w:rPr>
        <w:t>When oil is produced</w:t>
      </w:r>
      <w:r w:rsidR="009D74E3">
        <w:rPr>
          <w:sz w:val="24"/>
          <w:szCs w:val="24"/>
        </w:rPr>
        <w:t xml:space="preserve">, water imbibes into the vacated pore space. </w:t>
      </w:r>
      <w:r w:rsidR="00A06FBC" w:rsidRPr="00A06FBC">
        <w:rPr>
          <w:sz w:val="24"/>
          <w:szCs w:val="24"/>
        </w:rPr>
        <w:t>The imbibition</w:t>
      </w:r>
      <w:r w:rsidR="00A06FBC">
        <w:rPr>
          <w:sz w:val="24"/>
          <w:szCs w:val="24"/>
        </w:rPr>
        <w:t xml:space="preserve"> </w:t>
      </w:r>
      <w:r w:rsidR="00A06FBC" w:rsidRPr="00A06FBC">
        <w:rPr>
          <w:sz w:val="24"/>
          <w:szCs w:val="24"/>
        </w:rPr>
        <w:t xml:space="preserve">of a wetting fluid into a porous </w:t>
      </w:r>
      <w:r w:rsidR="00F411D9">
        <w:rPr>
          <w:sz w:val="24"/>
          <w:szCs w:val="24"/>
        </w:rPr>
        <w:t>reservoir</w:t>
      </w:r>
      <w:r w:rsidR="00A06FBC" w:rsidRPr="00A06FBC">
        <w:rPr>
          <w:sz w:val="24"/>
          <w:szCs w:val="24"/>
        </w:rPr>
        <w:t xml:space="preserve"> is influenced by rate, heterogeneity</w:t>
      </w:r>
      <w:r w:rsidR="00F411D9">
        <w:rPr>
          <w:sz w:val="24"/>
          <w:szCs w:val="24"/>
        </w:rPr>
        <w:t xml:space="preserve"> </w:t>
      </w:r>
      <w:r w:rsidR="00A06FBC" w:rsidRPr="00A06FBC">
        <w:rPr>
          <w:sz w:val="24"/>
          <w:szCs w:val="24"/>
        </w:rPr>
        <w:t xml:space="preserve">of the pore space and local pore </w:t>
      </w:r>
      <w:r w:rsidR="00A06FBC" w:rsidRPr="00A06FBC">
        <w:rPr>
          <w:sz w:val="24"/>
          <w:szCs w:val="24"/>
        </w:rPr>
        <w:lastRenderedPageBreak/>
        <w:t>geometry, which can lead to a wide variety of wetting</w:t>
      </w:r>
      <w:r w:rsidR="00F411D9">
        <w:rPr>
          <w:sz w:val="24"/>
          <w:szCs w:val="24"/>
        </w:rPr>
        <w:t xml:space="preserve"> </w:t>
      </w:r>
      <w:r w:rsidR="00A06FBC" w:rsidRPr="00A06FBC">
        <w:rPr>
          <w:sz w:val="24"/>
          <w:szCs w:val="24"/>
        </w:rPr>
        <w:t>patterns</w:t>
      </w:r>
      <w:ins w:id="147" w:author="Ryan Lazaroo" w:date="2023-08-08T18:07:00Z">
        <w:r w:rsidR="00CA7E9C">
          <w:rPr>
            <w:sz w:val="24"/>
            <w:szCs w:val="24"/>
          </w:rPr>
          <w:t xml:space="preserve"> and hence a </w:t>
        </w:r>
      </w:ins>
      <w:ins w:id="148" w:author="Ryan Lazaroo" w:date="2023-08-08T18:08:00Z">
        <w:r w:rsidR="00CA7E9C">
          <w:rPr>
            <w:sz w:val="24"/>
            <w:szCs w:val="24"/>
          </w:rPr>
          <w:t>diversity in oil trapping</w:t>
        </w:r>
      </w:ins>
      <w:customXmlInsRangeStart w:id="149" w:author="Ryan Lazaroo" w:date="2023-08-08T18:10:00Z"/>
      <w:sdt>
        <w:sdtPr>
          <w:rPr>
            <w:sz w:val="24"/>
            <w:szCs w:val="24"/>
          </w:rPr>
          <w:id w:val="-932118476"/>
          <w:citation/>
        </w:sdtPr>
        <w:sdtContent>
          <w:customXmlInsRangeEnd w:id="149"/>
          <w:ins w:id="150" w:author="Ryan Lazaroo" w:date="2023-08-08T18:10:00Z">
            <w:r w:rsidR="00CA7E9C">
              <w:rPr>
                <w:sz w:val="24"/>
                <w:szCs w:val="24"/>
              </w:rPr>
              <w:fldChar w:fldCharType="begin"/>
            </w:r>
            <w:r w:rsidR="00CA7E9C">
              <w:rPr>
                <w:sz w:val="24"/>
                <w:szCs w:val="24"/>
                <w:lang w:val="en-SG"/>
              </w:rPr>
              <w:instrText xml:space="preserve"> CITATION Wan16 \l 18441 </w:instrText>
            </w:r>
          </w:ins>
          <w:r w:rsidR="00CA7E9C">
            <w:rPr>
              <w:sz w:val="24"/>
              <w:szCs w:val="24"/>
            </w:rPr>
            <w:fldChar w:fldCharType="separate"/>
          </w:r>
          <w:ins w:id="151" w:author="Ryan Lazaroo" w:date="2023-08-08T20:50:00Z">
            <w:r w:rsidR="00DA52C5">
              <w:rPr>
                <w:noProof/>
                <w:sz w:val="24"/>
                <w:szCs w:val="24"/>
                <w:lang w:val="en-SG"/>
              </w:rPr>
              <w:t xml:space="preserve"> </w:t>
            </w:r>
            <w:r w:rsidR="00DA52C5" w:rsidRPr="00DA52C5">
              <w:rPr>
                <w:noProof/>
                <w:sz w:val="24"/>
                <w:szCs w:val="24"/>
                <w:lang w:val="en-SG"/>
              </w:rPr>
              <w:t>(Wang, Tokunaga, Wan, Dong, &amp; Kim, 2016)</w:t>
            </w:r>
          </w:ins>
          <w:ins w:id="152" w:author="Ryan Lazaroo" w:date="2023-08-08T18:10:00Z">
            <w:r w:rsidR="00CA7E9C">
              <w:rPr>
                <w:sz w:val="24"/>
                <w:szCs w:val="24"/>
              </w:rPr>
              <w:fldChar w:fldCharType="end"/>
            </w:r>
          </w:ins>
          <w:customXmlInsRangeStart w:id="153" w:author="Ryan Lazaroo" w:date="2023-08-08T18:10:00Z"/>
        </w:sdtContent>
      </w:sdt>
      <w:customXmlInsRangeEnd w:id="153"/>
      <w:r w:rsidR="005D3A77">
        <w:rPr>
          <w:sz w:val="24"/>
          <w:szCs w:val="24"/>
        </w:rPr>
        <w:t xml:space="preserve">. Here, we </w:t>
      </w:r>
      <w:r w:rsidR="0038724F">
        <w:rPr>
          <w:sz w:val="24"/>
          <w:szCs w:val="24"/>
        </w:rPr>
        <w:t xml:space="preserve">think that the low </w:t>
      </w:r>
      <w:r w:rsidR="00B86BC2">
        <w:rPr>
          <w:sz w:val="24"/>
          <w:szCs w:val="24"/>
        </w:rPr>
        <w:t>aspect ratio (</w:t>
      </w:r>
      <w:r w:rsidR="00FE616F">
        <w:rPr>
          <w:sz w:val="24"/>
          <w:szCs w:val="24"/>
        </w:rPr>
        <w:t xml:space="preserve">ratio of </w:t>
      </w:r>
      <w:r w:rsidR="00B86BC2">
        <w:rPr>
          <w:sz w:val="24"/>
          <w:szCs w:val="24"/>
        </w:rPr>
        <w:t xml:space="preserve">pore-to-throat radii) and the </w:t>
      </w:r>
      <w:r w:rsidR="00FE616F">
        <w:rPr>
          <w:sz w:val="24"/>
          <w:szCs w:val="24"/>
        </w:rPr>
        <w:t xml:space="preserve">fact that the system is so well connected, with very little occluded porosity (high coordination numbers) puts the volcanic sample in the </w:t>
      </w:r>
      <w:r w:rsidR="00247D94">
        <w:rPr>
          <w:sz w:val="24"/>
          <w:szCs w:val="24"/>
        </w:rPr>
        <w:t>realm of a flat</w:t>
      </w:r>
      <w:r w:rsidR="00AD2054">
        <w:rPr>
          <w:sz w:val="24"/>
          <w:szCs w:val="24"/>
        </w:rPr>
        <w:t xml:space="preserve">, slow flood front, with very little to no water </w:t>
      </w:r>
      <w:r w:rsidR="006A5605">
        <w:rPr>
          <w:sz w:val="24"/>
          <w:szCs w:val="24"/>
        </w:rPr>
        <w:t>film</w:t>
      </w:r>
      <w:r w:rsidR="00AD2054">
        <w:rPr>
          <w:sz w:val="24"/>
          <w:szCs w:val="24"/>
        </w:rPr>
        <w:t xml:space="preserve"> ahead of the invading water. This prevents snap-off of oil from occurring and thus a low residual oil saturation</w:t>
      </w:r>
      <w:sdt>
        <w:sdtPr>
          <w:rPr>
            <w:sz w:val="24"/>
            <w:szCs w:val="24"/>
          </w:rPr>
          <w:id w:val="1780672706"/>
          <w:citation/>
        </w:sdtPr>
        <w:sdtContent>
          <w:r w:rsidR="00B57474">
            <w:rPr>
              <w:sz w:val="24"/>
              <w:szCs w:val="24"/>
            </w:rPr>
            <w:fldChar w:fldCharType="begin"/>
          </w:r>
          <w:r w:rsidR="00B57474">
            <w:rPr>
              <w:sz w:val="24"/>
              <w:szCs w:val="24"/>
            </w:rPr>
            <w:instrText xml:space="preserve"> CITATION Kum09 \l 1033 </w:instrText>
          </w:r>
          <w:r w:rsidR="00B57474">
            <w:rPr>
              <w:sz w:val="24"/>
              <w:szCs w:val="24"/>
            </w:rPr>
            <w:fldChar w:fldCharType="separate"/>
          </w:r>
          <w:ins w:id="154" w:author="Ryan Lazaroo" w:date="2023-08-08T20:50:00Z">
            <w:r w:rsidR="00DA52C5">
              <w:rPr>
                <w:noProof/>
                <w:sz w:val="24"/>
                <w:szCs w:val="24"/>
              </w:rPr>
              <w:t xml:space="preserve"> </w:t>
            </w:r>
            <w:r w:rsidR="00DA52C5" w:rsidRPr="00DA52C5">
              <w:rPr>
                <w:noProof/>
                <w:sz w:val="24"/>
                <w:szCs w:val="24"/>
              </w:rPr>
              <w:t>(Kumar, 2009)</w:t>
            </w:r>
          </w:ins>
          <w:del w:id="155" w:author="Ryan Lazaroo" w:date="2023-08-08T18:42:00Z">
            <w:r w:rsidR="00956A80" w:rsidDel="009645E3">
              <w:rPr>
                <w:noProof/>
                <w:sz w:val="24"/>
                <w:szCs w:val="24"/>
              </w:rPr>
              <w:delText xml:space="preserve"> </w:delText>
            </w:r>
            <w:r w:rsidR="00956A80" w:rsidRPr="00956A80" w:rsidDel="009645E3">
              <w:rPr>
                <w:noProof/>
                <w:sz w:val="24"/>
                <w:szCs w:val="24"/>
              </w:rPr>
              <w:delText>(Kumar, 2009)</w:delText>
            </w:r>
          </w:del>
          <w:r w:rsidR="00B57474">
            <w:rPr>
              <w:sz w:val="24"/>
              <w:szCs w:val="24"/>
            </w:rPr>
            <w:fldChar w:fldCharType="end"/>
          </w:r>
        </w:sdtContent>
      </w:sdt>
      <w:r w:rsidR="00B57474">
        <w:rPr>
          <w:sz w:val="24"/>
          <w:szCs w:val="24"/>
        </w:rPr>
        <w:t>.</w:t>
      </w:r>
    </w:p>
    <w:p w14:paraId="2E180B39" w14:textId="77777777" w:rsidR="00C80BCE" w:rsidRPr="00013D95" w:rsidRDefault="00C80BCE" w:rsidP="00A00D56">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5182"/>
      </w:tblGrid>
      <w:tr w:rsidR="003C18AF" w:rsidRPr="00175CE8" w14:paraId="45E6DD87" w14:textId="77777777" w:rsidTr="00893186">
        <w:tc>
          <w:tcPr>
            <w:tcW w:w="5605" w:type="dxa"/>
            <w:vAlign w:val="center"/>
          </w:tcPr>
          <w:p w14:paraId="0319936D" w14:textId="148177AF" w:rsidR="004C7A01" w:rsidRPr="00175CE8" w:rsidRDefault="003C18AF" w:rsidP="00873854">
            <w:pPr>
              <w:jc w:val="center"/>
              <w:rPr>
                <w:bCs/>
                <w:sz w:val="24"/>
                <w:szCs w:val="24"/>
              </w:rPr>
            </w:pPr>
            <w:r>
              <w:rPr>
                <w:bCs/>
                <w:noProof/>
                <w:sz w:val="24"/>
                <w:szCs w:val="24"/>
                <w:lang w:val="en-SG" w:eastAsia="en-SG"/>
              </w:rPr>
              <mc:AlternateContent>
                <mc:Choice Requires="wps">
                  <w:drawing>
                    <wp:anchor distT="0" distB="0" distL="114300" distR="114300" simplePos="0" relativeHeight="251658752" behindDoc="0" locked="0" layoutInCell="1" allowOverlap="1" wp14:anchorId="427F5319" wp14:editId="562D0206">
                      <wp:simplePos x="0" y="0"/>
                      <wp:positionH relativeFrom="column">
                        <wp:posOffset>1666240</wp:posOffset>
                      </wp:positionH>
                      <wp:positionV relativeFrom="paragraph">
                        <wp:posOffset>793115</wp:posOffset>
                      </wp:positionV>
                      <wp:extent cx="1382395" cy="233045"/>
                      <wp:effectExtent l="3175" t="0" r="0" b="0"/>
                      <wp:wrapNone/>
                      <wp:docPr id="5" name="Text Box 5"/>
                      <wp:cNvGraphicFramePr/>
                      <a:graphic xmlns:a="http://schemas.openxmlformats.org/drawingml/2006/main">
                        <a:graphicData uri="http://schemas.microsoft.com/office/word/2010/wordprocessingShape">
                          <wps:wsp>
                            <wps:cNvSpPr txBox="1"/>
                            <wps:spPr>
                              <a:xfrm rot="16200000">
                                <a:off x="0" y="0"/>
                                <a:ext cx="1382395" cy="233045"/>
                              </a:xfrm>
                              <a:prstGeom prst="rect">
                                <a:avLst/>
                              </a:prstGeom>
                              <a:noFill/>
                              <a:ln w="6350">
                                <a:noFill/>
                              </a:ln>
                            </wps:spPr>
                            <wps:txbx>
                              <w:txbxContent>
                                <w:p w14:paraId="59015322" w14:textId="1E614552" w:rsidR="004C7A01" w:rsidRPr="003C18AF" w:rsidRDefault="004C7A01">
                                  <w:pPr>
                                    <w:rPr>
                                      <w:sz w:val="18"/>
                                      <w:szCs w:val="18"/>
                                    </w:rPr>
                                  </w:pPr>
                                  <w:r w:rsidRPr="003C18AF">
                                    <w:rPr>
                                      <w:sz w:val="18"/>
                                      <w:szCs w:val="18"/>
                                    </w:rPr>
                                    <w:t>Increasing Clay Fraction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F5319" id="Text Box 5" o:spid="_x0000_s1027" type="#_x0000_t202" style="position:absolute;left:0;text-align:left;margin-left:131.2pt;margin-top:62.45pt;width:108.85pt;height:18.35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" filled="f" stroked="f" strokeweight=".5pt">
                      <v:textbox>
                        <w:txbxContent>
                          <w:p w14:paraId="59015322" w14:textId="1E614552" w:rsidR="004C7A01" w:rsidRPr="003C18AF" w:rsidRDefault="004C7A01">
                            <w:pPr>
                              <w:rPr>
                                <w:sz w:val="18"/>
                                <w:szCs w:val="18"/>
                              </w:rPr>
                            </w:pPr>
                            <w:r w:rsidRPr="003C18AF">
                              <w:rPr>
                                <w:sz w:val="18"/>
                                <w:szCs w:val="18"/>
                              </w:rPr>
                              <w:t>Increasing Clay Fraction</w:t>
                            </w:r>
                          </w:p>
                        </w:txbxContent>
                      </v:textbox>
                    </v:shape>
                  </w:pict>
                </mc:Fallback>
              </mc:AlternateContent>
            </w:r>
            <w:r>
              <w:rPr>
                <w:bCs/>
                <w:noProof/>
                <w:sz w:val="24"/>
                <w:szCs w:val="24"/>
                <w:lang w:val="en-SG" w:eastAsia="en-SG"/>
              </w:rPr>
              <mc:AlternateContent>
                <mc:Choice Requires="wps">
                  <w:drawing>
                    <wp:anchor distT="0" distB="0" distL="114300" distR="114300" simplePos="0" relativeHeight="251657728" behindDoc="0" locked="0" layoutInCell="1" allowOverlap="1" wp14:anchorId="0242AA3B" wp14:editId="45D93A7B">
                      <wp:simplePos x="0" y="0"/>
                      <wp:positionH relativeFrom="column">
                        <wp:posOffset>2483485</wp:posOffset>
                      </wp:positionH>
                      <wp:positionV relativeFrom="paragraph">
                        <wp:posOffset>231140</wp:posOffset>
                      </wp:positionV>
                      <wp:extent cx="5080" cy="1444625"/>
                      <wp:effectExtent l="114300" t="19050" r="90170" b="79375"/>
                      <wp:wrapNone/>
                      <wp:docPr id="2" name="Straight Arrow Connector 2"/>
                      <wp:cNvGraphicFramePr/>
                      <a:graphic xmlns:a="http://schemas.openxmlformats.org/drawingml/2006/main">
                        <a:graphicData uri="http://schemas.microsoft.com/office/word/2010/wordprocessingShape">
                          <wps:wsp>
                            <wps:cNvCnPr/>
                            <wps:spPr>
                              <a:xfrm>
                                <a:off x="0" y="0"/>
                                <a:ext cx="5080" cy="1444625"/>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7F19D71" id="_x0000_t32" coordsize="21600,21600" o:spt="32" o:oned="t" path="m,l21600,21600e" filled="f">
                      <v:path arrowok="t" fillok="f" o:connecttype="none"/>
                      <o:lock v:ext="edit" shapetype="t"/>
                    </v:shapetype>
                    <v:shape id="Straight Arrow Connector 2" o:spid="_x0000_s1026" type="#_x0000_t32" style="position:absolute;margin-left:195.55pt;margin-top:18.2pt;width:.4pt;height:11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" strokecolor="#9bbb59 [3206]" strokeweight="3pt">
                      <v:stroke endarrow="block"/>
                      <v:shadow on="t" color="black" opacity="22937f" origin=",.5" offset="0,.63889mm"/>
                    </v:shape>
                  </w:pict>
                </mc:Fallback>
              </mc:AlternateContent>
            </w:r>
            <w:r w:rsidR="004C7A01">
              <w:rPr>
                <w:bCs/>
                <w:noProof/>
                <w:sz w:val="24"/>
                <w:szCs w:val="24"/>
                <w:lang w:val="en-SG" w:eastAsia="en-SG"/>
              </w:rPr>
              <w:drawing>
                <wp:inline distT="0" distB="0" distL="0" distR="0" wp14:anchorId="31A0DBE5" wp14:editId="1D14B77D">
                  <wp:extent cx="2543175" cy="2131762"/>
                  <wp:effectExtent l="19050" t="19050" r="9525"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4684" cy="2191703"/>
                          </a:xfrm>
                          <a:prstGeom prst="rect">
                            <a:avLst/>
                          </a:prstGeom>
                          <a:noFill/>
                          <a:ln>
                            <a:solidFill>
                              <a:schemeClr val="tx1"/>
                            </a:solidFill>
                          </a:ln>
                        </pic:spPr>
                      </pic:pic>
                    </a:graphicData>
                  </a:graphic>
                </wp:inline>
              </w:drawing>
            </w:r>
          </w:p>
        </w:tc>
        <w:tc>
          <w:tcPr>
            <w:tcW w:w="5195" w:type="dxa"/>
            <w:vAlign w:val="center"/>
          </w:tcPr>
          <w:p w14:paraId="63CCE129" w14:textId="72141FB1" w:rsidR="004C7A01" w:rsidRPr="00175CE8" w:rsidRDefault="00555376" w:rsidP="00873854">
            <w:pPr>
              <w:jc w:val="center"/>
              <w:rPr>
                <w:bCs/>
                <w:sz w:val="24"/>
                <w:szCs w:val="24"/>
              </w:rPr>
            </w:pPr>
            <w:r>
              <w:rPr>
                <w:bCs/>
                <w:noProof/>
                <w:sz w:val="24"/>
                <w:szCs w:val="24"/>
              </w:rPr>
              <w:drawing>
                <wp:inline distT="0" distB="0" distL="0" distR="0" wp14:anchorId="4F73D904" wp14:editId="24F7575A">
                  <wp:extent cx="3223515" cy="13651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7"/>
                          <a:stretch>
                            <a:fillRect/>
                          </a:stretch>
                        </pic:blipFill>
                        <pic:spPr bwMode="auto">
                          <a:xfrm>
                            <a:off x="0" y="0"/>
                            <a:ext cx="3223515" cy="1365142"/>
                          </a:xfrm>
                          <a:prstGeom prst="rect">
                            <a:avLst/>
                          </a:prstGeom>
                          <a:noFill/>
                        </pic:spPr>
                      </pic:pic>
                    </a:graphicData>
                  </a:graphic>
                </wp:inline>
              </w:drawing>
            </w:r>
          </w:p>
        </w:tc>
      </w:tr>
      <w:tr w:rsidR="00FF724E" w:rsidRPr="00175CE8" w14:paraId="13E84C2D" w14:textId="77777777" w:rsidTr="00893186">
        <w:tc>
          <w:tcPr>
            <w:tcW w:w="10800" w:type="dxa"/>
            <w:gridSpan w:val="2"/>
            <w:vAlign w:val="center"/>
          </w:tcPr>
          <w:p w14:paraId="44CD52A5" w14:textId="132D1178" w:rsidR="00FF724E" w:rsidRPr="00175CE8" w:rsidRDefault="00FF724E">
            <w:pPr>
              <w:jc w:val="center"/>
              <w:rPr>
                <w:bCs/>
                <w:sz w:val="24"/>
                <w:szCs w:val="24"/>
              </w:rPr>
            </w:pPr>
            <w:bookmarkStart w:id="156" w:name="_Ref129185234"/>
            <w:r w:rsidRPr="00B01AC4">
              <w:rPr>
                <w:b/>
                <w:color w:val="000000" w:themeColor="text1"/>
              </w:rPr>
              <w:t xml:space="preserve">Figure </w:t>
            </w:r>
            <w:r w:rsidRPr="00B01AC4">
              <w:rPr>
                <w:b/>
                <w:color w:val="000000" w:themeColor="text1"/>
              </w:rPr>
              <w:fldChar w:fldCharType="begin"/>
            </w:r>
            <w:r w:rsidRPr="00B01AC4">
              <w:rPr>
                <w:b/>
                <w:color w:val="000000" w:themeColor="text1"/>
              </w:rPr>
              <w:instrText xml:space="preserve"> SEQ Figure \* ARABIC </w:instrText>
            </w:r>
            <w:r w:rsidRPr="00B01AC4">
              <w:rPr>
                <w:b/>
                <w:color w:val="000000" w:themeColor="text1"/>
              </w:rPr>
              <w:fldChar w:fldCharType="separate"/>
            </w:r>
            <w:r w:rsidR="00DA52C5">
              <w:rPr>
                <w:b/>
                <w:noProof/>
                <w:color w:val="000000" w:themeColor="text1"/>
              </w:rPr>
              <w:t>13</w:t>
            </w:r>
            <w:r w:rsidRPr="00B01AC4">
              <w:rPr>
                <w:b/>
                <w:color w:val="000000" w:themeColor="text1"/>
              </w:rPr>
              <w:fldChar w:fldCharType="end"/>
            </w:r>
            <w:bookmarkEnd w:id="156"/>
            <w:r w:rsidRPr="00B01AC4">
              <w:rPr>
                <w:b/>
                <w:color w:val="000000" w:themeColor="text1"/>
              </w:rPr>
              <w:t>:</w:t>
            </w:r>
            <w:r w:rsidR="00AC3E30" w:rsidRPr="009A2044">
              <w:rPr>
                <w:b/>
                <w:color w:val="000000" w:themeColor="text1"/>
              </w:rPr>
              <w:t xml:space="preserve"> </w:t>
            </w:r>
            <w:r w:rsidR="009A2044" w:rsidRPr="009A2044">
              <w:rPr>
                <w:b/>
                <w:color w:val="000000" w:themeColor="text1"/>
              </w:rPr>
              <w:t>Left:</w:t>
            </w:r>
            <w:r w:rsidR="009A2044">
              <w:rPr>
                <w:b/>
                <w:color w:val="000000" w:themeColor="text1"/>
              </w:rPr>
              <w:t xml:space="preserve"> </w:t>
            </w:r>
            <w:r w:rsidR="00AE5B51" w:rsidRPr="00AE5B51">
              <w:rPr>
                <w:bCs/>
                <w:color w:val="000000" w:themeColor="text1"/>
              </w:rPr>
              <w:t xml:space="preserve">A </w:t>
            </w:r>
            <w:r w:rsidR="00AE5B51">
              <w:rPr>
                <w:bCs/>
                <w:color w:val="000000" w:themeColor="text1"/>
              </w:rPr>
              <w:t>comparison of the t</w:t>
            </w:r>
            <w:r w:rsidR="00873854" w:rsidRPr="00AA2823">
              <w:rPr>
                <w:bCs/>
                <w:color w:val="000000" w:themeColor="text1"/>
              </w:rPr>
              <w:t xml:space="preserve">rapped </w:t>
            </w:r>
            <w:r w:rsidR="00AE5B51">
              <w:rPr>
                <w:bCs/>
                <w:color w:val="000000" w:themeColor="text1"/>
              </w:rPr>
              <w:t>r</w:t>
            </w:r>
            <w:r w:rsidR="00873854" w:rsidRPr="00AA2823">
              <w:rPr>
                <w:bCs/>
                <w:color w:val="000000" w:themeColor="text1"/>
              </w:rPr>
              <w:t xml:space="preserve">esidual </w:t>
            </w:r>
            <w:r w:rsidR="00AE5B51">
              <w:rPr>
                <w:bCs/>
                <w:color w:val="000000" w:themeColor="text1"/>
              </w:rPr>
              <w:t>p</w:t>
            </w:r>
            <w:r w:rsidR="00873854" w:rsidRPr="00AA2823">
              <w:rPr>
                <w:bCs/>
                <w:color w:val="000000" w:themeColor="text1"/>
              </w:rPr>
              <w:t xml:space="preserve">hase </w:t>
            </w:r>
            <w:r w:rsidR="00AE5B51">
              <w:rPr>
                <w:bCs/>
                <w:color w:val="000000" w:themeColor="text1"/>
              </w:rPr>
              <w:t>s</w:t>
            </w:r>
            <w:r w:rsidR="00873854" w:rsidRPr="00AA2823">
              <w:rPr>
                <w:bCs/>
                <w:color w:val="000000" w:themeColor="text1"/>
              </w:rPr>
              <w:t>aturation</w:t>
            </w:r>
            <w:r w:rsidR="00AE5B51">
              <w:rPr>
                <w:bCs/>
                <w:color w:val="000000" w:themeColor="text1"/>
              </w:rPr>
              <w:t xml:space="preserve"> as a function of porosity between the volcanic rocks and other rock types</w:t>
            </w:r>
            <w:r w:rsidR="00873854" w:rsidRPr="00AA2823">
              <w:rPr>
                <w:bCs/>
                <w:color w:val="000000" w:themeColor="text1"/>
              </w:rPr>
              <w:t>.</w:t>
            </w:r>
            <w:r w:rsidR="00873854">
              <w:rPr>
                <w:b/>
                <w:color w:val="000000" w:themeColor="text1"/>
              </w:rPr>
              <w:t xml:space="preserve"> </w:t>
            </w:r>
            <w:r w:rsidR="00873854" w:rsidRPr="003F045B">
              <w:rPr>
                <w:color w:val="000000" w:themeColor="text1"/>
              </w:rPr>
              <w:t>Adapted from</w:t>
            </w:r>
            <w:r w:rsidR="006B1653">
              <w:rPr>
                <w:color w:val="000000" w:themeColor="text1"/>
              </w:rPr>
              <w:t xml:space="preserve"> </w:t>
            </w:r>
            <w:r w:rsidR="00D4795F">
              <w:rPr>
                <w:color w:val="000000" w:themeColor="text1"/>
              </w:rPr>
              <w:t xml:space="preserve">Hamon et al. </w:t>
            </w:r>
            <w:sdt>
              <w:sdtPr>
                <w:rPr>
                  <w:color w:val="000000" w:themeColor="text1"/>
                </w:rPr>
                <w:id w:val="1557815447"/>
                <w:citation/>
              </w:sdtPr>
              <w:sdtContent>
                <w:r w:rsidR="00D4795F">
                  <w:rPr>
                    <w:color w:val="000000" w:themeColor="text1"/>
                  </w:rPr>
                  <w:fldChar w:fldCharType="begin"/>
                </w:r>
                <w:r w:rsidR="00D4795F">
                  <w:rPr>
                    <w:color w:val="000000" w:themeColor="text1"/>
                  </w:rPr>
                  <w:instrText xml:space="preserve">CITATION Ham01 \n  \t  \l 1033 </w:instrText>
                </w:r>
                <w:r w:rsidR="00D4795F">
                  <w:rPr>
                    <w:color w:val="000000" w:themeColor="text1"/>
                  </w:rPr>
                  <w:fldChar w:fldCharType="separate"/>
                </w:r>
                <w:r w:rsidR="00DA52C5" w:rsidRPr="00DA52C5">
                  <w:rPr>
                    <w:noProof/>
                    <w:color w:val="000000" w:themeColor="text1"/>
                  </w:rPr>
                  <w:t>(2001)</w:t>
                </w:r>
                <w:r w:rsidR="00D4795F">
                  <w:rPr>
                    <w:color w:val="000000" w:themeColor="text1"/>
                  </w:rPr>
                  <w:fldChar w:fldCharType="end"/>
                </w:r>
              </w:sdtContent>
            </w:sdt>
            <w:r w:rsidR="00D4795F">
              <w:rPr>
                <w:color w:val="000000" w:themeColor="text1"/>
              </w:rPr>
              <w:t xml:space="preserve"> and Jiang et al. </w:t>
            </w:r>
            <w:sdt>
              <w:sdtPr>
                <w:rPr>
                  <w:color w:val="000000" w:themeColor="text1"/>
                </w:rPr>
                <w:id w:val="1609002129"/>
                <w:citation/>
              </w:sdtPr>
              <w:sdtContent>
                <w:r w:rsidR="00D4795F">
                  <w:rPr>
                    <w:color w:val="000000" w:themeColor="text1"/>
                  </w:rPr>
                  <w:fldChar w:fldCharType="begin"/>
                </w:r>
                <w:r w:rsidR="00D4795F">
                  <w:rPr>
                    <w:color w:val="000000" w:themeColor="text1"/>
                  </w:rPr>
                  <w:instrText xml:space="preserve">CITATION Jia21 \n  \t  \l 1033 </w:instrText>
                </w:r>
                <w:r w:rsidR="00D4795F">
                  <w:rPr>
                    <w:color w:val="000000" w:themeColor="text1"/>
                  </w:rPr>
                  <w:fldChar w:fldCharType="separate"/>
                </w:r>
                <w:r w:rsidR="00DA52C5" w:rsidRPr="00DA52C5">
                  <w:rPr>
                    <w:noProof/>
                    <w:color w:val="000000" w:themeColor="text1"/>
                  </w:rPr>
                  <w:t>(2021)</w:t>
                </w:r>
                <w:r w:rsidR="00D4795F">
                  <w:rPr>
                    <w:color w:val="000000" w:themeColor="text1"/>
                  </w:rPr>
                  <w:fldChar w:fldCharType="end"/>
                </w:r>
              </w:sdtContent>
            </w:sdt>
            <w:r w:rsidR="009A2044">
              <w:rPr>
                <w:color w:val="000000" w:themeColor="text1"/>
              </w:rPr>
              <w:t xml:space="preserve">. </w:t>
            </w:r>
            <w:r w:rsidR="009A2044" w:rsidRPr="009A2044">
              <w:rPr>
                <w:b/>
                <w:bCs/>
                <w:color w:val="000000" w:themeColor="text1"/>
              </w:rPr>
              <w:t>Right:</w:t>
            </w:r>
            <w:r w:rsidR="009A2044">
              <w:rPr>
                <w:color w:val="000000" w:themeColor="text1"/>
              </w:rPr>
              <w:t xml:space="preserve"> </w:t>
            </w:r>
            <w:r w:rsidR="00F12E6C">
              <w:rPr>
                <w:color w:val="000000" w:themeColor="text1"/>
              </w:rPr>
              <w:t xml:space="preserve">schematic of the sweep mechanism </w:t>
            </w:r>
            <w:r w:rsidR="00832B03">
              <w:rPr>
                <w:color w:val="000000" w:themeColor="text1"/>
              </w:rPr>
              <w:t>present in</w:t>
            </w:r>
            <w:r w:rsidR="005D754E">
              <w:rPr>
                <w:color w:val="000000" w:themeColor="text1"/>
              </w:rPr>
              <w:t xml:space="preserve"> volcanic rock, where pore throat type A is likely to dominate more than pore throat type B.</w:t>
            </w:r>
          </w:p>
        </w:tc>
      </w:tr>
    </w:tbl>
    <w:p w14:paraId="664C24A0" w14:textId="77777777" w:rsidR="00FF724E" w:rsidRPr="00175CE8" w:rsidRDefault="00FF724E" w:rsidP="00A00D56">
      <w:pPr>
        <w:rPr>
          <w:sz w:val="24"/>
          <w:szCs w:val="24"/>
        </w:rPr>
      </w:pPr>
    </w:p>
    <w:p w14:paraId="4F3473A6" w14:textId="77777777" w:rsidR="00A00D56" w:rsidRPr="006B70A9" w:rsidRDefault="00A00D56" w:rsidP="00A00D56">
      <w:pPr>
        <w:jc w:val="both"/>
        <w:rPr>
          <w:rStyle w:val="Emphasis"/>
          <w:sz w:val="24"/>
          <w:szCs w:val="24"/>
        </w:rPr>
      </w:pPr>
      <w:r w:rsidRPr="006B70A9">
        <w:rPr>
          <w:rStyle w:val="Emphasis"/>
          <w:sz w:val="24"/>
          <w:szCs w:val="24"/>
        </w:rPr>
        <w:t>Petrophysical Evaluation</w:t>
      </w:r>
    </w:p>
    <w:p w14:paraId="00609149" w14:textId="6BA750F1" w:rsidR="00187CC2" w:rsidRDefault="00187CC2" w:rsidP="00C062B1">
      <w:pPr>
        <w:jc w:val="both"/>
        <w:rPr>
          <w:sz w:val="24"/>
          <w:szCs w:val="24"/>
        </w:rPr>
      </w:pPr>
      <w:r w:rsidRPr="00726D4A">
        <w:rPr>
          <w:sz w:val="24"/>
          <w:szCs w:val="24"/>
        </w:rPr>
        <w:fldChar w:fldCharType="begin"/>
      </w:r>
      <w:r w:rsidRPr="00726D4A">
        <w:rPr>
          <w:sz w:val="24"/>
          <w:szCs w:val="24"/>
        </w:rPr>
        <w:instrText xml:space="preserve"> REF _Ref129681348 \h  \* MERGEFORMAT </w:instrText>
      </w:r>
      <w:r w:rsidRPr="00726D4A">
        <w:rPr>
          <w:sz w:val="24"/>
          <w:szCs w:val="24"/>
        </w:rPr>
      </w:r>
      <w:r w:rsidRPr="00726D4A">
        <w:rPr>
          <w:sz w:val="24"/>
          <w:szCs w:val="24"/>
        </w:rPr>
        <w:fldChar w:fldCharType="separate"/>
      </w:r>
      <w:r w:rsidR="00DA52C5" w:rsidRPr="00DA52C5">
        <w:rPr>
          <w:color w:val="000000" w:themeColor="text1"/>
          <w:sz w:val="24"/>
          <w:szCs w:val="24"/>
        </w:rPr>
        <w:t xml:space="preserve">Figure </w:t>
      </w:r>
      <w:r w:rsidR="00DA52C5" w:rsidRPr="00DA52C5">
        <w:rPr>
          <w:noProof/>
          <w:color w:val="000000" w:themeColor="text1"/>
          <w:sz w:val="24"/>
          <w:szCs w:val="24"/>
        </w:rPr>
        <w:t>14</w:t>
      </w:r>
      <w:r w:rsidRPr="00726D4A">
        <w:rPr>
          <w:sz w:val="24"/>
          <w:szCs w:val="24"/>
        </w:rPr>
        <w:fldChar w:fldCharType="end"/>
      </w:r>
      <w:r>
        <w:rPr>
          <w:sz w:val="24"/>
          <w:szCs w:val="24"/>
        </w:rPr>
        <w:t xml:space="preserve"> shows the </w:t>
      </w:r>
      <w:r w:rsidR="006F0F58">
        <w:rPr>
          <w:sz w:val="24"/>
          <w:szCs w:val="24"/>
        </w:rPr>
        <w:t xml:space="preserve">input logs </w:t>
      </w:r>
      <w:r w:rsidR="006D5D5D">
        <w:rPr>
          <w:sz w:val="24"/>
          <w:szCs w:val="24"/>
        </w:rPr>
        <w:t>(pre-production)</w:t>
      </w:r>
      <w:r w:rsidR="006F0F58" w:rsidRPr="00726D4A">
        <w:rPr>
          <w:sz w:val="24"/>
          <w:szCs w:val="24"/>
        </w:rPr>
        <w:t xml:space="preserve"> </w:t>
      </w:r>
      <w:r w:rsidR="006F0F58">
        <w:rPr>
          <w:sz w:val="24"/>
          <w:szCs w:val="24"/>
        </w:rPr>
        <w:t xml:space="preserve">and the </w:t>
      </w:r>
      <w:r>
        <w:rPr>
          <w:sz w:val="24"/>
          <w:szCs w:val="24"/>
        </w:rPr>
        <w:t xml:space="preserve">final interpretation result. </w:t>
      </w:r>
      <w:r w:rsidR="00182642">
        <w:rPr>
          <w:sz w:val="24"/>
          <w:szCs w:val="24"/>
        </w:rPr>
        <w:t xml:space="preserve">We have renamed some of the logs </w:t>
      </w:r>
      <w:r w:rsidR="004E4128">
        <w:rPr>
          <w:sz w:val="24"/>
          <w:szCs w:val="24"/>
        </w:rPr>
        <w:t xml:space="preserve">to </w:t>
      </w:r>
      <w:r w:rsidR="00286A93">
        <w:rPr>
          <w:sz w:val="24"/>
          <w:szCs w:val="24"/>
        </w:rPr>
        <w:t>a</w:t>
      </w:r>
      <w:r w:rsidR="004E4128">
        <w:rPr>
          <w:sz w:val="24"/>
          <w:szCs w:val="24"/>
        </w:rPr>
        <w:t xml:space="preserve"> more </w:t>
      </w:r>
      <w:r w:rsidR="00F672D8">
        <w:rPr>
          <w:sz w:val="24"/>
          <w:szCs w:val="24"/>
        </w:rPr>
        <w:t xml:space="preserve">familiar “western” style </w:t>
      </w:r>
      <w:r w:rsidR="00286A93">
        <w:rPr>
          <w:sz w:val="24"/>
          <w:szCs w:val="24"/>
        </w:rPr>
        <w:t>name, for convenience</w:t>
      </w:r>
      <w:r w:rsidR="00F672D8">
        <w:rPr>
          <w:sz w:val="24"/>
          <w:szCs w:val="24"/>
        </w:rPr>
        <w:t xml:space="preserve">. </w:t>
      </w:r>
      <w:r w:rsidR="00672B8E">
        <w:rPr>
          <w:sz w:val="24"/>
          <w:szCs w:val="24"/>
        </w:rPr>
        <w:t xml:space="preserve">The left-most track shows the </w:t>
      </w:r>
      <w:r w:rsidR="00ED4C84">
        <w:rPr>
          <w:sz w:val="24"/>
          <w:szCs w:val="24"/>
        </w:rPr>
        <w:t>spectral GR (</w:t>
      </w:r>
      <w:r w:rsidR="00F461B2">
        <w:rPr>
          <w:sz w:val="24"/>
          <w:szCs w:val="24"/>
        </w:rPr>
        <w:t>SGR</w:t>
      </w:r>
      <w:r w:rsidR="00ED4C84">
        <w:rPr>
          <w:sz w:val="24"/>
          <w:szCs w:val="24"/>
        </w:rPr>
        <w:t xml:space="preserve">) log as well as the caliper </w:t>
      </w:r>
      <w:r w:rsidR="00F461B2">
        <w:rPr>
          <w:sz w:val="24"/>
          <w:szCs w:val="24"/>
        </w:rPr>
        <w:t xml:space="preserve">(CALI) </w:t>
      </w:r>
      <w:r w:rsidR="00ED4C84">
        <w:rPr>
          <w:sz w:val="24"/>
          <w:szCs w:val="24"/>
        </w:rPr>
        <w:t xml:space="preserve">and </w:t>
      </w:r>
      <w:r w:rsidR="00F1661D">
        <w:rPr>
          <w:sz w:val="24"/>
          <w:szCs w:val="24"/>
        </w:rPr>
        <w:t>SP</w:t>
      </w:r>
      <w:r w:rsidR="00F461B2">
        <w:rPr>
          <w:sz w:val="24"/>
          <w:szCs w:val="24"/>
        </w:rPr>
        <w:t xml:space="preserve"> </w:t>
      </w:r>
      <w:r w:rsidR="00ED4C84">
        <w:rPr>
          <w:sz w:val="24"/>
          <w:szCs w:val="24"/>
        </w:rPr>
        <w:t>log</w:t>
      </w:r>
      <w:r w:rsidR="00F461B2">
        <w:rPr>
          <w:sz w:val="24"/>
          <w:szCs w:val="24"/>
        </w:rPr>
        <w:t>. From these logs, we observe that the SGR has a very limited dynamic range, with SGR</w:t>
      </w:r>
      <w:r>
        <w:rPr>
          <w:sz w:val="24"/>
          <w:szCs w:val="24"/>
        </w:rPr>
        <w:t xml:space="preserve"> </w:t>
      </w:r>
      <w:r w:rsidR="006D4FD9">
        <w:rPr>
          <w:sz w:val="24"/>
          <w:szCs w:val="24"/>
        </w:rPr>
        <w:t>ranging</w:t>
      </w:r>
      <w:r w:rsidR="00F461B2">
        <w:rPr>
          <w:sz w:val="24"/>
          <w:szCs w:val="24"/>
        </w:rPr>
        <w:t xml:space="preserve"> from 2-5 GAPI. </w:t>
      </w:r>
      <w:r w:rsidR="00525F3C">
        <w:rPr>
          <w:sz w:val="24"/>
          <w:szCs w:val="24"/>
        </w:rPr>
        <w:t xml:space="preserve">Given the vintage of the logs, no information was available on the </w:t>
      </w:r>
      <w:r w:rsidR="00F1661D">
        <w:rPr>
          <w:sz w:val="24"/>
          <w:szCs w:val="24"/>
        </w:rPr>
        <w:t>K, Th, or U</w:t>
      </w:r>
      <w:r w:rsidR="00525F3C">
        <w:rPr>
          <w:sz w:val="24"/>
          <w:szCs w:val="24"/>
        </w:rPr>
        <w:t xml:space="preserve"> constituents</w:t>
      </w:r>
      <w:r w:rsidR="00525F3C" w:rsidRPr="00726D4A">
        <w:rPr>
          <w:sz w:val="24"/>
          <w:szCs w:val="24"/>
        </w:rPr>
        <w:t>.</w:t>
      </w:r>
      <w:r w:rsidR="00525F3C">
        <w:rPr>
          <w:sz w:val="24"/>
          <w:szCs w:val="24"/>
        </w:rPr>
        <w:t xml:space="preserve"> </w:t>
      </w:r>
      <w:r w:rsidR="00F461B2">
        <w:rPr>
          <w:sz w:val="24"/>
          <w:szCs w:val="24"/>
        </w:rPr>
        <w:t xml:space="preserve">We note the condition of the borehole, with quite a bit of rugosity as evidenced by the </w:t>
      </w:r>
      <w:r w:rsidR="006F3683">
        <w:rPr>
          <w:sz w:val="24"/>
          <w:szCs w:val="24"/>
        </w:rPr>
        <w:t xml:space="preserve">washouts in the CALI log. Finally, </w:t>
      </w:r>
      <w:r w:rsidR="003F62F7">
        <w:rPr>
          <w:sz w:val="24"/>
          <w:szCs w:val="24"/>
        </w:rPr>
        <w:t>while there is an SP log, it too show</w:t>
      </w:r>
      <w:r w:rsidR="0029441E">
        <w:rPr>
          <w:sz w:val="24"/>
          <w:szCs w:val="24"/>
        </w:rPr>
        <w:t>ed</w:t>
      </w:r>
      <w:r w:rsidR="003F62F7">
        <w:rPr>
          <w:sz w:val="24"/>
          <w:szCs w:val="24"/>
        </w:rPr>
        <w:t xml:space="preserve"> no variation throughout. While an attempt </w:t>
      </w:r>
      <w:r w:rsidR="0029441E">
        <w:rPr>
          <w:sz w:val="24"/>
          <w:szCs w:val="24"/>
        </w:rPr>
        <w:t xml:space="preserve">was made to utilize the SP log for </w:t>
      </w:r>
      <w:r w:rsidR="00FD561E">
        <w:rPr>
          <w:sz w:val="24"/>
          <w:szCs w:val="24"/>
        </w:rPr>
        <w:t xml:space="preserve">saturation or VSH </w:t>
      </w:r>
      <w:r w:rsidR="006D4FD9">
        <w:rPr>
          <w:sz w:val="24"/>
          <w:szCs w:val="24"/>
        </w:rPr>
        <w:t>evaluation</w:t>
      </w:r>
      <w:r w:rsidR="00FD561E">
        <w:rPr>
          <w:sz w:val="24"/>
          <w:szCs w:val="24"/>
        </w:rPr>
        <w:t xml:space="preserve">, this was abandoned as (a) there was no information </w:t>
      </w:r>
      <w:r w:rsidR="006D4FD9">
        <w:rPr>
          <w:sz w:val="24"/>
          <w:szCs w:val="24"/>
        </w:rPr>
        <w:t>regarding</w:t>
      </w:r>
      <w:r w:rsidR="00FD561E">
        <w:rPr>
          <w:sz w:val="24"/>
          <w:szCs w:val="24"/>
        </w:rPr>
        <w:t xml:space="preserve"> the mud </w:t>
      </w:r>
      <w:r w:rsidR="006D4FD9">
        <w:rPr>
          <w:sz w:val="24"/>
          <w:szCs w:val="24"/>
        </w:rPr>
        <w:t>properties</w:t>
      </w:r>
      <w:r w:rsidR="00FD561E">
        <w:rPr>
          <w:sz w:val="24"/>
          <w:szCs w:val="24"/>
        </w:rPr>
        <w:t xml:space="preserve"> used in the well, and (b) there</w:t>
      </w:r>
      <w:r w:rsidR="006D4FD9">
        <w:rPr>
          <w:sz w:val="24"/>
          <w:szCs w:val="24"/>
        </w:rPr>
        <w:t xml:space="preserve"> was no clearly definable “shale” that could be used for a baseline.</w:t>
      </w:r>
    </w:p>
    <w:p w14:paraId="3AE597CB" w14:textId="77777777" w:rsidR="00187CC2" w:rsidRDefault="00187CC2" w:rsidP="00C062B1">
      <w:pPr>
        <w:jc w:val="both"/>
        <w:rPr>
          <w:sz w:val="24"/>
          <w:szCs w:val="24"/>
        </w:rPr>
      </w:pPr>
    </w:p>
    <w:tbl>
      <w:tblPr>
        <w:tblStyle w:val="TableGrid"/>
        <w:tblpPr w:leftFromText="180" w:rightFromText="180" w:vertAnchor="text" w:horzAnchor="margin" w:tblpY="-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725F2" w:rsidRPr="00175CE8" w14:paraId="2E6899CF" w14:textId="77777777" w:rsidTr="008725F2">
        <w:tc>
          <w:tcPr>
            <w:tcW w:w="10800" w:type="dxa"/>
            <w:vAlign w:val="center"/>
          </w:tcPr>
          <w:p w14:paraId="4A836939" w14:textId="77777777" w:rsidR="008725F2" w:rsidRPr="00175CE8" w:rsidRDefault="008725F2" w:rsidP="008725F2">
            <w:pPr>
              <w:jc w:val="center"/>
              <w:rPr>
                <w:bCs/>
                <w:sz w:val="24"/>
                <w:szCs w:val="24"/>
              </w:rPr>
            </w:pPr>
            <w:r>
              <w:rPr>
                <w:bCs/>
                <w:noProof/>
                <w:sz w:val="24"/>
                <w:szCs w:val="24"/>
                <w:lang w:val="en-SG" w:eastAsia="en-SG"/>
              </w:rPr>
              <w:lastRenderedPageBreak/>
              <w:drawing>
                <wp:inline distT="0" distB="0" distL="0" distR="0" wp14:anchorId="23C1477D" wp14:editId="6087FE5E">
                  <wp:extent cx="6656495" cy="4181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90300" cy="4202711"/>
                          </a:xfrm>
                          <a:prstGeom prst="rect">
                            <a:avLst/>
                          </a:prstGeom>
                          <a:noFill/>
                        </pic:spPr>
                      </pic:pic>
                    </a:graphicData>
                  </a:graphic>
                </wp:inline>
              </w:drawing>
            </w:r>
          </w:p>
        </w:tc>
      </w:tr>
      <w:tr w:rsidR="008725F2" w:rsidRPr="00175CE8" w14:paraId="4898AA12" w14:textId="77777777" w:rsidTr="008725F2">
        <w:tc>
          <w:tcPr>
            <w:tcW w:w="10800" w:type="dxa"/>
            <w:vAlign w:val="center"/>
          </w:tcPr>
          <w:p w14:paraId="7DE15577" w14:textId="07A0A080" w:rsidR="008725F2" w:rsidRDefault="008725F2" w:rsidP="008725F2">
            <w:pPr>
              <w:jc w:val="center"/>
              <w:rPr>
                <w:bCs/>
                <w:noProof/>
                <w:sz w:val="24"/>
                <w:szCs w:val="24"/>
              </w:rPr>
            </w:pPr>
            <w:bookmarkStart w:id="157" w:name="_Ref129681348"/>
            <w:r w:rsidRPr="009708E8">
              <w:rPr>
                <w:b/>
                <w:color w:val="000000" w:themeColor="text1"/>
              </w:rPr>
              <w:t xml:space="preserve">Figure </w:t>
            </w:r>
            <w:r w:rsidRPr="00B01AC4">
              <w:rPr>
                <w:b/>
                <w:iCs/>
                <w:color w:val="000000" w:themeColor="text1"/>
              </w:rPr>
              <w:fldChar w:fldCharType="begin"/>
            </w:r>
            <w:r w:rsidRPr="00B01AC4">
              <w:rPr>
                <w:b/>
                <w:iCs/>
                <w:color w:val="000000" w:themeColor="text1"/>
              </w:rPr>
              <w:instrText xml:space="preserve"> SEQ Figure \* ARABIC </w:instrText>
            </w:r>
            <w:r w:rsidRPr="00B01AC4">
              <w:rPr>
                <w:b/>
                <w:iCs/>
                <w:color w:val="000000" w:themeColor="text1"/>
              </w:rPr>
              <w:fldChar w:fldCharType="separate"/>
            </w:r>
            <w:r w:rsidR="00DA52C5">
              <w:rPr>
                <w:b/>
                <w:iCs/>
                <w:noProof/>
                <w:color w:val="000000" w:themeColor="text1"/>
              </w:rPr>
              <w:t>14</w:t>
            </w:r>
            <w:r w:rsidRPr="00B01AC4">
              <w:rPr>
                <w:b/>
                <w:iCs/>
                <w:color w:val="000000" w:themeColor="text1"/>
              </w:rPr>
              <w:fldChar w:fldCharType="end"/>
            </w:r>
            <w:bookmarkEnd w:id="157"/>
            <w:r w:rsidRPr="00B01AC4">
              <w:rPr>
                <w:b/>
                <w:iCs/>
                <w:color w:val="000000" w:themeColor="text1"/>
              </w:rPr>
              <w:t>:</w:t>
            </w:r>
            <w:r w:rsidRPr="00505449">
              <w:rPr>
                <w:bCs/>
                <w:color w:val="000000" w:themeColor="text1"/>
              </w:rPr>
              <w:t xml:space="preserve"> </w:t>
            </w:r>
            <w:r>
              <w:rPr>
                <w:bCs/>
                <w:color w:val="000000" w:themeColor="text1"/>
              </w:rPr>
              <w:t>Log Data and Interpretation for Well CP</w:t>
            </w:r>
          </w:p>
        </w:tc>
      </w:tr>
    </w:tbl>
    <w:p w14:paraId="29812373" w14:textId="7EFEB3E2" w:rsidR="00437EB1" w:rsidRDefault="006D4FD9" w:rsidP="00C062B1">
      <w:pPr>
        <w:jc w:val="both"/>
        <w:rPr>
          <w:sz w:val="24"/>
          <w:szCs w:val="24"/>
        </w:rPr>
      </w:pPr>
      <w:r>
        <w:rPr>
          <w:sz w:val="24"/>
          <w:szCs w:val="24"/>
        </w:rPr>
        <w:t xml:space="preserve">We instead </w:t>
      </w:r>
      <w:r w:rsidR="00A00D56" w:rsidRPr="00C062B1">
        <w:rPr>
          <w:sz w:val="24"/>
          <w:szCs w:val="24"/>
        </w:rPr>
        <w:t xml:space="preserve">interpreted </w:t>
      </w:r>
      <w:r w:rsidR="00A00D56" w:rsidRPr="0026257F">
        <w:rPr>
          <w:sz w:val="24"/>
          <w:szCs w:val="24"/>
        </w:rPr>
        <w:t>V</w:t>
      </w:r>
      <w:r w:rsidR="00B836DE" w:rsidRPr="0026257F">
        <w:rPr>
          <w:sz w:val="24"/>
          <w:szCs w:val="24"/>
        </w:rPr>
        <w:t>SH</w:t>
      </w:r>
      <w:r w:rsidR="00A00D56" w:rsidRPr="0026257F">
        <w:rPr>
          <w:sz w:val="24"/>
          <w:szCs w:val="24"/>
        </w:rPr>
        <w:t xml:space="preserve"> </w:t>
      </w:r>
      <w:r w:rsidR="00A00D56" w:rsidRPr="00C062B1">
        <w:rPr>
          <w:sz w:val="24"/>
          <w:szCs w:val="24"/>
        </w:rPr>
        <w:t xml:space="preserve">from </w:t>
      </w:r>
      <w:r w:rsidR="002927C2">
        <w:rPr>
          <w:sz w:val="24"/>
          <w:szCs w:val="24"/>
        </w:rPr>
        <w:t>the deepest resistivity reading</w:t>
      </w:r>
      <w:r w:rsidR="00BE0528">
        <w:rPr>
          <w:sz w:val="24"/>
          <w:szCs w:val="24"/>
        </w:rPr>
        <w:t xml:space="preserve"> (RESDEEP</w:t>
      </w:r>
      <w:r w:rsidR="001F4EEC">
        <w:rPr>
          <w:rStyle w:val="FootnoteReference"/>
          <w:sz w:val="24"/>
          <w:szCs w:val="24"/>
        </w:rPr>
        <w:footnoteReference w:id="2"/>
      </w:r>
      <w:r w:rsidR="00BE0528">
        <w:rPr>
          <w:sz w:val="24"/>
          <w:szCs w:val="24"/>
        </w:rPr>
        <w:t xml:space="preserve">), given in </w:t>
      </w:r>
      <w:r w:rsidR="00E059FC">
        <w:rPr>
          <w:sz w:val="24"/>
          <w:szCs w:val="24"/>
        </w:rPr>
        <w:t>track 3 from the left</w:t>
      </w:r>
      <w:r w:rsidR="00437EB1" w:rsidRPr="0026257F">
        <w:rPr>
          <w:sz w:val="24"/>
          <w:szCs w:val="24"/>
        </w:rPr>
        <w:t>. From</w:t>
      </w:r>
      <w:r w:rsidR="00891E4A" w:rsidRPr="0026257F">
        <w:rPr>
          <w:sz w:val="24"/>
          <w:szCs w:val="24"/>
        </w:rPr>
        <w:t xml:space="preserve"> the logs in </w:t>
      </w:r>
      <w:r w:rsidR="00505449" w:rsidRPr="00B01AC4">
        <w:rPr>
          <w:sz w:val="24"/>
          <w:szCs w:val="24"/>
        </w:rPr>
        <w:fldChar w:fldCharType="begin"/>
      </w:r>
      <w:r w:rsidR="00505449" w:rsidRPr="00B01AC4">
        <w:rPr>
          <w:sz w:val="24"/>
          <w:szCs w:val="24"/>
        </w:rPr>
        <w:instrText xml:space="preserve"> REF _Ref129681348 \h </w:instrText>
      </w:r>
      <w:r w:rsidR="0026257F" w:rsidRPr="00B01AC4">
        <w:rPr>
          <w:sz w:val="24"/>
          <w:szCs w:val="24"/>
        </w:rPr>
        <w:instrText xml:space="preserve"> \* MERGEFORMAT </w:instrText>
      </w:r>
      <w:r w:rsidR="00505449" w:rsidRPr="00B01AC4">
        <w:rPr>
          <w:sz w:val="24"/>
          <w:szCs w:val="24"/>
        </w:rPr>
      </w:r>
      <w:r w:rsidR="00505449" w:rsidRPr="00B01AC4">
        <w:rPr>
          <w:sz w:val="24"/>
          <w:szCs w:val="24"/>
        </w:rPr>
        <w:fldChar w:fldCharType="separate"/>
      </w:r>
      <w:r w:rsidR="00DA52C5" w:rsidRPr="00DA52C5">
        <w:rPr>
          <w:color w:val="000000" w:themeColor="text1"/>
          <w:sz w:val="24"/>
          <w:szCs w:val="24"/>
        </w:rPr>
        <w:t xml:space="preserve">Figure </w:t>
      </w:r>
      <w:r w:rsidR="00DA52C5" w:rsidRPr="00DA52C5">
        <w:rPr>
          <w:noProof/>
          <w:color w:val="000000" w:themeColor="text1"/>
          <w:sz w:val="24"/>
          <w:szCs w:val="24"/>
        </w:rPr>
        <w:t>14</w:t>
      </w:r>
      <w:r w:rsidR="00505449" w:rsidRPr="00B01AC4">
        <w:rPr>
          <w:sz w:val="24"/>
          <w:szCs w:val="24"/>
        </w:rPr>
        <w:fldChar w:fldCharType="end"/>
      </w:r>
      <w:r w:rsidR="0026257F" w:rsidRPr="00B01AC4">
        <w:rPr>
          <w:sz w:val="24"/>
          <w:szCs w:val="24"/>
        </w:rPr>
        <w:t>,</w:t>
      </w:r>
      <w:r w:rsidR="0026257F">
        <w:rPr>
          <w:sz w:val="24"/>
          <w:szCs w:val="24"/>
        </w:rPr>
        <w:t xml:space="preserve"> we observe that </w:t>
      </w:r>
      <w:r>
        <w:rPr>
          <w:sz w:val="24"/>
          <w:szCs w:val="24"/>
        </w:rPr>
        <w:t xml:space="preserve">there is </w:t>
      </w:r>
      <w:r w:rsidR="00E059FC">
        <w:rPr>
          <w:sz w:val="24"/>
          <w:szCs w:val="24"/>
        </w:rPr>
        <w:t xml:space="preserve">a fair amount of </w:t>
      </w:r>
      <w:r w:rsidR="006A046A">
        <w:rPr>
          <w:sz w:val="24"/>
          <w:szCs w:val="24"/>
        </w:rPr>
        <w:t>variation in the log</w:t>
      </w:r>
      <w:r w:rsidR="0091388D">
        <w:rPr>
          <w:sz w:val="24"/>
          <w:szCs w:val="24"/>
        </w:rPr>
        <w:t>. We assume that the resistivity log reads deep enough</w:t>
      </w:r>
      <w:r w:rsidR="00413A43">
        <w:rPr>
          <w:sz w:val="24"/>
          <w:szCs w:val="24"/>
        </w:rPr>
        <w:t xml:space="preserve"> (at least over 30 inches)</w:t>
      </w:r>
      <w:r w:rsidR="0091388D">
        <w:rPr>
          <w:sz w:val="24"/>
          <w:szCs w:val="24"/>
        </w:rPr>
        <w:t xml:space="preserve"> into the formation to be </w:t>
      </w:r>
      <w:r w:rsidR="00BA7E2F">
        <w:rPr>
          <w:sz w:val="24"/>
          <w:szCs w:val="24"/>
        </w:rPr>
        <w:t>un</w:t>
      </w:r>
      <w:r w:rsidR="0091388D">
        <w:rPr>
          <w:sz w:val="24"/>
          <w:szCs w:val="24"/>
        </w:rPr>
        <w:t>affected</w:t>
      </w:r>
      <w:r w:rsidR="007F18E2">
        <w:rPr>
          <w:sz w:val="24"/>
          <w:szCs w:val="24"/>
        </w:rPr>
        <w:t>/marginally</w:t>
      </w:r>
      <w:r w:rsidR="0091388D">
        <w:rPr>
          <w:sz w:val="24"/>
          <w:szCs w:val="24"/>
        </w:rPr>
        <w:t xml:space="preserve"> affected by </w:t>
      </w:r>
      <w:r w:rsidR="007F18E2">
        <w:rPr>
          <w:sz w:val="24"/>
          <w:szCs w:val="24"/>
        </w:rPr>
        <w:t>any</w:t>
      </w:r>
      <w:r w:rsidR="0091388D">
        <w:rPr>
          <w:sz w:val="24"/>
          <w:szCs w:val="24"/>
        </w:rPr>
        <w:t xml:space="preserve"> washout</w:t>
      </w:r>
      <w:r w:rsidR="00413A43">
        <w:rPr>
          <w:sz w:val="24"/>
          <w:szCs w:val="24"/>
        </w:rPr>
        <w:t xml:space="preserve"> </w:t>
      </w:r>
      <w:sdt>
        <w:sdtPr>
          <w:rPr>
            <w:sz w:val="24"/>
            <w:szCs w:val="24"/>
          </w:rPr>
          <w:id w:val="105233514"/>
          <w:citation/>
        </w:sdtPr>
        <w:sdtContent>
          <w:r w:rsidR="00413A43">
            <w:rPr>
              <w:sz w:val="24"/>
              <w:szCs w:val="24"/>
            </w:rPr>
            <w:fldChar w:fldCharType="begin"/>
          </w:r>
          <w:r w:rsidR="00413A43">
            <w:rPr>
              <w:sz w:val="24"/>
              <w:szCs w:val="24"/>
            </w:rPr>
            <w:instrText xml:space="preserve"> CITATION Fre97 \l 1033 </w:instrText>
          </w:r>
          <w:r w:rsidR="00413A43">
            <w:rPr>
              <w:sz w:val="24"/>
              <w:szCs w:val="24"/>
            </w:rPr>
            <w:fldChar w:fldCharType="separate"/>
          </w:r>
          <w:r w:rsidR="00DA52C5" w:rsidRPr="00DA52C5">
            <w:rPr>
              <w:noProof/>
              <w:sz w:val="24"/>
              <w:szCs w:val="24"/>
            </w:rPr>
            <w:t>(Frenkel, Mezzatesta, &amp; Strack, 1997)</w:t>
          </w:r>
          <w:r w:rsidR="00413A43">
            <w:rPr>
              <w:sz w:val="24"/>
              <w:szCs w:val="24"/>
            </w:rPr>
            <w:fldChar w:fldCharType="end"/>
          </w:r>
        </w:sdtContent>
      </w:sdt>
      <w:r w:rsidR="006B519D">
        <w:rPr>
          <w:sz w:val="24"/>
          <w:szCs w:val="24"/>
        </w:rPr>
        <w:t xml:space="preserve">. We subsequently note at </w:t>
      </w:r>
      <w:r w:rsidR="004C0EC1">
        <w:rPr>
          <w:sz w:val="24"/>
          <w:szCs w:val="24"/>
        </w:rPr>
        <w:t>depth Y</w:t>
      </w:r>
      <w:r w:rsidR="006B519D">
        <w:rPr>
          <w:sz w:val="24"/>
          <w:szCs w:val="24"/>
        </w:rPr>
        <w:t xml:space="preserve">40 that </w:t>
      </w:r>
      <w:r w:rsidR="004C0EC1">
        <w:rPr>
          <w:sz w:val="24"/>
          <w:szCs w:val="24"/>
        </w:rPr>
        <w:t xml:space="preserve">there is a </w:t>
      </w:r>
      <w:r w:rsidR="00863CB1">
        <w:rPr>
          <w:sz w:val="24"/>
          <w:szCs w:val="24"/>
        </w:rPr>
        <w:t xml:space="preserve">low </w:t>
      </w:r>
      <w:r w:rsidR="008F2538">
        <w:rPr>
          <w:sz w:val="24"/>
          <w:szCs w:val="24"/>
        </w:rPr>
        <w:t>resistivity value which we attribute to the presence of clay/shale, and which we use for our “shale</w:t>
      </w:r>
      <w:r w:rsidR="00E17B6E">
        <w:rPr>
          <w:rStyle w:val="FootnoteReference"/>
          <w:sz w:val="24"/>
          <w:szCs w:val="24"/>
        </w:rPr>
        <w:footnoteReference w:id="3"/>
      </w:r>
      <w:r w:rsidR="008F2538">
        <w:rPr>
          <w:sz w:val="24"/>
          <w:szCs w:val="24"/>
        </w:rPr>
        <w:t>” baseline</w:t>
      </w:r>
      <w:r w:rsidR="00EE7100">
        <w:rPr>
          <w:sz w:val="24"/>
          <w:szCs w:val="24"/>
        </w:rPr>
        <w:t xml:space="preserve"> –</w:t>
      </w:r>
      <w:r w:rsidR="0078123F" w:rsidRPr="002A679A">
        <w:rPr>
          <w:sz w:val="24"/>
          <w:szCs w:val="24"/>
        </w:rPr>
        <w:t xml:space="preserve">We </w:t>
      </w:r>
      <w:r w:rsidR="00AA6B1E">
        <w:rPr>
          <w:sz w:val="24"/>
          <w:szCs w:val="24"/>
        </w:rPr>
        <w:t xml:space="preserve">than </w:t>
      </w:r>
      <w:r w:rsidR="0078123F" w:rsidRPr="002A679A">
        <w:rPr>
          <w:sz w:val="24"/>
          <w:szCs w:val="24"/>
        </w:rPr>
        <w:t xml:space="preserve">apply </w:t>
      </w:r>
      <w:r w:rsidR="00347080" w:rsidRPr="002A679A">
        <w:rPr>
          <w:sz w:val="24"/>
          <w:szCs w:val="24"/>
        </w:rPr>
        <w:fldChar w:fldCharType="begin"/>
      </w:r>
      <w:r w:rsidR="00347080" w:rsidRPr="002A679A">
        <w:rPr>
          <w:sz w:val="24"/>
          <w:szCs w:val="24"/>
        </w:rPr>
        <w:instrText xml:space="preserve"> REF _Ref129684407 \h  \* MERGEFORMAT </w:instrText>
      </w:r>
      <w:r w:rsidR="00347080" w:rsidRPr="002A679A">
        <w:rPr>
          <w:sz w:val="24"/>
          <w:szCs w:val="24"/>
        </w:rPr>
      </w:r>
      <w:r w:rsidR="00347080" w:rsidRPr="002A679A">
        <w:rPr>
          <w:sz w:val="24"/>
          <w:szCs w:val="24"/>
        </w:rPr>
        <w:fldChar w:fldCharType="separate"/>
      </w:r>
      <w:r w:rsidR="00DA52C5" w:rsidRPr="00DA52C5">
        <w:rPr>
          <w:color w:val="000000" w:themeColor="text1"/>
          <w:sz w:val="24"/>
          <w:szCs w:val="24"/>
        </w:rPr>
        <w:t>Eq. 1</w:t>
      </w:r>
      <w:r w:rsidR="00347080" w:rsidRPr="002A679A">
        <w:rPr>
          <w:sz w:val="24"/>
          <w:szCs w:val="24"/>
        </w:rPr>
        <w:fldChar w:fldCharType="end"/>
      </w:r>
      <w:r w:rsidR="00347080" w:rsidRPr="00347080">
        <w:rPr>
          <w:sz w:val="24"/>
          <w:szCs w:val="24"/>
        </w:rPr>
        <w:t xml:space="preserve"> to determine the VSH volume:</w:t>
      </w:r>
    </w:p>
    <w:p w14:paraId="4C8BB005" w14:textId="476D34E5" w:rsidR="00344E87" w:rsidRDefault="00344E87" w:rsidP="0078123F">
      <w:pPr>
        <w:pStyle w:val="Caption"/>
        <w:keepNex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7020"/>
        <w:gridCol w:w="936"/>
      </w:tblGrid>
      <w:tr w:rsidR="00AC222C" w14:paraId="6CF39FD2" w14:textId="77777777">
        <w:tc>
          <w:tcPr>
            <w:tcW w:w="750" w:type="pct"/>
          </w:tcPr>
          <w:p w14:paraId="1532BF62" w14:textId="69E29053" w:rsidR="00AC222C" w:rsidRDefault="00F82621">
            <w:pPr>
              <w:jc w:val="both"/>
              <w:rPr>
                <w:rFonts w:ascii="Times" w:hAnsi="Times" w:cs="Times"/>
                <w:color w:val="000000" w:themeColor="text1"/>
                <w:sz w:val="24"/>
                <w:szCs w:val="24"/>
              </w:rPr>
            </w:pPr>
            <w:r>
              <w:rPr>
                <w:rFonts w:ascii="Times" w:hAnsi="Times" w:cs="Times"/>
                <w:color w:val="000000" w:themeColor="text1"/>
                <w:sz w:val="24"/>
                <w:szCs w:val="24"/>
              </w:rPr>
              <w:t>VSH from Resistivity</w:t>
            </w:r>
          </w:p>
        </w:tc>
        <w:tc>
          <w:tcPr>
            <w:tcW w:w="3750" w:type="pct"/>
          </w:tcPr>
          <w:p w14:paraId="56E4D9C8" w14:textId="7F15FEC1" w:rsidR="00AC222C" w:rsidRDefault="004E2D09">
            <w:pPr>
              <w:jc w:val="both"/>
              <w:rPr>
                <w:rFonts w:ascii="Times" w:hAnsi="Times" w:cs="Times"/>
                <w:color w:val="000000" w:themeColor="text1"/>
                <w:sz w:val="24"/>
                <w:szCs w:val="24"/>
              </w:rPr>
            </w:pPr>
            <m:oMathPara>
              <m:oMath>
                <m:r>
                  <m:rPr>
                    <m:sty m:val="p"/>
                  </m:rPr>
                  <w:rPr>
                    <w:rFonts w:ascii="Cambria Math" w:hAnsi="Cambria Math" w:cs="Times"/>
                    <w:color w:val="000000" w:themeColor="text1"/>
                    <w:sz w:val="24"/>
                    <w:szCs w:val="24"/>
                    <w:vertAlign w:val="subscript"/>
                  </w:rPr>
                  <m:t>VSH</m:t>
                </m:r>
                <m:r>
                  <w:rPr>
                    <w:rFonts w:ascii="Cambria Math" w:hAnsi="Cambria Math" w:cs="Times"/>
                    <w:color w:val="000000" w:themeColor="text1"/>
                    <w:sz w:val="24"/>
                    <w:szCs w:val="24"/>
                  </w:rPr>
                  <m:t>=</m:t>
                </m:r>
                <m:sSup>
                  <m:sSupPr>
                    <m:ctrlPr>
                      <w:rPr>
                        <w:rFonts w:ascii="Cambria Math" w:hAnsi="Cambria Math" w:cs="Times"/>
                        <w:i/>
                        <w:color w:val="000000" w:themeColor="text1"/>
                        <w:sz w:val="24"/>
                        <w:szCs w:val="24"/>
                      </w:rPr>
                    </m:ctrlPr>
                  </m:sSupPr>
                  <m:e>
                    <m:d>
                      <m:dPr>
                        <m:begChr m:val="["/>
                        <m:endChr m:val="]"/>
                        <m:ctrlPr>
                          <w:rPr>
                            <w:rFonts w:ascii="Cambria Math" w:hAnsi="Cambria Math" w:cs="Times"/>
                            <w:i/>
                            <w:color w:val="000000" w:themeColor="text1"/>
                            <w:sz w:val="24"/>
                            <w:szCs w:val="24"/>
                          </w:rPr>
                        </m:ctrlPr>
                      </m:dPr>
                      <m:e>
                        <m:f>
                          <m:fPr>
                            <m:ctrlPr>
                              <w:rPr>
                                <w:rFonts w:ascii="Cambria Math" w:hAnsi="Cambria Math" w:cs="Times"/>
                                <w:i/>
                                <w:color w:val="000000" w:themeColor="text1"/>
                                <w:sz w:val="24"/>
                                <w:szCs w:val="24"/>
                              </w:rPr>
                            </m:ctrlPr>
                          </m:fPr>
                          <m:num>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sh</m:t>
                                </m:r>
                              </m:sub>
                            </m:sSub>
                            <m:d>
                              <m:dPr>
                                <m:ctrlPr>
                                  <w:rPr>
                                    <w:rFonts w:ascii="Cambria Math" w:hAnsi="Cambria Math" w:cs="Times"/>
                                    <w:i/>
                                    <w:color w:val="000000" w:themeColor="text1"/>
                                    <w:sz w:val="24"/>
                                    <w:szCs w:val="24"/>
                                  </w:rPr>
                                </m:ctrlPr>
                              </m:dPr>
                              <m:e>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lim</m:t>
                                    </m:r>
                                  </m:sub>
                                </m:sSub>
                                <m:r>
                                  <w:rPr>
                                    <w:rFonts w:ascii="Cambria Math" w:hAnsi="Cambria Math" w:cs="Times"/>
                                    <w:color w:val="000000" w:themeColor="text1"/>
                                    <w:sz w:val="24"/>
                                    <w:szCs w:val="24"/>
                                  </w:rPr>
                                  <m:t>-</m:t>
                                </m:r>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t</m:t>
                                    </m:r>
                                  </m:sub>
                                </m:sSub>
                              </m:e>
                            </m:d>
                          </m:num>
                          <m:den>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t</m:t>
                                </m:r>
                              </m:sub>
                            </m:sSub>
                            <m:d>
                              <m:dPr>
                                <m:ctrlPr>
                                  <w:rPr>
                                    <w:rFonts w:ascii="Cambria Math" w:hAnsi="Cambria Math" w:cs="Times"/>
                                    <w:i/>
                                    <w:color w:val="000000" w:themeColor="text1"/>
                                    <w:sz w:val="24"/>
                                    <w:szCs w:val="24"/>
                                  </w:rPr>
                                </m:ctrlPr>
                              </m:dPr>
                              <m:e>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lim</m:t>
                                    </m:r>
                                  </m:sub>
                                </m:sSub>
                                <m:r>
                                  <w:rPr>
                                    <w:rFonts w:ascii="Cambria Math" w:hAnsi="Cambria Math" w:cs="Times"/>
                                    <w:color w:val="000000" w:themeColor="text1"/>
                                    <w:sz w:val="24"/>
                                    <w:szCs w:val="24"/>
                                  </w:rPr>
                                  <m:t>-</m:t>
                                </m:r>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sh</m:t>
                                    </m:r>
                                  </m:sub>
                                </m:sSub>
                              </m:e>
                            </m:d>
                          </m:den>
                        </m:f>
                      </m:e>
                    </m:d>
                  </m:e>
                  <m:sup>
                    <m:r>
                      <w:rPr>
                        <w:rFonts w:ascii="Cambria Math" w:hAnsi="Cambria Math" w:cs="Times"/>
                        <w:color w:val="000000" w:themeColor="text1"/>
                        <w:sz w:val="24"/>
                        <w:szCs w:val="24"/>
                      </w:rPr>
                      <m:t>1/b</m:t>
                    </m:r>
                  </m:sup>
                </m:sSup>
              </m:oMath>
            </m:oMathPara>
          </w:p>
        </w:tc>
        <w:tc>
          <w:tcPr>
            <w:tcW w:w="500" w:type="pct"/>
            <w:vAlign w:val="center"/>
          </w:tcPr>
          <w:p w14:paraId="2483BCED" w14:textId="2CF4B250" w:rsidR="00AC222C" w:rsidRPr="00347080" w:rsidRDefault="0078123F" w:rsidP="00347080">
            <w:pPr>
              <w:jc w:val="center"/>
              <w:rPr>
                <w:b/>
                <w:color w:val="000000" w:themeColor="text1"/>
              </w:rPr>
            </w:pPr>
            <w:bookmarkStart w:id="158" w:name="_Ref129684407"/>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DA52C5">
              <w:rPr>
                <w:b/>
                <w:noProof/>
                <w:color w:val="000000" w:themeColor="text1"/>
              </w:rPr>
              <w:t>1</w:t>
            </w:r>
            <w:r w:rsidRPr="00347080">
              <w:rPr>
                <w:b/>
                <w:color w:val="000000" w:themeColor="text1"/>
              </w:rPr>
              <w:fldChar w:fldCharType="end"/>
            </w:r>
            <w:bookmarkEnd w:id="158"/>
          </w:p>
        </w:tc>
      </w:tr>
    </w:tbl>
    <w:p w14:paraId="76829A08" w14:textId="77777777" w:rsidR="00437EB1" w:rsidRDefault="00437EB1" w:rsidP="00C062B1">
      <w:pPr>
        <w:jc w:val="both"/>
        <w:rPr>
          <w:sz w:val="24"/>
          <w:szCs w:val="24"/>
        </w:rPr>
      </w:pPr>
    </w:p>
    <w:p w14:paraId="7333E381" w14:textId="3F03D487" w:rsidR="00347080" w:rsidRDefault="00347080" w:rsidP="00C062B1">
      <w:pPr>
        <w:jc w:val="both"/>
        <w:rPr>
          <w:sz w:val="24"/>
          <w:szCs w:val="24"/>
        </w:rPr>
      </w:pPr>
      <w:r>
        <w:rPr>
          <w:sz w:val="24"/>
          <w:szCs w:val="24"/>
        </w:rPr>
        <w:t xml:space="preserve">where </w:t>
      </w:r>
      <w:r w:rsidR="00BA5821">
        <w:rPr>
          <w:sz w:val="24"/>
          <w:szCs w:val="24"/>
        </w:rPr>
        <w:t>R</w:t>
      </w:r>
      <w:r w:rsidR="00BA5821" w:rsidRPr="002A679A">
        <w:rPr>
          <w:sz w:val="24"/>
          <w:szCs w:val="24"/>
          <w:vertAlign w:val="subscript"/>
        </w:rPr>
        <w:t>sh</w:t>
      </w:r>
      <w:r w:rsidR="00BA5821">
        <w:rPr>
          <w:sz w:val="24"/>
          <w:szCs w:val="24"/>
        </w:rPr>
        <w:t xml:space="preserve"> is the resistivity of the shale</w:t>
      </w:r>
      <w:r w:rsidR="00B11B74">
        <w:rPr>
          <w:sz w:val="24"/>
          <w:szCs w:val="24"/>
        </w:rPr>
        <w:t xml:space="preserve"> (ohmm)</w:t>
      </w:r>
      <w:r w:rsidR="00BA5821">
        <w:rPr>
          <w:sz w:val="24"/>
          <w:szCs w:val="24"/>
        </w:rPr>
        <w:t xml:space="preserve">, </w:t>
      </w:r>
      <w:r w:rsidR="000D0E1A">
        <w:rPr>
          <w:sz w:val="24"/>
          <w:szCs w:val="24"/>
        </w:rPr>
        <w:t>R</w:t>
      </w:r>
      <w:r w:rsidR="000D0E1A" w:rsidRPr="002A679A">
        <w:rPr>
          <w:sz w:val="24"/>
          <w:szCs w:val="24"/>
          <w:vertAlign w:val="subscript"/>
        </w:rPr>
        <w:t>lim</w:t>
      </w:r>
      <w:r w:rsidR="00BA5821">
        <w:rPr>
          <w:sz w:val="24"/>
          <w:szCs w:val="24"/>
        </w:rPr>
        <w:t xml:space="preserve"> is the </w:t>
      </w:r>
      <w:r w:rsidR="000D0E1A">
        <w:rPr>
          <w:sz w:val="24"/>
          <w:szCs w:val="24"/>
        </w:rPr>
        <w:t>maximum resistivity in clean pay intervals</w:t>
      </w:r>
      <w:r w:rsidR="00B11B74">
        <w:rPr>
          <w:sz w:val="24"/>
          <w:szCs w:val="24"/>
        </w:rPr>
        <w:t xml:space="preserve"> (ohmm)</w:t>
      </w:r>
      <w:r w:rsidR="000D0E1A">
        <w:rPr>
          <w:sz w:val="24"/>
          <w:szCs w:val="24"/>
        </w:rPr>
        <w:t>,</w:t>
      </w:r>
      <w:r w:rsidR="00BA5821">
        <w:rPr>
          <w:sz w:val="24"/>
          <w:szCs w:val="24"/>
        </w:rPr>
        <w:t xml:space="preserve"> </w:t>
      </w:r>
      <w:r w:rsidR="000B1EFB">
        <w:rPr>
          <w:sz w:val="24"/>
          <w:szCs w:val="24"/>
        </w:rPr>
        <w:t>R</w:t>
      </w:r>
      <w:r w:rsidR="000B1EFB" w:rsidRPr="002A679A">
        <w:rPr>
          <w:sz w:val="24"/>
          <w:szCs w:val="24"/>
          <w:vertAlign w:val="subscript"/>
        </w:rPr>
        <w:t>t</w:t>
      </w:r>
      <w:r w:rsidR="000B1EFB">
        <w:rPr>
          <w:sz w:val="24"/>
          <w:szCs w:val="24"/>
        </w:rPr>
        <w:t xml:space="preserve"> is</w:t>
      </w:r>
      <w:r w:rsidR="00BA5821">
        <w:rPr>
          <w:sz w:val="24"/>
          <w:szCs w:val="24"/>
        </w:rPr>
        <w:t xml:space="preserve"> </w:t>
      </w:r>
      <w:r w:rsidR="0012799B">
        <w:rPr>
          <w:sz w:val="24"/>
          <w:szCs w:val="24"/>
        </w:rPr>
        <w:t>resistivity</w:t>
      </w:r>
      <w:r w:rsidR="00BA5821">
        <w:rPr>
          <w:sz w:val="24"/>
          <w:szCs w:val="24"/>
        </w:rPr>
        <w:t xml:space="preserve"> measured on logs</w:t>
      </w:r>
      <w:r w:rsidR="0012799B">
        <w:rPr>
          <w:sz w:val="24"/>
          <w:szCs w:val="24"/>
        </w:rPr>
        <w:t xml:space="preserve"> </w:t>
      </w:r>
      <w:r w:rsidR="00B11B74">
        <w:rPr>
          <w:sz w:val="24"/>
          <w:szCs w:val="24"/>
        </w:rPr>
        <w:t>(ohmm)</w:t>
      </w:r>
      <w:r w:rsidR="00FF02ED">
        <w:rPr>
          <w:sz w:val="24"/>
          <w:szCs w:val="24"/>
        </w:rPr>
        <w:t xml:space="preserve"> </w:t>
      </w:r>
      <w:r w:rsidR="0012799B">
        <w:rPr>
          <w:sz w:val="24"/>
          <w:szCs w:val="24"/>
        </w:rPr>
        <w:t>and</w:t>
      </w:r>
      <w:r w:rsidR="00A8190B">
        <w:rPr>
          <w:sz w:val="24"/>
          <w:szCs w:val="24"/>
        </w:rPr>
        <w:t xml:space="preserve"> b = 1.0-2.0</w:t>
      </w:r>
      <w:r w:rsidR="00B11B74">
        <w:rPr>
          <w:sz w:val="24"/>
          <w:szCs w:val="24"/>
        </w:rPr>
        <w:t xml:space="preserve"> </w:t>
      </w:r>
      <w:r w:rsidR="00B11B74" w:rsidRPr="00F00322">
        <w:rPr>
          <w:sz w:val="24"/>
          <w:szCs w:val="24"/>
        </w:rPr>
        <w:t>[dimensionless]</w:t>
      </w:r>
      <w:sdt>
        <w:sdtPr>
          <w:rPr>
            <w:sz w:val="24"/>
            <w:szCs w:val="24"/>
          </w:rPr>
          <w:id w:val="-383170462"/>
          <w:citation/>
        </w:sdtPr>
        <w:sdtContent>
          <w:r w:rsidR="002A679A">
            <w:rPr>
              <w:sz w:val="24"/>
              <w:szCs w:val="24"/>
            </w:rPr>
            <w:fldChar w:fldCharType="begin"/>
          </w:r>
          <w:r w:rsidR="002A679A">
            <w:rPr>
              <w:sz w:val="24"/>
              <w:szCs w:val="24"/>
            </w:rPr>
            <w:instrText xml:space="preserve"> CITATION Pou70 \l 1033 </w:instrText>
          </w:r>
          <w:r w:rsidR="002A679A">
            <w:rPr>
              <w:sz w:val="24"/>
              <w:szCs w:val="24"/>
            </w:rPr>
            <w:fldChar w:fldCharType="separate"/>
          </w:r>
          <w:ins w:id="159" w:author="Ryan Lazaroo" w:date="2023-08-08T20:50:00Z">
            <w:r w:rsidR="00DA52C5">
              <w:rPr>
                <w:noProof/>
                <w:sz w:val="24"/>
                <w:szCs w:val="24"/>
              </w:rPr>
              <w:t xml:space="preserve"> </w:t>
            </w:r>
            <w:r w:rsidR="00DA52C5" w:rsidRPr="00DA52C5">
              <w:rPr>
                <w:noProof/>
                <w:sz w:val="24"/>
                <w:szCs w:val="24"/>
              </w:rPr>
              <w:t>(Poupon &amp; Gaymard, 1970)</w:t>
            </w:r>
          </w:ins>
          <w:del w:id="160" w:author="Ryan Lazaroo" w:date="2023-08-08T18:42:00Z">
            <w:r w:rsidR="00956A80" w:rsidDel="009645E3">
              <w:rPr>
                <w:noProof/>
                <w:sz w:val="24"/>
                <w:szCs w:val="24"/>
              </w:rPr>
              <w:delText xml:space="preserve"> </w:delText>
            </w:r>
            <w:r w:rsidR="00956A80" w:rsidRPr="00956A80" w:rsidDel="009645E3">
              <w:rPr>
                <w:noProof/>
                <w:sz w:val="24"/>
                <w:szCs w:val="24"/>
              </w:rPr>
              <w:delText>(Poupon &amp; Gaymard, 1970)</w:delText>
            </w:r>
          </w:del>
          <w:r w:rsidR="002A679A">
            <w:rPr>
              <w:sz w:val="24"/>
              <w:szCs w:val="24"/>
            </w:rPr>
            <w:fldChar w:fldCharType="end"/>
          </w:r>
        </w:sdtContent>
      </w:sdt>
      <w:r w:rsidR="002A679A">
        <w:rPr>
          <w:sz w:val="24"/>
          <w:szCs w:val="24"/>
        </w:rPr>
        <w:t>.</w:t>
      </w:r>
      <w:r w:rsidR="00634F71">
        <w:rPr>
          <w:sz w:val="24"/>
          <w:szCs w:val="24"/>
        </w:rPr>
        <w:t xml:space="preserve"> The results are displayed on the log plot as the first log on the right.</w:t>
      </w:r>
    </w:p>
    <w:p w14:paraId="62BD6E8A" w14:textId="77777777" w:rsidR="00347080" w:rsidRDefault="00347080" w:rsidP="00C062B1">
      <w:pPr>
        <w:jc w:val="both"/>
        <w:rPr>
          <w:sz w:val="24"/>
          <w:szCs w:val="24"/>
        </w:rPr>
      </w:pPr>
    </w:p>
    <w:p w14:paraId="0597F6EE" w14:textId="5BD0EDF4" w:rsidR="00CB69A8" w:rsidRDefault="004041CF" w:rsidP="00C062B1">
      <w:pPr>
        <w:jc w:val="both"/>
        <w:rPr>
          <w:sz w:val="24"/>
          <w:szCs w:val="24"/>
        </w:rPr>
      </w:pPr>
      <w:r>
        <w:rPr>
          <w:sz w:val="24"/>
          <w:szCs w:val="24"/>
        </w:rPr>
        <w:t xml:space="preserve">We had initially </w:t>
      </w:r>
      <w:r w:rsidR="00CA35A6">
        <w:rPr>
          <w:sz w:val="24"/>
          <w:szCs w:val="24"/>
        </w:rPr>
        <w:t>intended</w:t>
      </w:r>
      <w:r>
        <w:rPr>
          <w:sz w:val="24"/>
          <w:szCs w:val="24"/>
        </w:rPr>
        <w:t xml:space="preserve"> to evaluate</w:t>
      </w:r>
      <w:r w:rsidR="002927C2">
        <w:rPr>
          <w:sz w:val="24"/>
          <w:szCs w:val="24"/>
        </w:rPr>
        <w:t xml:space="preserve"> </w:t>
      </w:r>
      <w:r w:rsidR="00E3216B">
        <w:rPr>
          <w:sz w:val="24"/>
          <w:szCs w:val="24"/>
        </w:rPr>
        <w:t>total</w:t>
      </w:r>
      <w:r w:rsidR="00440A0F">
        <w:rPr>
          <w:sz w:val="24"/>
          <w:szCs w:val="24"/>
        </w:rPr>
        <w:t xml:space="preserve"> </w:t>
      </w:r>
      <w:r w:rsidR="002927C2">
        <w:rPr>
          <w:sz w:val="24"/>
          <w:szCs w:val="24"/>
        </w:rPr>
        <w:t>porosity</w:t>
      </w:r>
      <w:r w:rsidR="00AB655A">
        <w:rPr>
          <w:sz w:val="24"/>
          <w:szCs w:val="24"/>
        </w:rPr>
        <w:t xml:space="preserve"> (PHIT)</w:t>
      </w:r>
      <w:r w:rsidR="002927C2">
        <w:rPr>
          <w:sz w:val="24"/>
          <w:szCs w:val="24"/>
        </w:rPr>
        <w:t xml:space="preserve"> using </w:t>
      </w:r>
      <w:r w:rsidR="00367307">
        <w:rPr>
          <w:sz w:val="24"/>
          <w:szCs w:val="24"/>
        </w:rPr>
        <w:t>both</w:t>
      </w:r>
      <w:r w:rsidR="002927C2">
        <w:rPr>
          <w:sz w:val="24"/>
          <w:szCs w:val="24"/>
        </w:rPr>
        <w:t xml:space="preserve"> </w:t>
      </w:r>
      <w:r w:rsidR="00B00DE6">
        <w:rPr>
          <w:sz w:val="24"/>
          <w:szCs w:val="24"/>
        </w:rPr>
        <w:t xml:space="preserve">near and far counts </w:t>
      </w:r>
      <w:r>
        <w:rPr>
          <w:sz w:val="24"/>
          <w:szCs w:val="24"/>
        </w:rPr>
        <w:t>measured by</w:t>
      </w:r>
      <w:r w:rsidR="00B00DE6">
        <w:rPr>
          <w:sz w:val="24"/>
          <w:szCs w:val="24"/>
        </w:rPr>
        <w:t xml:space="preserve"> the </w:t>
      </w:r>
      <w:r w:rsidR="002927C2">
        <w:rPr>
          <w:sz w:val="24"/>
          <w:szCs w:val="24"/>
        </w:rPr>
        <w:t>neutron log</w:t>
      </w:r>
      <w:r w:rsidR="00AB655A">
        <w:rPr>
          <w:sz w:val="24"/>
          <w:szCs w:val="24"/>
        </w:rPr>
        <w:t xml:space="preserve"> </w:t>
      </w:r>
      <w:r>
        <w:rPr>
          <w:sz w:val="24"/>
          <w:szCs w:val="24"/>
        </w:rPr>
        <w:t>(NEAR and FAR</w:t>
      </w:r>
      <w:r w:rsidR="00023811">
        <w:rPr>
          <w:sz w:val="24"/>
          <w:szCs w:val="24"/>
        </w:rPr>
        <w:t>)</w:t>
      </w:r>
      <w:r w:rsidR="002927C2">
        <w:rPr>
          <w:sz w:val="24"/>
          <w:szCs w:val="24"/>
        </w:rPr>
        <w:t xml:space="preserve">, as no density log is present. </w:t>
      </w:r>
      <w:r w:rsidR="006F4800">
        <w:rPr>
          <w:sz w:val="24"/>
          <w:szCs w:val="24"/>
        </w:rPr>
        <w:t xml:space="preserve">These logs </w:t>
      </w:r>
      <w:del w:id="161" w:author="Ryan Lazaroo" w:date="2023-08-08T18:29:00Z">
        <w:r w:rsidR="006F4800" w:rsidDel="00E46CE1">
          <w:rPr>
            <w:sz w:val="24"/>
            <w:szCs w:val="24"/>
          </w:rPr>
          <w:delText xml:space="preserve">was </w:delText>
        </w:r>
      </w:del>
      <w:ins w:id="162" w:author="Ryan Lazaroo" w:date="2023-08-08T18:29:00Z">
        <w:r w:rsidR="00E46CE1">
          <w:rPr>
            <w:sz w:val="24"/>
            <w:szCs w:val="24"/>
          </w:rPr>
          <w:t xml:space="preserve">were </w:t>
        </w:r>
      </w:ins>
      <w:r w:rsidR="006F4800">
        <w:rPr>
          <w:sz w:val="24"/>
          <w:szCs w:val="24"/>
        </w:rPr>
        <w:t xml:space="preserve">present </w:t>
      </w:r>
      <w:r w:rsidR="003427B1">
        <w:rPr>
          <w:sz w:val="24"/>
          <w:szCs w:val="24"/>
        </w:rPr>
        <w:t>i</w:t>
      </w:r>
      <w:r w:rsidR="006F4800">
        <w:rPr>
          <w:sz w:val="24"/>
          <w:szCs w:val="24"/>
        </w:rPr>
        <w:t>n other wells in Field B.</w:t>
      </w:r>
      <w:r w:rsidR="002927C2">
        <w:rPr>
          <w:sz w:val="24"/>
          <w:szCs w:val="24"/>
        </w:rPr>
        <w:t xml:space="preserve"> Unfortunately, </w:t>
      </w:r>
      <w:r w:rsidR="00A972C2">
        <w:rPr>
          <w:sz w:val="24"/>
          <w:szCs w:val="24"/>
        </w:rPr>
        <w:t xml:space="preserve">there was only </w:t>
      </w:r>
      <w:r w:rsidR="009A2044">
        <w:rPr>
          <w:sz w:val="24"/>
          <w:szCs w:val="24"/>
        </w:rPr>
        <w:t>NEAR</w:t>
      </w:r>
      <w:r w:rsidR="00A972C2">
        <w:rPr>
          <w:sz w:val="24"/>
          <w:szCs w:val="24"/>
        </w:rPr>
        <w:t xml:space="preserve"> counts present</w:t>
      </w:r>
      <w:r w:rsidR="00734F11">
        <w:rPr>
          <w:sz w:val="24"/>
          <w:szCs w:val="24"/>
        </w:rPr>
        <w:t xml:space="preserve"> for </w:t>
      </w:r>
      <w:r w:rsidR="00921747">
        <w:rPr>
          <w:sz w:val="24"/>
          <w:szCs w:val="24"/>
        </w:rPr>
        <w:t>W</w:t>
      </w:r>
      <w:r w:rsidR="00734F11">
        <w:rPr>
          <w:sz w:val="24"/>
          <w:szCs w:val="24"/>
        </w:rPr>
        <w:t>ell</w:t>
      </w:r>
      <w:r w:rsidR="00921747">
        <w:rPr>
          <w:sz w:val="24"/>
          <w:szCs w:val="24"/>
        </w:rPr>
        <w:t xml:space="preserve"> CP</w:t>
      </w:r>
      <w:r w:rsidR="00A972C2">
        <w:rPr>
          <w:sz w:val="24"/>
          <w:szCs w:val="24"/>
        </w:rPr>
        <w:t xml:space="preserve">. We </w:t>
      </w:r>
      <w:r w:rsidR="00054941">
        <w:rPr>
          <w:sz w:val="24"/>
          <w:szCs w:val="24"/>
        </w:rPr>
        <w:t>instead</w:t>
      </w:r>
      <w:r w:rsidR="00A972C2">
        <w:rPr>
          <w:sz w:val="24"/>
          <w:szCs w:val="24"/>
        </w:rPr>
        <w:t xml:space="preserve"> </w:t>
      </w:r>
      <w:r w:rsidR="00A972C2">
        <w:rPr>
          <w:sz w:val="24"/>
          <w:szCs w:val="24"/>
        </w:rPr>
        <w:lastRenderedPageBreak/>
        <w:t xml:space="preserve">converted the NEAR counts to an </w:t>
      </w:r>
      <w:r w:rsidR="00CE22EC">
        <w:rPr>
          <w:sz w:val="24"/>
          <w:szCs w:val="24"/>
        </w:rPr>
        <w:t>“estimated”</w:t>
      </w:r>
      <w:r w:rsidR="00A972C2">
        <w:rPr>
          <w:sz w:val="24"/>
          <w:szCs w:val="24"/>
        </w:rPr>
        <w:t xml:space="preserve"> neutron porosity (PHIN)</w:t>
      </w:r>
      <w:r w:rsidR="002B512F">
        <w:rPr>
          <w:sz w:val="24"/>
          <w:szCs w:val="24"/>
        </w:rPr>
        <w:t>,</w:t>
      </w:r>
      <w:r w:rsidR="00734F11">
        <w:rPr>
          <w:sz w:val="24"/>
          <w:szCs w:val="24"/>
        </w:rPr>
        <w:t xml:space="preserve"> utilizing an old chart book </w:t>
      </w:r>
      <w:r w:rsidR="00CE22EC">
        <w:rPr>
          <w:sz w:val="24"/>
          <w:szCs w:val="24"/>
        </w:rPr>
        <w:t>correlation</w:t>
      </w:r>
      <w:r w:rsidR="00472A46">
        <w:rPr>
          <w:sz w:val="24"/>
          <w:szCs w:val="24"/>
        </w:rPr>
        <w:t xml:space="preserve">, </w:t>
      </w:r>
      <w:r w:rsidR="000D0681">
        <w:rPr>
          <w:sz w:val="24"/>
          <w:szCs w:val="24"/>
        </w:rPr>
        <w:t>as</w:t>
      </w:r>
      <w:r w:rsidR="00472A46">
        <w:rPr>
          <w:sz w:val="24"/>
          <w:szCs w:val="24"/>
        </w:rPr>
        <w:t xml:space="preserve"> given in </w:t>
      </w:r>
      <w:r w:rsidR="00472A46" w:rsidRPr="00726D4A">
        <w:rPr>
          <w:sz w:val="24"/>
          <w:szCs w:val="24"/>
        </w:rPr>
        <w:fldChar w:fldCharType="begin"/>
      </w:r>
      <w:r w:rsidR="00472A46" w:rsidRPr="00726D4A">
        <w:rPr>
          <w:sz w:val="24"/>
          <w:szCs w:val="24"/>
        </w:rPr>
        <w:instrText xml:space="preserve"> REF _Ref129681465 \h  \* MERGEFORMAT </w:instrText>
      </w:r>
      <w:r w:rsidR="00472A46" w:rsidRPr="00726D4A">
        <w:rPr>
          <w:sz w:val="24"/>
          <w:szCs w:val="24"/>
        </w:rPr>
      </w:r>
      <w:r w:rsidR="00472A46" w:rsidRPr="00726D4A">
        <w:rPr>
          <w:sz w:val="24"/>
          <w:szCs w:val="24"/>
        </w:rPr>
        <w:fldChar w:fldCharType="separate"/>
      </w:r>
      <w:r w:rsidR="00DA52C5" w:rsidRPr="00DA52C5">
        <w:rPr>
          <w:color w:val="000000" w:themeColor="text1"/>
          <w:sz w:val="24"/>
          <w:szCs w:val="24"/>
        </w:rPr>
        <w:t xml:space="preserve">Figure </w:t>
      </w:r>
      <w:r w:rsidR="00DA52C5" w:rsidRPr="00DA52C5">
        <w:rPr>
          <w:noProof/>
          <w:color w:val="000000" w:themeColor="text1"/>
          <w:sz w:val="24"/>
          <w:szCs w:val="24"/>
        </w:rPr>
        <w:t>15</w:t>
      </w:r>
      <w:r w:rsidR="00472A46" w:rsidRPr="00726D4A">
        <w:rPr>
          <w:sz w:val="24"/>
          <w:szCs w:val="24"/>
        </w:rPr>
        <w:fldChar w:fldCharType="end"/>
      </w:r>
      <w:r w:rsidR="00CE22EC">
        <w:rPr>
          <w:sz w:val="24"/>
          <w:szCs w:val="24"/>
        </w:rPr>
        <w:t xml:space="preserve">. Typically, for </w:t>
      </w:r>
      <w:r w:rsidR="00472A46">
        <w:rPr>
          <w:sz w:val="24"/>
          <w:szCs w:val="24"/>
        </w:rPr>
        <w:t>such</w:t>
      </w:r>
      <w:r w:rsidR="00CE22EC">
        <w:rPr>
          <w:sz w:val="24"/>
          <w:szCs w:val="24"/>
        </w:rPr>
        <w:t xml:space="preserve"> </w:t>
      </w:r>
      <w:r w:rsidR="00A011BD">
        <w:rPr>
          <w:sz w:val="24"/>
          <w:szCs w:val="24"/>
        </w:rPr>
        <w:t>correlation</w:t>
      </w:r>
      <w:r w:rsidR="0082053E">
        <w:rPr>
          <w:sz w:val="24"/>
          <w:szCs w:val="24"/>
        </w:rPr>
        <w:t xml:space="preserve"> to be accurate</w:t>
      </w:r>
      <w:r w:rsidR="00CE22EC">
        <w:rPr>
          <w:sz w:val="24"/>
          <w:szCs w:val="24"/>
        </w:rPr>
        <w:t xml:space="preserve">, information </w:t>
      </w:r>
      <w:r w:rsidR="00C70C55">
        <w:rPr>
          <w:sz w:val="24"/>
          <w:szCs w:val="24"/>
        </w:rPr>
        <w:t xml:space="preserve">about </w:t>
      </w:r>
      <w:r w:rsidR="00472A46">
        <w:rPr>
          <w:sz w:val="24"/>
          <w:szCs w:val="24"/>
        </w:rPr>
        <w:t xml:space="preserve">the </w:t>
      </w:r>
      <w:r w:rsidR="00C70C55">
        <w:rPr>
          <w:sz w:val="24"/>
          <w:szCs w:val="24"/>
        </w:rPr>
        <w:t>type of</w:t>
      </w:r>
      <w:r w:rsidR="00472A46">
        <w:rPr>
          <w:sz w:val="24"/>
          <w:szCs w:val="24"/>
        </w:rPr>
        <w:t xml:space="preserve"> tool</w:t>
      </w:r>
      <w:r w:rsidR="00CE22EC">
        <w:rPr>
          <w:sz w:val="24"/>
          <w:szCs w:val="24"/>
        </w:rPr>
        <w:t xml:space="preserve"> </w:t>
      </w:r>
      <w:r w:rsidR="00472A46">
        <w:rPr>
          <w:sz w:val="24"/>
          <w:szCs w:val="24"/>
        </w:rPr>
        <w:t>is</w:t>
      </w:r>
      <w:r w:rsidR="00CE22EC">
        <w:rPr>
          <w:sz w:val="24"/>
          <w:szCs w:val="24"/>
        </w:rPr>
        <w:t xml:space="preserve"> neede</w:t>
      </w:r>
      <w:r w:rsidR="00472A46">
        <w:rPr>
          <w:sz w:val="24"/>
          <w:szCs w:val="24"/>
        </w:rPr>
        <w:t>d</w:t>
      </w:r>
      <w:r w:rsidR="00CE22EC">
        <w:rPr>
          <w:sz w:val="24"/>
          <w:szCs w:val="24"/>
        </w:rPr>
        <w:t xml:space="preserve">, but this </w:t>
      </w:r>
      <w:r w:rsidR="00472A46">
        <w:rPr>
          <w:sz w:val="24"/>
          <w:szCs w:val="24"/>
        </w:rPr>
        <w:t>information</w:t>
      </w:r>
      <w:r w:rsidR="00CE22EC">
        <w:rPr>
          <w:sz w:val="24"/>
          <w:szCs w:val="24"/>
        </w:rPr>
        <w:t xml:space="preserve"> </w:t>
      </w:r>
      <w:r w:rsidR="00472A46">
        <w:rPr>
          <w:sz w:val="24"/>
          <w:szCs w:val="24"/>
        </w:rPr>
        <w:t xml:space="preserve">was not available </w:t>
      </w:r>
      <w:r w:rsidR="00CE22EC">
        <w:rPr>
          <w:sz w:val="24"/>
          <w:szCs w:val="24"/>
        </w:rPr>
        <w:t>for this well</w:t>
      </w:r>
      <w:r w:rsidR="00C72B6A">
        <w:rPr>
          <w:sz w:val="24"/>
          <w:szCs w:val="24"/>
        </w:rPr>
        <w:t xml:space="preserve">, and thus, the correlation was </w:t>
      </w:r>
      <w:r w:rsidR="00BB5BE0">
        <w:rPr>
          <w:sz w:val="24"/>
          <w:szCs w:val="24"/>
        </w:rPr>
        <w:t>applied</w:t>
      </w:r>
      <w:r w:rsidR="00012463">
        <w:rPr>
          <w:sz w:val="24"/>
          <w:szCs w:val="24"/>
        </w:rPr>
        <w:t xml:space="preserve"> assuming</w:t>
      </w:r>
      <w:r w:rsidR="00D27546">
        <w:rPr>
          <w:sz w:val="24"/>
          <w:szCs w:val="24"/>
        </w:rPr>
        <w:t xml:space="preserve"> a </w:t>
      </w:r>
      <w:r w:rsidR="00C70C55">
        <w:rPr>
          <w:sz w:val="24"/>
          <w:szCs w:val="24"/>
        </w:rPr>
        <w:t xml:space="preserve">generic </w:t>
      </w:r>
      <w:r w:rsidR="00966F07">
        <w:rPr>
          <w:sz w:val="24"/>
          <w:szCs w:val="24"/>
        </w:rPr>
        <w:t>NGK</w:t>
      </w:r>
      <w:r w:rsidR="00592000">
        <w:rPr>
          <w:sz w:val="24"/>
          <w:szCs w:val="24"/>
        </w:rPr>
        <w:t xml:space="preserve"> style </w:t>
      </w:r>
      <w:r w:rsidR="00050A6C">
        <w:rPr>
          <w:sz w:val="24"/>
          <w:szCs w:val="24"/>
        </w:rPr>
        <w:t>tool</w:t>
      </w:r>
      <w:r w:rsidR="0050124D">
        <w:rPr>
          <w:sz w:val="24"/>
          <w:szCs w:val="24"/>
        </w:rPr>
        <w:t xml:space="preserve"> from the </w:t>
      </w:r>
      <w:r w:rsidR="009A2044">
        <w:rPr>
          <w:sz w:val="24"/>
          <w:szCs w:val="24"/>
        </w:rPr>
        <w:t>19</w:t>
      </w:r>
      <w:r w:rsidR="0050124D">
        <w:rPr>
          <w:sz w:val="24"/>
          <w:szCs w:val="24"/>
        </w:rPr>
        <w:t>50s</w:t>
      </w:r>
      <w:r w:rsidR="000E014D">
        <w:rPr>
          <w:sz w:val="24"/>
          <w:szCs w:val="24"/>
        </w:rPr>
        <w:t>.</w:t>
      </w:r>
      <w:r w:rsidR="002927C2">
        <w:rPr>
          <w:sz w:val="24"/>
          <w:szCs w:val="24"/>
        </w:rPr>
        <w:t xml:space="preserve"> </w:t>
      </w:r>
    </w:p>
    <w:p w14:paraId="56B0B113" w14:textId="77777777" w:rsidR="00CA35A6" w:rsidRDefault="00CA35A6" w:rsidP="00C062B1">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A35A6" w:rsidRPr="00175CE8" w14:paraId="667A2A5F" w14:textId="77777777" w:rsidTr="00CA5B0E">
        <w:tc>
          <w:tcPr>
            <w:tcW w:w="10790" w:type="dxa"/>
            <w:vAlign w:val="center"/>
          </w:tcPr>
          <w:p w14:paraId="190EC3CC" w14:textId="77777777" w:rsidR="00CA35A6" w:rsidRPr="00175CE8" w:rsidRDefault="00CA35A6" w:rsidP="00CA5B0E">
            <w:pPr>
              <w:jc w:val="center"/>
              <w:rPr>
                <w:bCs/>
                <w:sz w:val="24"/>
                <w:szCs w:val="24"/>
              </w:rPr>
            </w:pPr>
            <w:r>
              <w:rPr>
                <w:bCs/>
                <w:noProof/>
                <w:sz w:val="24"/>
                <w:szCs w:val="24"/>
                <w:lang w:val="en-SG" w:eastAsia="en-SG"/>
              </w:rPr>
              <w:drawing>
                <wp:inline distT="0" distB="0" distL="0" distR="0" wp14:anchorId="1CE3AB01" wp14:editId="2514E8DA">
                  <wp:extent cx="6804025" cy="2952829"/>
                  <wp:effectExtent l="0" t="0" r="0" b="0"/>
                  <wp:docPr id="38" name="Picture 3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chart&#10;&#10;Description automatically generated"/>
                          <pic:cNvPicPr>
                            <a:picLocks noChangeAspect="1" noChangeArrowheads="1"/>
                          </pic:cNvPicPr>
                        </pic:nvPicPr>
                        <pic:blipFill>
                          <a:blip r:embed="rId29"/>
                          <a:stretch>
                            <a:fillRect/>
                          </a:stretch>
                        </pic:blipFill>
                        <pic:spPr bwMode="auto">
                          <a:xfrm>
                            <a:off x="0" y="0"/>
                            <a:ext cx="6817899" cy="2958850"/>
                          </a:xfrm>
                          <a:prstGeom prst="rect">
                            <a:avLst/>
                          </a:prstGeom>
                          <a:noFill/>
                        </pic:spPr>
                      </pic:pic>
                    </a:graphicData>
                  </a:graphic>
                </wp:inline>
              </w:drawing>
            </w:r>
          </w:p>
        </w:tc>
      </w:tr>
      <w:tr w:rsidR="00CA35A6" w:rsidRPr="00175CE8" w14:paraId="7755D887" w14:textId="77777777" w:rsidTr="00CA5B0E">
        <w:tc>
          <w:tcPr>
            <w:tcW w:w="10800" w:type="dxa"/>
            <w:vAlign w:val="center"/>
          </w:tcPr>
          <w:p w14:paraId="77B8605D" w14:textId="793DEBE1" w:rsidR="00CA35A6" w:rsidRPr="00175CE8" w:rsidRDefault="00CA35A6" w:rsidP="00CA5B0E">
            <w:pPr>
              <w:jc w:val="center"/>
              <w:rPr>
                <w:bCs/>
                <w:sz w:val="24"/>
                <w:szCs w:val="24"/>
              </w:rPr>
            </w:pPr>
            <w:bookmarkStart w:id="163" w:name="_Ref129681465"/>
            <w:r w:rsidRPr="009708E8">
              <w:rPr>
                <w:b/>
                <w:color w:val="000000" w:themeColor="text1"/>
              </w:rPr>
              <w:t xml:space="preserve">Figure </w:t>
            </w:r>
            <w:r w:rsidRPr="009A2044">
              <w:rPr>
                <w:b/>
                <w:iCs/>
                <w:color w:val="000000" w:themeColor="text1"/>
              </w:rPr>
              <w:fldChar w:fldCharType="begin"/>
            </w:r>
            <w:r w:rsidRPr="009A2044">
              <w:rPr>
                <w:b/>
                <w:iCs/>
                <w:color w:val="000000" w:themeColor="text1"/>
              </w:rPr>
              <w:instrText xml:space="preserve"> SEQ Figure \* ARABIC </w:instrText>
            </w:r>
            <w:r w:rsidRPr="009A2044">
              <w:rPr>
                <w:b/>
                <w:iCs/>
                <w:color w:val="000000" w:themeColor="text1"/>
              </w:rPr>
              <w:fldChar w:fldCharType="separate"/>
            </w:r>
            <w:r w:rsidR="00DA52C5">
              <w:rPr>
                <w:b/>
                <w:iCs/>
                <w:noProof/>
                <w:color w:val="000000" w:themeColor="text1"/>
              </w:rPr>
              <w:t>15</w:t>
            </w:r>
            <w:r w:rsidRPr="009A2044">
              <w:rPr>
                <w:b/>
                <w:iCs/>
                <w:color w:val="000000" w:themeColor="text1"/>
              </w:rPr>
              <w:fldChar w:fldCharType="end"/>
            </w:r>
            <w:bookmarkEnd w:id="163"/>
            <w:r w:rsidRPr="009A2044">
              <w:rPr>
                <w:b/>
                <w:iCs/>
                <w:color w:val="000000" w:themeColor="text1"/>
              </w:rPr>
              <w:t>:</w:t>
            </w:r>
            <w:r w:rsidRPr="00505449">
              <w:rPr>
                <w:bCs/>
                <w:color w:val="000000" w:themeColor="text1"/>
              </w:rPr>
              <w:t xml:space="preserve"> Workflow applied in volcanic log interpretation</w:t>
            </w:r>
          </w:p>
        </w:tc>
      </w:tr>
    </w:tbl>
    <w:p w14:paraId="5AE74596" w14:textId="77777777" w:rsidR="00B05FB8" w:rsidRDefault="00B05FB8" w:rsidP="00C062B1">
      <w:pPr>
        <w:jc w:val="both"/>
        <w:rPr>
          <w:sz w:val="24"/>
          <w:szCs w:val="24"/>
        </w:rPr>
      </w:pPr>
    </w:p>
    <w:p w14:paraId="0ED0FBC0" w14:textId="71FDB34F" w:rsidR="00B836DE" w:rsidRDefault="003A4BC3" w:rsidP="00C062B1">
      <w:pPr>
        <w:jc w:val="both"/>
        <w:rPr>
          <w:sz w:val="24"/>
          <w:szCs w:val="24"/>
        </w:rPr>
      </w:pPr>
      <w:r>
        <w:rPr>
          <w:sz w:val="24"/>
          <w:szCs w:val="24"/>
        </w:rPr>
        <w:t>To reduce</w:t>
      </w:r>
      <w:r w:rsidR="00D27546">
        <w:rPr>
          <w:sz w:val="24"/>
          <w:szCs w:val="24"/>
        </w:rPr>
        <w:t xml:space="preserve"> </w:t>
      </w:r>
      <w:r w:rsidR="00725FEB">
        <w:rPr>
          <w:sz w:val="24"/>
          <w:szCs w:val="24"/>
        </w:rPr>
        <w:t>the</w:t>
      </w:r>
      <w:r w:rsidR="00D27546">
        <w:rPr>
          <w:sz w:val="24"/>
          <w:szCs w:val="24"/>
        </w:rPr>
        <w:t xml:space="preserve"> </w:t>
      </w:r>
      <w:r>
        <w:rPr>
          <w:sz w:val="24"/>
          <w:szCs w:val="24"/>
        </w:rPr>
        <w:t>uncertainty with having</w:t>
      </w:r>
      <w:r w:rsidR="002E62A5">
        <w:rPr>
          <w:sz w:val="24"/>
          <w:szCs w:val="24"/>
        </w:rPr>
        <w:t xml:space="preserve"> to </w:t>
      </w:r>
      <w:r w:rsidR="0072612E">
        <w:rPr>
          <w:sz w:val="24"/>
          <w:szCs w:val="24"/>
        </w:rPr>
        <w:t xml:space="preserve">estimate “estimate” PHIN, </w:t>
      </w:r>
      <w:r w:rsidR="00CE0CC4">
        <w:rPr>
          <w:sz w:val="24"/>
          <w:szCs w:val="24"/>
        </w:rPr>
        <w:t>we applied</w:t>
      </w:r>
      <w:r w:rsidR="00A00D56" w:rsidRPr="00C062B1">
        <w:rPr>
          <w:sz w:val="24"/>
          <w:szCs w:val="24"/>
        </w:rPr>
        <w:t xml:space="preserve"> </w:t>
      </w:r>
      <w:r w:rsidR="00725FEB">
        <w:rPr>
          <w:sz w:val="24"/>
          <w:szCs w:val="24"/>
        </w:rPr>
        <w:t>a</w:t>
      </w:r>
      <w:r w:rsidR="00A00D56" w:rsidRPr="00C062B1">
        <w:rPr>
          <w:sz w:val="24"/>
          <w:szCs w:val="24"/>
        </w:rPr>
        <w:t xml:space="preserve"> “high-low” </w:t>
      </w:r>
      <w:r w:rsidR="000F5159">
        <w:rPr>
          <w:sz w:val="24"/>
          <w:szCs w:val="24"/>
        </w:rPr>
        <w:t>corre</w:t>
      </w:r>
      <w:r w:rsidR="00625402">
        <w:rPr>
          <w:sz w:val="24"/>
          <w:szCs w:val="24"/>
        </w:rPr>
        <w:t>la</w:t>
      </w:r>
      <w:r w:rsidR="000F5159">
        <w:rPr>
          <w:sz w:val="24"/>
          <w:szCs w:val="24"/>
        </w:rPr>
        <w:t>tion</w:t>
      </w:r>
      <w:r w:rsidR="00CE0CC4">
        <w:rPr>
          <w:sz w:val="24"/>
          <w:szCs w:val="24"/>
        </w:rPr>
        <w:t xml:space="preserve"> to the </w:t>
      </w:r>
      <w:r w:rsidR="00CE0CC4" w:rsidRPr="00273617">
        <w:rPr>
          <w:sz w:val="24"/>
          <w:szCs w:val="24"/>
        </w:rPr>
        <w:t>log</w:t>
      </w:r>
      <w:r w:rsidR="00725FEB">
        <w:rPr>
          <w:sz w:val="24"/>
          <w:szCs w:val="24"/>
        </w:rPr>
        <w:t>,</w:t>
      </w:r>
      <w:r w:rsidR="00726D4A" w:rsidRPr="00726D4A">
        <w:rPr>
          <w:sz w:val="24"/>
          <w:szCs w:val="24"/>
        </w:rPr>
        <w:t xml:space="preserve"> </w:t>
      </w:r>
      <w:r w:rsidR="00A00D56" w:rsidRPr="00C062B1">
        <w:rPr>
          <w:sz w:val="24"/>
          <w:szCs w:val="24"/>
        </w:rPr>
        <w:t xml:space="preserve">where high and low </w:t>
      </w:r>
      <w:r w:rsidR="00440A0F">
        <w:rPr>
          <w:sz w:val="24"/>
          <w:szCs w:val="24"/>
        </w:rPr>
        <w:t>PHI</w:t>
      </w:r>
      <w:r w:rsidR="00AB655A">
        <w:rPr>
          <w:sz w:val="24"/>
          <w:szCs w:val="24"/>
        </w:rPr>
        <w:t>N</w:t>
      </w:r>
      <w:r w:rsidR="00440A0F">
        <w:rPr>
          <w:sz w:val="24"/>
          <w:szCs w:val="24"/>
        </w:rPr>
        <w:t xml:space="preserve"> values </w:t>
      </w:r>
      <w:r w:rsidR="00A00D56" w:rsidRPr="00C062B1">
        <w:rPr>
          <w:sz w:val="24"/>
          <w:szCs w:val="24"/>
        </w:rPr>
        <w:t xml:space="preserve">are calibrated to </w:t>
      </w:r>
      <w:r w:rsidR="00273617" w:rsidRPr="00273617">
        <w:rPr>
          <w:sz w:val="24"/>
          <w:szCs w:val="24"/>
        </w:rPr>
        <w:t xml:space="preserve">core based </w:t>
      </w:r>
      <w:r w:rsidR="00A00D56" w:rsidRPr="00C062B1">
        <w:rPr>
          <w:sz w:val="24"/>
          <w:szCs w:val="24"/>
        </w:rPr>
        <w:t xml:space="preserve">end-points </w:t>
      </w:r>
      <w:r w:rsidR="00D3716D" w:rsidRPr="00273617">
        <w:rPr>
          <w:sz w:val="24"/>
          <w:szCs w:val="24"/>
        </w:rPr>
        <w:t>(</w:t>
      </w:r>
      <w:r w:rsidR="00FE20DC" w:rsidRPr="00C062B1">
        <w:rPr>
          <w:sz w:val="24"/>
          <w:szCs w:val="24"/>
        </w:rPr>
        <w:fldChar w:fldCharType="begin"/>
      </w:r>
      <w:r w:rsidR="00FE20DC" w:rsidRPr="00C062B1">
        <w:rPr>
          <w:sz w:val="24"/>
          <w:szCs w:val="24"/>
        </w:rPr>
        <w:instrText xml:space="preserve"> REF _Ref129100332 \h  \* MERGEFORMAT </w:instrText>
      </w:r>
      <w:r w:rsidR="00FE20DC" w:rsidRPr="00C062B1">
        <w:rPr>
          <w:sz w:val="24"/>
          <w:szCs w:val="24"/>
        </w:rPr>
      </w:r>
      <w:r w:rsidR="00FE20DC" w:rsidRPr="00C062B1">
        <w:rPr>
          <w:sz w:val="24"/>
          <w:szCs w:val="24"/>
        </w:rPr>
        <w:fldChar w:fldCharType="separate"/>
      </w:r>
      <w:r w:rsidR="00DA52C5" w:rsidRPr="00DA52C5">
        <w:rPr>
          <w:color w:val="000000" w:themeColor="text1"/>
          <w:sz w:val="24"/>
          <w:szCs w:val="24"/>
        </w:rPr>
        <w:t xml:space="preserve">Figure </w:t>
      </w:r>
      <w:r w:rsidR="00DA52C5" w:rsidRPr="00DA52C5">
        <w:rPr>
          <w:noProof/>
          <w:color w:val="000000" w:themeColor="text1"/>
          <w:sz w:val="24"/>
          <w:szCs w:val="24"/>
        </w:rPr>
        <w:t>11</w:t>
      </w:r>
      <w:r w:rsidR="00FE20DC" w:rsidRPr="00C062B1">
        <w:rPr>
          <w:sz w:val="24"/>
          <w:szCs w:val="24"/>
        </w:rPr>
        <w:fldChar w:fldCharType="end"/>
      </w:r>
      <w:r w:rsidR="009A2044">
        <w:rPr>
          <w:sz w:val="24"/>
          <w:szCs w:val="24"/>
        </w:rPr>
        <w:t xml:space="preserve"> </w:t>
      </w:r>
      <w:r w:rsidR="00D572C4">
        <w:rPr>
          <w:sz w:val="24"/>
          <w:szCs w:val="24"/>
        </w:rPr>
        <w:t>(</w:t>
      </w:r>
      <w:r w:rsidR="00845814">
        <w:rPr>
          <w:sz w:val="24"/>
          <w:szCs w:val="24"/>
        </w:rPr>
        <w:t>a</w:t>
      </w:r>
      <w:r w:rsidR="00273617" w:rsidRPr="00273617">
        <w:rPr>
          <w:sz w:val="24"/>
          <w:szCs w:val="24"/>
        </w:rPr>
        <w:t xml:space="preserve">) and </w:t>
      </w:r>
      <w:r w:rsidR="00D3716D" w:rsidRPr="00273617">
        <w:rPr>
          <w:sz w:val="24"/>
          <w:szCs w:val="24"/>
        </w:rPr>
        <w:fldChar w:fldCharType="begin"/>
      </w:r>
      <w:r w:rsidR="00D3716D" w:rsidRPr="00273617">
        <w:rPr>
          <w:sz w:val="24"/>
          <w:szCs w:val="24"/>
        </w:rPr>
        <w:instrText xml:space="preserve"> REF _Ref129681465 \h  \* MERGEFORMAT </w:instrText>
      </w:r>
      <w:r w:rsidR="00D3716D" w:rsidRPr="00273617">
        <w:rPr>
          <w:sz w:val="24"/>
          <w:szCs w:val="24"/>
        </w:rPr>
      </w:r>
      <w:r w:rsidR="00D3716D" w:rsidRPr="00273617">
        <w:rPr>
          <w:sz w:val="24"/>
          <w:szCs w:val="24"/>
        </w:rPr>
        <w:fldChar w:fldCharType="separate"/>
      </w:r>
      <w:r w:rsidR="00DA52C5" w:rsidRPr="00DA52C5">
        <w:rPr>
          <w:sz w:val="24"/>
          <w:szCs w:val="24"/>
        </w:rPr>
        <w:t>Figure 15</w:t>
      </w:r>
      <w:r w:rsidR="00D3716D" w:rsidRPr="00273617">
        <w:rPr>
          <w:sz w:val="24"/>
          <w:szCs w:val="24"/>
        </w:rPr>
        <w:fldChar w:fldCharType="end"/>
      </w:r>
      <w:r w:rsidR="00D3716D" w:rsidRPr="00273617">
        <w:rPr>
          <w:sz w:val="24"/>
          <w:szCs w:val="24"/>
        </w:rPr>
        <w:t>)</w:t>
      </w:r>
      <w:r w:rsidR="00A00D56" w:rsidRPr="00273617">
        <w:rPr>
          <w:sz w:val="24"/>
          <w:szCs w:val="24"/>
        </w:rPr>
        <w:t>.</w:t>
      </w:r>
      <w:r w:rsidR="00A00D56" w:rsidRPr="00C062B1">
        <w:rPr>
          <w:sz w:val="24"/>
          <w:szCs w:val="24"/>
        </w:rPr>
        <w:t xml:space="preserve"> </w:t>
      </w:r>
      <w:r w:rsidR="00703CEF">
        <w:rPr>
          <w:sz w:val="24"/>
          <w:szCs w:val="24"/>
        </w:rPr>
        <w:t>W</w:t>
      </w:r>
      <w:r w:rsidR="00D77390">
        <w:rPr>
          <w:sz w:val="24"/>
          <w:szCs w:val="24"/>
        </w:rPr>
        <w:t xml:space="preserve">e </w:t>
      </w:r>
      <w:r w:rsidR="00656403">
        <w:rPr>
          <w:sz w:val="24"/>
          <w:szCs w:val="24"/>
        </w:rPr>
        <w:t>assum</w:t>
      </w:r>
      <w:r w:rsidR="000E014D">
        <w:rPr>
          <w:sz w:val="24"/>
          <w:szCs w:val="24"/>
        </w:rPr>
        <w:t>ed</w:t>
      </w:r>
      <w:r w:rsidR="00656403">
        <w:rPr>
          <w:sz w:val="24"/>
          <w:szCs w:val="24"/>
        </w:rPr>
        <w:t xml:space="preserve"> that low counts</w:t>
      </w:r>
      <w:r w:rsidR="000E014D">
        <w:rPr>
          <w:sz w:val="24"/>
          <w:szCs w:val="24"/>
        </w:rPr>
        <w:t>/high PHIN</w:t>
      </w:r>
      <w:r w:rsidR="00656403">
        <w:rPr>
          <w:sz w:val="24"/>
          <w:szCs w:val="24"/>
        </w:rPr>
        <w:t xml:space="preserve"> </w:t>
      </w:r>
      <w:r w:rsidR="000E014D">
        <w:rPr>
          <w:sz w:val="24"/>
          <w:szCs w:val="24"/>
        </w:rPr>
        <w:t>was</w:t>
      </w:r>
      <w:r w:rsidR="00656403">
        <w:rPr>
          <w:sz w:val="24"/>
          <w:szCs w:val="24"/>
        </w:rPr>
        <w:t xml:space="preserve"> equivalent to high porosity and vice-versa. </w:t>
      </w:r>
      <w:r w:rsidR="007C53ED">
        <w:rPr>
          <w:sz w:val="24"/>
          <w:szCs w:val="24"/>
        </w:rPr>
        <w:t xml:space="preserve">We </w:t>
      </w:r>
      <w:r w:rsidR="000E014D">
        <w:rPr>
          <w:sz w:val="24"/>
          <w:szCs w:val="24"/>
        </w:rPr>
        <w:t>independently</w:t>
      </w:r>
      <w:r w:rsidR="007C53ED">
        <w:rPr>
          <w:sz w:val="24"/>
          <w:szCs w:val="24"/>
        </w:rPr>
        <w:t xml:space="preserve"> cross check</w:t>
      </w:r>
      <w:r w:rsidR="005E7177">
        <w:rPr>
          <w:sz w:val="24"/>
          <w:szCs w:val="24"/>
        </w:rPr>
        <w:t>ed</w:t>
      </w:r>
      <w:r w:rsidR="0040599F">
        <w:rPr>
          <w:sz w:val="24"/>
          <w:szCs w:val="24"/>
        </w:rPr>
        <w:t xml:space="preserve"> the results of the interpretation </w:t>
      </w:r>
      <w:r w:rsidR="00785F01">
        <w:rPr>
          <w:sz w:val="24"/>
          <w:szCs w:val="24"/>
        </w:rPr>
        <w:t>with</w:t>
      </w:r>
      <w:r w:rsidR="0040599F">
        <w:rPr>
          <w:sz w:val="24"/>
          <w:szCs w:val="24"/>
        </w:rPr>
        <w:t xml:space="preserve"> </w:t>
      </w:r>
      <w:r w:rsidR="000E014D">
        <w:rPr>
          <w:sz w:val="24"/>
          <w:szCs w:val="24"/>
        </w:rPr>
        <w:t xml:space="preserve">field wide </w:t>
      </w:r>
      <w:r w:rsidR="0040599F">
        <w:rPr>
          <w:sz w:val="24"/>
          <w:szCs w:val="24"/>
        </w:rPr>
        <w:t>core data</w:t>
      </w:r>
      <w:r w:rsidR="005E7177">
        <w:rPr>
          <w:sz w:val="24"/>
          <w:szCs w:val="24"/>
        </w:rPr>
        <w:t>,</w:t>
      </w:r>
      <w:r w:rsidR="0040599F">
        <w:rPr>
          <w:sz w:val="24"/>
          <w:szCs w:val="24"/>
        </w:rPr>
        <w:t xml:space="preserve"> </w:t>
      </w:r>
      <w:r w:rsidR="000E014D">
        <w:rPr>
          <w:sz w:val="24"/>
          <w:szCs w:val="24"/>
        </w:rPr>
        <w:t>to determine</w:t>
      </w:r>
      <w:r w:rsidR="0040599F">
        <w:rPr>
          <w:sz w:val="24"/>
          <w:szCs w:val="24"/>
        </w:rPr>
        <w:t xml:space="preserve"> if we are within the expected range of values.</w:t>
      </w:r>
      <w:r w:rsidR="000E014D">
        <w:rPr>
          <w:sz w:val="24"/>
          <w:szCs w:val="24"/>
        </w:rPr>
        <w:t xml:space="preserve"> </w:t>
      </w:r>
    </w:p>
    <w:p w14:paraId="54F3030A" w14:textId="77777777" w:rsidR="00B836DE" w:rsidRDefault="00B836DE" w:rsidP="00C062B1">
      <w:pPr>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7020"/>
        <w:gridCol w:w="936"/>
      </w:tblGrid>
      <w:tr w:rsidR="006B1B1E" w14:paraId="29B2F5B6" w14:textId="77777777" w:rsidTr="00CA5B0E">
        <w:tc>
          <w:tcPr>
            <w:tcW w:w="750" w:type="pct"/>
          </w:tcPr>
          <w:p w14:paraId="7285877C" w14:textId="5DF21241" w:rsidR="006B1B1E" w:rsidRPr="00A75BFC" w:rsidRDefault="006B1B1E" w:rsidP="009A2044">
            <w:pPr>
              <w:rPr>
                <w:rFonts w:ascii="Times" w:hAnsi="Times" w:cs="Times"/>
                <w:color w:val="000000" w:themeColor="text1"/>
                <w:sz w:val="24"/>
                <w:szCs w:val="24"/>
              </w:rPr>
            </w:pPr>
            <w:r>
              <w:rPr>
                <w:sz w:val="24"/>
                <w:szCs w:val="24"/>
              </w:rPr>
              <w:t>PHIN</w:t>
            </w:r>
            <w:r w:rsidR="00194586">
              <w:rPr>
                <w:sz w:val="24"/>
                <w:szCs w:val="24"/>
              </w:rPr>
              <w:t xml:space="preserve"> from </w:t>
            </w:r>
            <w:r w:rsidR="009A2044">
              <w:rPr>
                <w:sz w:val="24"/>
                <w:szCs w:val="24"/>
              </w:rPr>
              <w:t>NEAR</w:t>
            </w:r>
            <w:r w:rsidR="00194586">
              <w:rPr>
                <w:sz w:val="24"/>
                <w:szCs w:val="24"/>
              </w:rPr>
              <w:t xml:space="preserve"> counts</w:t>
            </w:r>
          </w:p>
        </w:tc>
        <w:tc>
          <w:tcPr>
            <w:tcW w:w="3750" w:type="pct"/>
          </w:tcPr>
          <w:p w14:paraId="07AB98E9" w14:textId="6049C1F6" w:rsidR="006B1B1E" w:rsidRPr="00A75BFC" w:rsidRDefault="00012463" w:rsidP="00CA5B0E">
            <w:pPr>
              <w:jc w:val="both"/>
              <w:rPr>
                <w:rFonts w:ascii="Times" w:hAnsi="Times" w:cs="Times"/>
                <w:color w:val="000000" w:themeColor="text1"/>
                <w:sz w:val="18"/>
                <w:szCs w:val="18"/>
              </w:rPr>
            </w:pPr>
            <m:oMathPara>
              <m:oMath>
                <m:r>
                  <w:rPr>
                    <w:rFonts w:ascii="Cambria Math" w:eastAsiaTheme="minorEastAsia" w:hAnsi="Cambria Math"/>
                    <w:sz w:val="24"/>
                    <w:szCs w:val="24"/>
                  </w:rPr>
                  <m:t xml:space="preserve">PHIN=A+ </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B</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cps</m:t>
                            </m:r>
                          </m:sub>
                        </m:sSub>
                      </m:den>
                    </m:f>
                  </m:e>
                </m:d>
                <m:r>
                  <m:rPr>
                    <m:nor/>
                  </m:rPr>
                  <w:rPr>
                    <w:sz w:val="24"/>
                    <w:szCs w:val="24"/>
                  </w:rPr>
                  <m:t xml:space="preserve"> </m:t>
                </m:r>
                <m:r>
                  <w:rPr>
                    <w:rFonts w:asci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C</m:t>
                        </m:r>
                      </m:num>
                      <m:den>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cps</m:t>
                                </m:r>
                              </m:sub>
                            </m:sSub>
                          </m:e>
                          <m:sup>
                            <m:r>
                              <w:rPr>
                                <w:rFonts w:ascii="Cambria Math" w:eastAsiaTheme="minorEastAsia" w:hAnsi="Cambria Math"/>
                                <w:sz w:val="24"/>
                                <w:szCs w:val="24"/>
                              </w:rPr>
                              <m:t>2</m:t>
                            </m:r>
                          </m:sup>
                        </m:sSup>
                      </m:den>
                    </m:f>
                  </m:e>
                </m:d>
              </m:oMath>
            </m:oMathPara>
          </w:p>
        </w:tc>
        <w:tc>
          <w:tcPr>
            <w:tcW w:w="500" w:type="pct"/>
            <w:vAlign w:val="center"/>
          </w:tcPr>
          <w:p w14:paraId="5D15D5AB" w14:textId="3CA67497" w:rsidR="006B1B1E" w:rsidRPr="00347080" w:rsidRDefault="006B1B1E" w:rsidP="00CA5B0E">
            <w:pPr>
              <w:jc w:val="center"/>
              <w:rPr>
                <w:b/>
                <w:color w:val="000000" w:themeColor="text1"/>
              </w:rPr>
            </w:pPr>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DA52C5">
              <w:rPr>
                <w:b/>
                <w:noProof/>
                <w:color w:val="000000" w:themeColor="text1"/>
              </w:rPr>
              <w:t>2</w:t>
            </w:r>
            <w:r w:rsidRPr="00347080">
              <w:rPr>
                <w:b/>
                <w:color w:val="000000" w:themeColor="text1"/>
              </w:rPr>
              <w:fldChar w:fldCharType="end"/>
            </w:r>
          </w:p>
        </w:tc>
      </w:tr>
    </w:tbl>
    <w:p w14:paraId="5AE51443" w14:textId="77777777" w:rsidR="006B1B1E" w:rsidRDefault="006B1B1E" w:rsidP="00C062B1">
      <w:pPr>
        <w:jc w:val="both"/>
        <w:rPr>
          <w:sz w:val="24"/>
          <w:szCs w:val="24"/>
        </w:rPr>
      </w:pPr>
    </w:p>
    <w:p w14:paraId="4F4E8FF8" w14:textId="08262025" w:rsidR="00472E33" w:rsidRDefault="00A00D56" w:rsidP="00A75BFC">
      <w:pPr>
        <w:jc w:val="both"/>
        <w:rPr>
          <w:sz w:val="24"/>
          <w:szCs w:val="24"/>
        </w:rPr>
      </w:pPr>
      <w:r w:rsidRPr="00C062B1">
        <w:rPr>
          <w:sz w:val="24"/>
          <w:szCs w:val="24"/>
        </w:rPr>
        <w:t xml:space="preserve">SWT is interpreted using the modified </w:t>
      </w:r>
      <w:r w:rsidR="00763886" w:rsidRPr="00763886">
        <w:rPr>
          <w:sz w:val="24"/>
          <w:szCs w:val="24"/>
        </w:rPr>
        <w:t>Indonesia</w:t>
      </w:r>
      <w:r w:rsidR="006F17A6">
        <w:rPr>
          <w:sz w:val="24"/>
          <w:szCs w:val="24"/>
        </w:rPr>
        <w:t xml:space="preserve"> equation</w:t>
      </w:r>
      <w:r w:rsidRPr="00C062B1">
        <w:rPr>
          <w:sz w:val="24"/>
          <w:szCs w:val="24"/>
        </w:rPr>
        <w:t xml:space="preserve"> </w:t>
      </w:r>
      <w:r w:rsidR="00A75BFC" w:rsidRPr="00A75BFC">
        <w:rPr>
          <w:sz w:val="24"/>
          <w:szCs w:val="24"/>
        </w:rPr>
        <w:t>(</w:t>
      </w:r>
      <w:r w:rsidR="00A75BFC" w:rsidRPr="00763886">
        <w:rPr>
          <w:sz w:val="24"/>
          <w:szCs w:val="24"/>
        </w:rPr>
        <w:fldChar w:fldCharType="begin"/>
      </w:r>
      <w:r w:rsidR="00A75BFC" w:rsidRPr="00763886">
        <w:rPr>
          <w:sz w:val="24"/>
          <w:szCs w:val="24"/>
        </w:rPr>
        <w:instrText xml:space="preserve"> REF _Ref129686815 \h  \* MERGEFORMAT </w:instrText>
      </w:r>
      <w:r w:rsidR="00A75BFC" w:rsidRPr="00763886">
        <w:rPr>
          <w:sz w:val="24"/>
          <w:szCs w:val="24"/>
        </w:rPr>
      </w:r>
      <w:r w:rsidR="00A75BFC" w:rsidRPr="00763886">
        <w:rPr>
          <w:sz w:val="24"/>
          <w:szCs w:val="24"/>
        </w:rPr>
        <w:fldChar w:fldCharType="separate"/>
      </w:r>
      <w:r w:rsidR="00DA52C5" w:rsidRPr="00DA52C5">
        <w:rPr>
          <w:color w:val="000000" w:themeColor="text1"/>
          <w:sz w:val="24"/>
          <w:szCs w:val="24"/>
        </w:rPr>
        <w:t xml:space="preserve">Eq. </w:t>
      </w:r>
      <w:r w:rsidR="00DA52C5" w:rsidRPr="00DA52C5">
        <w:rPr>
          <w:noProof/>
          <w:color w:val="000000" w:themeColor="text1"/>
          <w:sz w:val="24"/>
          <w:szCs w:val="24"/>
        </w:rPr>
        <w:t>4</w:t>
      </w:r>
      <w:r w:rsidR="00A75BFC" w:rsidRPr="00763886">
        <w:rPr>
          <w:sz w:val="24"/>
          <w:szCs w:val="24"/>
        </w:rPr>
        <w:fldChar w:fldCharType="end"/>
      </w:r>
      <w:r w:rsidR="00A75BFC" w:rsidRPr="00A75BFC">
        <w:rPr>
          <w:sz w:val="24"/>
          <w:szCs w:val="24"/>
        </w:rPr>
        <w:t xml:space="preserve">) </w:t>
      </w:r>
      <w:r w:rsidR="00FE20DC">
        <w:rPr>
          <w:sz w:val="24"/>
          <w:szCs w:val="24"/>
        </w:rPr>
        <w:t xml:space="preserve">and compared </w:t>
      </w:r>
      <w:r w:rsidR="006F17A6">
        <w:rPr>
          <w:sz w:val="24"/>
          <w:szCs w:val="24"/>
        </w:rPr>
        <w:t xml:space="preserve">it </w:t>
      </w:r>
      <w:r w:rsidR="00FE20DC">
        <w:rPr>
          <w:sz w:val="24"/>
          <w:szCs w:val="24"/>
        </w:rPr>
        <w:t>to the</w:t>
      </w:r>
      <w:r w:rsidRPr="00C062B1">
        <w:rPr>
          <w:sz w:val="24"/>
          <w:szCs w:val="24"/>
        </w:rPr>
        <w:t xml:space="preserve"> Archie method</w:t>
      </w:r>
      <w:r w:rsidR="00A75BFC" w:rsidRPr="00A75BFC">
        <w:rPr>
          <w:sz w:val="24"/>
          <w:szCs w:val="24"/>
        </w:rPr>
        <w:t xml:space="preserve"> (</w:t>
      </w:r>
      <w:r w:rsidR="00A75BFC" w:rsidRPr="00763886">
        <w:rPr>
          <w:sz w:val="24"/>
          <w:szCs w:val="24"/>
        </w:rPr>
        <w:fldChar w:fldCharType="begin"/>
      </w:r>
      <w:r w:rsidR="00A75BFC" w:rsidRPr="00763886">
        <w:rPr>
          <w:sz w:val="24"/>
          <w:szCs w:val="24"/>
        </w:rPr>
        <w:instrText xml:space="preserve"> REF _Ref129686825 \h  \* MERGEFORMAT </w:instrText>
      </w:r>
      <w:r w:rsidR="00A75BFC" w:rsidRPr="00763886">
        <w:rPr>
          <w:sz w:val="24"/>
          <w:szCs w:val="24"/>
        </w:rPr>
      </w:r>
      <w:r w:rsidR="00A75BFC" w:rsidRPr="00763886">
        <w:rPr>
          <w:sz w:val="24"/>
          <w:szCs w:val="24"/>
        </w:rPr>
        <w:fldChar w:fldCharType="separate"/>
      </w:r>
      <w:r w:rsidR="00DA52C5" w:rsidRPr="00DA52C5">
        <w:rPr>
          <w:color w:val="000000" w:themeColor="text1"/>
          <w:sz w:val="24"/>
          <w:szCs w:val="24"/>
        </w:rPr>
        <w:t xml:space="preserve">Eq. </w:t>
      </w:r>
      <w:r w:rsidR="00DA52C5" w:rsidRPr="00DA52C5">
        <w:rPr>
          <w:noProof/>
          <w:color w:val="000000" w:themeColor="text1"/>
          <w:sz w:val="24"/>
          <w:szCs w:val="24"/>
        </w:rPr>
        <w:t>3</w:t>
      </w:r>
      <w:r w:rsidR="00A75BFC" w:rsidRPr="00763886">
        <w:rPr>
          <w:sz w:val="24"/>
          <w:szCs w:val="24"/>
        </w:rPr>
        <w:fldChar w:fldCharType="end"/>
      </w:r>
      <w:r w:rsidR="00A75BFC" w:rsidRPr="00763886">
        <w:rPr>
          <w:sz w:val="24"/>
          <w:szCs w:val="24"/>
        </w:rPr>
        <w:t>)</w:t>
      </w:r>
      <w:r w:rsidR="008B3649" w:rsidRPr="00763886">
        <w:rPr>
          <w:sz w:val="24"/>
          <w:szCs w:val="24"/>
        </w:rPr>
        <w:t>.</w:t>
      </w:r>
      <w:r w:rsidR="008B3649">
        <w:rPr>
          <w:sz w:val="24"/>
          <w:szCs w:val="24"/>
        </w:rPr>
        <w:t xml:space="preserve"> We </w:t>
      </w:r>
      <w:r w:rsidR="006E7E6D">
        <w:rPr>
          <w:sz w:val="24"/>
          <w:szCs w:val="24"/>
        </w:rPr>
        <w:t>used th</w:t>
      </w:r>
      <w:r w:rsidR="00761495">
        <w:rPr>
          <w:sz w:val="24"/>
          <w:szCs w:val="24"/>
        </w:rPr>
        <w:t>e</w:t>
      </w:r>
      <w:r w:rsidR="006E7E6D">
        <w:rPr>
          <w:sz w:val="24"/>
          <w:szCs w:val="24"/>
        </w:rPr>
        <w:t xml:space="preserve"> Indonesia equation to account for the potential effect of the clays</w:t>
      </w:r>
      <w:r w:rsidR="00555CD2">
        <w:rPr>
          <w:sz w:val="24"/>
          <w:szCs w:val="24"/>
        </w:rPr>
        <w:t>.</w:t>
      </w:r>
      <w:r w:rsidR="006E7E6D">
        <w:rPr>
          <w:sz w:val="24"/>
          <w:szCs w:val="24"/>
        </w:rPr>
        <w:t xml:space="preserve"> </w:t>
      </w:r>
      <w:r w:rsidR="008B3649" w:rsidRPr="00763886">
        <w:rPr>
          <w:sz w:val="24"/>
          <w:szCs w:val="24"/>
        </w:rPr>
        <w:t>We observe</w:t>
      </w:r>
      <w:r w:rsidR="00D04992">
        <w:rPr>
          <w:sz w:val="24"/>
          <w:szCs w:val="24"/>
        </w:rPr>
        <w:t>d</w:t>
      </w:r>
      <w:r w:rsidR="008B3649">
        <w:rPr>
          <w:sz w:val="24"/>
          <w:szCs w:val="24"/>
        </w:rPr>
        <w:t xml:space="preserve"> that</w:t>
      </w:r>
      <w:r w:rsidRPr="00A75BFC">
        <w:rPr>
          <w:sz w:val="24"/>
          <w:szCs w:val="24"/>
        </w:rPr>
        <w:t xml:space="preserve"> </w:t>
      </w:r>
      <w:r w:rsidRPr="00C062B1">
        <w:rPr>
          <w:sz w:val="24"/>
          <w:szCs w:val="24"/>
        </w:rPr>
        <w:t>both results appear similar</w:t>
      </w:r>
      <w:r w:rsidR="008B3649">
        <w:rPr>
          <w:sz w:val="24"/>
          <w:szCs w:val="24"/>
        </w:rPr>
        <w:t xml:space="preserve">, and only show the result of the </w:t>
      </w:r>
      <w:r w:rsidR="00763886" w:rsidRPr="00763886">
        <w:rPr>
          <w:sz w:val="24"/>
          <w:szCs w:val="24"/>
        </w:rPr>
        <w:t>Indonesia</w:t>
      </w:r>
      <w:r w:rsidR="008B3649" w:rsidRPr="00A75BFC">
        <w:rPr>
          <w:sz w:val="24"/>
          <w:szCs w:val="24"/>
        </w:rPr>
        <w:t xml:space="preserve"> equation</w:t>
      </w:r>
      <w:r w:rsidR="008B3649">
        <w:rPr>
          <w:sz w:val="24"/>
          <w:szCs w:val="24"/>
        </w:rPr>
        <w:t xml:space="preserve"> in the log plot (second track from the right).</w:t>
      </w:r>
      <w:r w:rsidRPr="00C062B1">
        <w:rPr>
          <w:sz w:val="24"/>
          <w:szCs w:val="24"/>
        </w:rPr>
        <w:t xml:space="preserve"> </w:t>
      </w:r>
      <w:r w:rsidR="00472E33">
        <w:rPr>
          <w:sz w:val="24"/>
          <w:szCs w:val="24"/>
        </w:rPr>
        <w:t>The equations applied are:</w:t>
      </w:r>
    </w:p>
    <w:p w14:paraId="5E933A8C" w14:textId="77777777" w:rsidR="00472E33" w:rsidRDefault="00472E33" w:rsidP="00A75BFC">
      <w:pPr>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7020"/>
        <w:gridCol w:w="936"/>
      </w:tblGrid>
      <w:tr w:rsidR="00472E33" w14:paraId="37CE1C61" w14:textId="77777777" w:rsidTr="00CA5B0E">
        <w:tc>
          <w:tcPr>
            <w:tcW w:w="750" w:type="pct"/>
          </w:tcPr>
          <w:p w14:paraId="4569BF33" w14:textId="77777777" w:rsidR="00472E33" w:rsidRPr="00A75BFC" w:rsidRDefault="00472E33" w:rsidP="00CA5B0E">
            <w:pPr>
              <w:jc w:val="both"/>
              <w:rPr>
                <w:rFonts w:ascii="Times" w:hAnsi="Times" w:cs="Times"/>
                <w:color w:val="000000" w:themeColor="text1"/>
                <w:sz w:val="24"/>
                <w:szCs w:val="24"/>
              </w:rPr>
            </w:pPr>
            <w:r w:rsidRPr="00A75BFC">
              <w:rPr>
                <w:sz w:val="24"/>
                <w:szCs w:val="24"/>
              </w:rPr>
              <w:t>Archie model</w:t>
            </w:r>
          </w:p>
        </w:tc>
        <w:tc>
          <w:tcPr>
            <w:tcW w:w="3750" w:type="pct"/>
          </w:tcPr>
          <w:p w14:paraId="04D8DE26" w14:textId="05D3663D" w:rsidR="00472E33" w:rsidRPr="00A75BFC" w:rsidRDefault="00000000" w:rsidP="00CA5B0E">
            <w:pPr>
              <w:jc w:val="both"/>
              <w:rPr>
                <w:rFonts w:ascii="Times" w:hAnsi="Times" w:cs="Times"/>
                <w:color w:val="000000" w:themeColor="text1"/>
                <w:sz w:val="18"/>
                <w:szCs w:val="18"/>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S</m:t>
                    </m:r>
                  </m:e>
                  <m:sub>
                    <m:r>
                      <w:rPr>
                        <w:rFonts w:ascii="Cambria Math" w:eastAsiaTheme="minorEastAsia" w:hAnsi="Cambria Math"/>
                        <w:sz w:val="24"/>
                        <w:szCs w:val="24"/>
                      </w:rPr>
                      <m:t>w</m:t>
                    </m:r>
                  </m:sub>
                  <m:sup>
                    <m:r>
                      <w:rPr>
                        <w:rFonts w:ascii="Cambria Math" w:eastAsiaTheme="minorEastAsia" w:hAnsi="Cambria Math"/>
                        <w:sz w:val="24"/>
                        <w:szCs w:val="24"/>
                      </w:rPr>
                      <m:t>n</m:t>
                    </m:r>
                  </m:sup>
                </m:sSubSup>
                <m:r>
                  <m:rPr>
                    <m:nor/>
                  </m:rPr>
                  <w:rPr>
                    <w:sz w:val="24"/>
                    <w:szCs w:val="24"/>
                  </w:rPr>
                  <m:t>=</m:t>
                </m:r>
                <m:f>
                  <m:fPr>
                    <m:ctrlPr>
                      <w:rPr>
                        <w:rFonts w:ascii="Cambria Math" w:hAnsi="Cambria Math"/>
                        <w:i/>
                        <w:sz w:val="24"/>
                        <w:szCs w:val="24"/>
                      </w:rPr>
                    </m:ctrlPr>
                  </m:fPr>
                  <m:num>
                    <m:r>
                      <m:rPr>
                        <m:nor/>
                      </m:rPr>
                      <w:rPr>
                        <w:sz w:val="24"/>
                        <w:szCs w:val="24"/>
                      </w:rPr>
                      <m:t>a</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num>
                  <m:den>
                    <m:r>
                      <m:rPr>
                        <m:nor/>
                      </m:rPr>
                      <w:rPr>
                        <w:rFonts w:hAnsi="Cambria Math"/>
                        <w:sz w:val="24"/>
                        <w:szCs w:val="24"/>
                      </w:rPr>
                      <m:t>∅</m:t>
                    </m:r>
                    <m:r>
                      <m:rPr>
                        <m:nor/>
                      </m:rPr>
                      <w:rPr>
                        <w:sz w:val="24"/>
                        <w:szCs w:val="24"/>
                        <w:vertAlign w:val="superscript"/>
                      </w:rPr>
                      <m:t>m</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den>
                </m:f>
                <m:r>
                  <m:rPr>
                    <m:nor/>
                  </m:rPr>
                  <w:rPr>
                    <w:sz w:val="24"/>
                    <w:szCs w:val="24"/>
                  </w:rPr>
                  <m:t xml:space="preserve"> </m:t>
                </m:r>
              </m:oMath>
            </m:oMathPara>
          </w:p>
        </w:tc>
        <w:tc>
          <w:tcPr>
            <w:tcW w:w="500" w:type="pct"/>
            <w:vAlign w:val="center"/>
          </w:tcPr>
          <w:p w14:paraId="0ECF0A62" w14:textId="1088CC8E" w:rsidR="00472E33" w:rsidRPr="00347080" w:rsidRDefault="00472E33" w:rsidP="00CA5B0E">
            <w:pPr>
              <w:jc w:val="center"/>
              <w:rPr>
                <w:b/>
                <w:color w:val="000000" w:themeColor="text1"/>
              </w:rPr>
            </w:pPr>
            <w:bookmarkStart w:id="164" w:name="_Ref129686825"/>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DA52C5">
              <w:rPr>
                <w:b/>
                <w:noProof/>
                <w:color w:val="000000" w:themeColor="text1"/>
              </w:rPr>
              <w:t>3</w:t>
            </w:r>
            <w:r w:rsidRPr="00347080">
              <w:rPr>
                <w:b/>
                <w:color w:val="000000" w:themeColor="text1"/>
              </w:rPr>
              <w:fldChar w:fldCharType="end"/>
            </w:r>
            <w:bookmarkEnd w:id="164"/>
          </w:p>
        </w:tc>
      </w:tr>
      <w:tr w:rsidR="009A2044" w14:paraId="027A6A0D" w14:textId="77777777" w:rsidTr="00CA5B0E">
        <w:tc>
          <w:tcPr>
            <w:tcW w:w="750" w:type="pct"/>
          </w:tcPr>
          <w:p w14:paraId="6BA67F9F" w14:textId="77777777" w:rsidR="009A2044" w:rsidRPr="00A75BFC" w:rsidRDefault="009A2044" w:rsidP="00CA5B0E">
            <w:pPr>
              <w:jc w:val="both"/>
              <w:rPr>
                <w:sz w:val="24"/>
                <w:szCs w:val="24"/>
              </w:rPr>
            </w:pPr>
          </w:p>
        </w:tc>
        <w:tc>
          <w:tcPr>
            <w:tcW w:w="3750" w:type="pct"/>
          </w:tcPr>
          <w:p w14:paraId="6D7AD47F" w14:textId="77777777" w:rsidR="009A2044" w:rsidRDefault="009A2044" w:rsidP="00CA5B0E">
            <w:pPr>
              <w:jc w:val="both"/>
              <w:rPr>
                <w:rFonts w:ascii="Times" w:hAnsi="Times" w:cs="Times"/>
                <w:sz w:val="24"/>
                <w:szCs w:val="24"/>
              </w:rPr>
            </w:pPr>
          </w:p>
        </w:tc>
        <w:tc>
          <w:tcPr>
            <w:tcW w:w="500" w:type="pct"/>
            <w:vAlign w:val="center"/>
          </w:tcPr>
          <w:p w14:paraId="1C36EEF8" w14:textId="77777777" w:rsidR="009A2044" w:rsidRPr="00347080" w:rsidRDefault="009A2044" w:rsidP="00CA5B0E">
            <w:pPr>
              <w:jc w:val="center"/>
              <w:rPr>
                <w:b/>
                <w:color w:val="000000" w:themeColor="text1"/>
              </w:rPr>
            </w:pPr>
          </w:p>
        </w:tc>
      </w:tr>
      <w:tr w:rsidR="00472E33" w14:paraId="2D7723C9" w14:textId="77777777" w:rsidTr="00CA5B0E">
        <w:tc>
          <w:tcPr>
            <w:tcW w:w="750" w:type="pct"/>
          </w:tcPr>
          <w:p w14:paraId="792399B7" w14:textId="13364869" w:rsidR="00472E33" w:rsidRPr="00A75BFC" w:rsidRDefault="00763886" w:rsidP="00CA5B0E">
            <w:pPr>
              <w:pStyle w:val="Footer"/>
              <w:rPr>
                <w:sz w:val="24"/>
                <w:szCs w:val="24"/>
              </w:rPr>
            </w:pPr>
            <w:r>
              <w:rPr>
                <w:sz w:val="24"/>
                <w:szCs w:val="24"/>
              </w:rPr>
              <w:t>Indonesia</w:t>
            </w:r>
            <w:r w:rsidR="00472E33" w:rsidRPr="00A75BFC">
              <w:rPr>
                <w:sz w:val="24"/>
                <w:szCs w:val="24"/>
              </w:rPr>
              <w:t xml:space="preserve"> model</w:t>
            </w:r>
          </w:p>
        </w:tc>
        <w:tc>
          <w:tcPr>
            <w:tcW w:w="3750" w:type="pct"/>
          </w:tcPr>
          <w:p w14:paraId="65CCF192" w14:textId="5098D1E2" w:rsidR="00472E33" w:rsidRPr="001D5770" w:rsidRDefault="00000000" w:rsidP="00CA5B0E">
            <w:pPr>
              <w:rPr>
                <w:rFonts w:ascii="Times" w:hAnsi="Times" w:cs="Times"/>
                <w:sz w:val="24"/>
                <w:szCs w:val="24"/>
              </w:rPr>
            </w:pPr>
            <m:oMathPara>
              <m:oMath>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e>
                    </m:rad>
                  </m:den>
                </m:f>
                <m:r>
                  <w:rPr>
                    <w:rFonts w:ascii="Cambria Math" w:hAnsi="Cambria Math"/>
                    <w:sz w:val="24"/>
                    <w:szCs w:val="24"/>
                  </w:rPr>
                  <m:t>=</m:t>
                </m:r>
                <m:d>
                  <m:dPr>
                    <m:begChr m:val="["/>
                    <m:endChr m:val="]"/>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VSH</m:t>
                            </m:r>
                          </m:e>
                          <m:sup>
                            <m:d>
                              <m:dPr>
                                <m:ctrlPr>
                                  <w:rPr>
                                    <w:rFonts w:ascii="Cambria Math" w:hAnsi="Cambria Math"/>
                                    <w:i/>
                                    <w:sz w:val="24"/>
                                    <w:szCs w:val="24"/>
                                  </w:rPr>
                                </m:ctrlPr>
                              </m:dPr>
                              <m:e>
                                <m:r>
                                  <w:rPr>
                                    <w:rFonts w:ascii="Cambria Math" w:hAnsi="Cambria Math"/>
                                    <w:sz w:val="24"/>
                                    <w:szCs w:val="24"/>
                                  </w:rPr>
                                  <m:t xml:space="preserve">1- </m:t>
                                </m:r>
                                <m:f>
                                  <m:fPr>
                                    <m:ctrlPr>
                                      <w:rPr>
                                        <w:rFonts w:ascii="Cambria Math" w:hAnsi="Cambria Math"/>
                                        <w:i/>
                                        <w:sz w:val="24"/>
                                        <w:szCs w:val="24"/>
                                      </w:rPr>
                                    </m:ctrlPr>
                                  </m:fPr>
                                  <m:num>
                                    <m:r>
                                      <w:rPr>
                                        <w:rFonts w:ascii="Cambria Math" w:hAnsi="Cambria Math"/>
                                        <w:sz w:val="24"/>
                                        <w:szCs w:val="24"/>
                                      </w:rPr>
                                      <m:t>VSH</m:t>
                                    </m:r>
                                  </m:num>
                                  <m:den>
                                    <m:r>
                                      <w:rPr>
                                        <w:rFonts w:ascii="Cambria Math" w:hAnsi="Cambria Math"/>
                                        <w:sz w:val="24"/>
                                        <w:szCs w:val="24"/>
                                      </w:rPr>
                                      <m:t>2</m:t>
                                    </m:r>
                                  </m:den>
                                </m:f>
                              </m:e>
                            </m:d>
                          </m:sup>
                        </m:sSup>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sh</m:t>
                                </m:r>
                              </m:sub>
                            </m:sSub>
                          </m:e>
                        </m:rad>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ϕ</m:t>
                            </m:r>
                          </m:e>
                          <m:sup>
                            <m:f>
                              <m:fPr>
                                <m:type m:val="skw"/>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2</m:t>
                                </m:r>
                              </m:den>
                            </m:f>
                          </m:sup>
                        </m:sSup>
                      </m:num>
                      <m:den>
                        <m:rad>
                          <m:radPr>
                            <m:degHide m:val="1"/>
                            <m:ctrlPr>
                              <w:rPr>
                                <w:rFonts w:ascii="Cambria Math" w:hAnsi="Cambria Math"/>
                                <w:i/>
                                <w:sz w:val="24"/>
                                <w:szCs w:val="24"/>
                              </w:rPr>
                            </m:ctrlPr>
                          </m:radPr>
                          <m:deg/>
                          <m:e>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e>
                        </m:rad>
                      </m:den>
                    </m:f>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SWT</m:t>
                    </m:r>
                  </m:e>
                  <m:sup>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p>
                </m:sSup>
              </m:oMath>
            </m:oMathPara>
          </w:p>
        </w:tc>
        <w:tc>
          <w:tcPr>
            <w:tcW w:w="500" w:type="pct"/>
            <w:vAlign w:val="center"/>
          </w:tcPr>
          <w:p w14:paraId="025C640E" w14:textId="2A46180C" w:rsidR="00472E33" w:rsidRPr="00347080" w:rsidRDefault="00472E33" w:rsidP="00CA5B0E">
            <w:pPr>
              <w:jc w:val="center"/>
              <w:rPr>
                <w:b/>
                <w:color w:val="000000" w:themeColor="text1"/>
              </w:rPr>
            </w:pPr>
            <w:bookmarkStart w:id="165" w:name="_Ref129686815"/>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DA52C5">
              <w:rPr>
                <w:b/>
                <w:noProof/>
                <w:color w:val="000000" w:themeColor="text1"/>
              </w:rPr>
              <w:t>4</w:t>
            </w:r>
            <w:r w:rsidRPr="00347080">
              <w:rPr>
                <w:b/>
                <w:color w:val="000000" w:themeColor="text1"/>
              </w:rPr>
              <w:fldChar w:fldCharType="end"/>
            </w:r>
            <w:bookmarkEnd w:id="165"/>
          </w:p>
        </w:tc>
      </w:tr>
    </w:tbl>
    <w:p w14:paraId="4EA4A06D" w14:textId="77777777" w:rsidR="00472E33" w:rsidRDefault="00472E33" w:rsidP="00472E33">
      <w:pPr>
        <w:rPr>
          <w:sz w:val="24"/>
          <w:szCs w:val="24"/>
        </w:rPr>
      </w:pPr>
    </w:p>
    <w:p w14:paraId="35992F99" w14:textId="21E317A7" w:rsidR="00472E33" w:rsidRDefault="00472E33" w:rsidP="00472E33">
      <w:pPr>
        <w:jc w:val="both"/>
        <w:rPr>
          <w:sz w:val="24"/>
          <w:szCs w:val="24"/>
        </w:rPr>
      </w:pPr>
      <w:r>
        <w:rPr>
          <w:sz w:val="24"/>
          <w:szCs w:val="24"/>
        </w:rPr>
        <w:lastRenderedPageBreak/>
        <w:t xml:space="preserve">where </w:t>
      </w:r>
      <w:r w:rsidRPr="00F00322">
        <w:rPr>
          <w:sz w:val="24"/>
          <w:szCs w:val="24"/>
        </w:rPr>
        <w:t>S</w:t>
      </w:r>
      <w:r>
        <w:rPr>
          <w:sz w:val="24"/>
          <w:szCs w:val="24"/>
        </w:rPr>
        <w:t>WT is</w:t>
      </w:r>
      <w:r w:rsidRPr="00F00322">
        <w:rPr>
          <w:sz w:val="24"/>
          <w:szCs w:val="24"/>
        </w:rPr>
        <w:t xml:space="preserve"> total water saturation (V/V)</w:t>
      </w:r>
      <w:r>
        <w:rPr>
          <w:sz w:val="24"/>
          <w:szCs w:val="24"/>
        </w:rPr>
        <w:t xml:space="preserve">, </w:t>
      </w:r>
      <w:r w:rsidRPr="00F00322">
        <w:rPr>
          <w:sz w:val="24"/>
          <w:szCs w:val="24"/>
        </w:rPr>
        <w:t>R</w:t>
      </w:r>
      <w:r w:rsidRPr="003B23F3">
        <w:rPr>
          <w:sz w:val="24"/>
          <w:szCs w:val="24"/>
          <w:vertAlign w:val="subscript"/>
        </w:rPr>
        <w:t>w</w:t>
      </w:r>
      <w:r w:rsidRPr="00F00322">
        <w:rPr>
          <w:sz w:val="24"/>
          <w:szCs w:val="24"/>
        </w:rPr>
        <w:t xml:space="preserve"> </w:t>
      </w:r>
      <w:r>
        <w:rPr>
          <w:sz w:val="24"/>
          <w:szCs w:val="24"/>
        </w:rPr>
        <w:t>is the r</w:t>
      </w:r>
      <w:r w:rsidRPr="00F00322">
        <w:rPr>
          <w:sz w:val="24"/>
          <w:szCs w:val="24"/>
        </w:rPr>
        <w:t>esistivity of the formation water (ohmm)</w:t>
      </w:r>
      <w:r>
        <w:rPr>
          <w:sz w:val="24"/>
          <w:szCs w:val="24"/>
        </w:rPr>
        <w:t xml:space="preserve">, </w:t>
      </w:r>
      <w:r w:rsidRPr="00F00322">
        <w:rPr>
          <w:sz w:val="24"/>
          <w:szCs w:val="24"/>
        </w:rPr>
        <w:t>m</w:t>
      </w:r>
      <w:r>
        <w:rPr>
          <w:sz w:val="24"/>
          <w:szCs w:val="24"/>
        </w:rPr>
        <w:t xml:space="preserve"> is the </w:t>
      </w:r>
      <w:r w:rsidRPr="00F00322">
        <w:rPr>
          <w:sz w:val="24"/>
          <w:szCs w:val="24"/>
        </w:rPr>
        <w:t>porosity exponent [dimensionless]</w:t>
      </w:r>
      <w:r>
        <w:rPr>
          <w:sz w:val="24"/>
          <w:szCs w:val="24"/>
        </w:rPr>
        <w:t>, n is the</w:t>
      </w:r>
      <w:r w:rsidRPr="00F00322">
        <w:rPr>
          <w:sz w:val="24"/>
          <w:szCs w:val="24"/>
        </w:rPr>
        <w:t xml:space="preserve"> saturation exponent [dimensionless]</w:t>
      </w:r>
      <w:r>
        <w:rPr>
          <w:sz w:val="24"/>
          <w:szCs w:val="24"/>
        </w:rPr>
        <w:t xml:space="preserve">, </w:t>
      </w:r>
      <w:r w:rsidRPr="00F00322">
        <w:rPr>
          <w:sz w:val="24"/>
          <w:szCs w:val="24"/>
        </w:rPr>
        <w:t>a</w:t>
      </w:r>
      <w:r>
        <w:rPr>
          <w:sz w:val="24"/>
          <w:szCs w:val="24"/>
        </w:rPr>
        <w:t xml:space="preserve"> is the</w:t>
      </w:r>
      <w:r w:rsidRPr="00F00322">
        <w:rPr>
          <w:sz w:val="24"/>
          <w:szCs w:val="24"/>
        </w:rPr>
        <w:t xml:space="preserve"> tortuosity factor</w:t>
      </w:r>
      <w:r>
        <w:rPr>
          <w:sz w:val="24"/>
          <w:szCs w:val="24"/>
        </w:rPr>
        <w:t xml:space="preserve"> </w:t>
      </w:r>
      <w:r w:rsidRPr="00F00322">
        <w:rPr>
          <w:sz w:val="24"/>
          <w:szCs w:val="24"/>
        </w:rPr>
        <w:t>[dimensionless]</w:t>
      </w:r>
      <w:r w:rsidR="003C643E">
        <w:rPr>
          <w:sz w:val="24"/>
          <w:szCs w:val="24"/>
        </w:rPr>
        <w:t xml:space="preserve"> and</w:t>
      </w:r>
      <w:r>
        <w:rPr>
          <w:sz w:val="24"/>
          <w:szCs w:val="24"/>
        </w:rPr>
        <w:t xml:space="preserve"> </w:t>
      </w:r>
      <w:r w:rsidRPr="00B11B74">
        <w:rPr>
          <w:rFonts w:ascii="Symbol" w:hAnsi="Symbol"/>
          <w:sz w:val="24"/>
          <w:szCs w:val="24"/>
        </w:rPr>
        <w:t></w:t>
      </w:r>
      <w:r w:rsidR="003B23F3">
        <w:rPr>
          <w:rFonts w:ascii="Symbol" w:hAnsi="Symbol"/>
          <w:sz w:val="24"/>
          <w:szCs w:val="24"/>
        </w:rPr>
        <w:t></w:t>
      </w:r>
      <w:r w:rsidR="003B23F3">
        <w:rPr>
          <w:rFonts w:ascii="Symbol" w:hAnsi="Symbol"/>
          <w:sz w:val="24"/>
          <w:szCs w:val="24"/>
        </w:rPr>
        <w:t></w:t>
      </w:r>
      <w:r w:rsidR="003B23F3" w:rsidRPr="003B23F3">
        <w:rPr>
          <w:sz w:val="24"/>
          <w:szCs w:val="24"/>
        </w:rPr>
        <w:t>=PHIT</w:t>
      </w:r>
      <w:r w:rsidR="003B23F3">
        <w:rPr>
          <w:rFonts w:ascii="Symbol" w:hAnsi="Symbol"/>
          <w:sz w:val="24"/>
          <w:szCs w:val="24"/>
        </w:rPr>
        <w:t></w:t>
      </w:r>
      <w:r>
        <w:rPr>
          <w:sz w:val="24"/>
          <w:szCs w:val="24"/>
        </w:rPr>
        <w:t xml:space="preserve"> is the total </w:t>
      </w:r>
      <w:r w:rsidRPr="00F00322">
        <w:rPr>
          <w:sz w:val="24"/>
          <w:szCs w:val="24"/>
        </w:rPr>
        <w:t>porosity (V/V)</w:t>
      </w:r>
      <w:r w:rsidR="003C643E">
        <w:rPr>
          <w:sz w:val="24"/>
          <w:szCs w:val="24"/>
        </w:rPr>
        <w:t>.</w:t>
      </w:r>
    </w:p>
    <w:p w14:paraId="37940AA9" w14:textId="77777777" w:rsidR="00472E33" w:rsidRDefault="00472E33" w:rsidP="00A75BFC">
      <w:pPr>
        <w:jc w:val="both"/>
        <w:rPr>
          <w:sz w:val="24"/>
          <w:szCs w:val="24"/>
        </w:rPr>
      </w:pPr>
    </w:p>
    <w:p w14:paraId="45B20E8C" w14:textId="67F917FD" w:rsidR="00A00D56" w:rsidRPr="00175CE8" w:rsidRDefault="001B4B2C" w:rsidP="00A75BFC">
      <w:pPr>
        <w:jc w:val="both"/>
        <w:rPr>
          <w:sz w:val="24"/>
          <w:szCs w:val="24"/>
        </w:rPr>
      </w:pPr>
      <w:r>
        <w:rPr>
          <w:sz w:val="24"/>
          <w:szCs w:val="24"/>
        </w:rPr>
        <w:t>As alluded to earlier, t</w:t>
      </w:r>
      <w:r w:rsidR="009F2C5C">
        <w:rPr>
          <w:sz w:val="24"/>
          <w:szCs w:val="24"/>
        </w:rPr>
        <w:t>here was no produced water in this well, so salinity could only be determined from regional analogs. For this well, we determined that a</w:t>
      </w:r>
      <w:r w:rsidR="00A00D56" w:rsidRPr="00C062B1">
        <w:rPr>
          <w:sz w:val="24"/>
          <w:szCs w:val="24"/>
        </w:rPr>
        <w:t xml:space="preserve"> salinity value of ~90,000 ppm NaCl equivalent </w:t>
      </w:r>
      <w:r w:rsidR="009F2C5C">
        <w:rPr>
          <w:sz w:val="24"/>
          <w:szCs w:val="24"/>
        </w:rPr>
        <w:t>to be reasonable from the information we could gather</w:t>
      </w:r>
      <w:r w:rsidR="00D572C4">
        <w:rPr>
          <w:sz w:val="24"/>
          <w:szCs w:val="24"/>
        </w:rPr>
        <w:t>,</w:t>
      </w:r>
      <w:r w:rsidR="00A00D56" w:rsidRPr="00C062B1">
        <w:rPr>
          <w:sz w:val="24"/>
          <w:szCs w:val="24"/>
        </w:rPr>
        <w:t xml:space="preserve"> with a=1</w:t>
      </w:r>
      <w:r w:rsidR="00D572C4">
        <w:rPr>
          <w:sz w:val="24"/>
          <w:szCs w:val="24"/>
        </w:rPr>
        <w:t xml:space="preserve"> and </w:t>
      </w:r>
      <w:r w:rsidR="00A00D56" w:rsidRPr="00C062B1">
        <w:rPr>
          <w:sz w:val="24"/>
          <w:szCs w:val="24"/>
        </w:rPr>
        <w:t>m</w:t>
      </w:r>
      <w:r w:rsidR="00D572C4">
        <w:rPr>
          <w:sz w:val="24"/>
          <w:szCs w:val="24"/>
        </w:rPr>
        <w:t>~</w:t>
      </w:r>
      <w:r w:rsidR="00A00D56" w:rsidRPr="00C062B1">
        <w:rPr>
          <w:sz w:val="24"/>
          <w:szCs w:val="24"/>
        </w:rPr>
        <w:t xml:space="preserve">2 </w:t>
      </w:r>
      <w:r w:rsidR="00D572C4">
        <w:rPr>
          <w:sz w:val="24"/>
          <w:szCs w:val="24"/>
        </w:rPr>
        <w:t>from the core data in</w:t>
      </w:r>
      <w:r w:rsidR="00C062B1" w:rsidRPr="00C062B1">
        <w:rPr>
          <w:sz w:val="24"/>
          <w:szCs w:val="24"/>
        </w:rPr>
        <w:t xml:space="preserve"> </w:t>
      </w:r>
      <w:r w:rsidR="00C062B1" w:rsidRPr="00C062B1">
        <w:rPr>
          <w:sz w:val="24"/>
          <w:szCs w:val="24"/>
        </w:rPr>
        <w:fldChar w:fldCharType="begin"/>
      </w:r>
      <w:r w:rsidR="00C062B1" w:rsidRPr="00C062B1">
        <w:rPr>
          <w:sz w:val="24"/>
          <w:szCs w:val="24"/>
        </w:rPr>
        <w:instrText xml:space="preserve"> REF _Ref129100332 \h  \* MERGEFORMAT </w:instrText>
      </w:r>
      <w:r w:rsidR="00C062B1" w:rsidRPr="00C062B1">
        <w:rPr>
          <w:sz w:val="24"/>
          <w:szCs w:val="24"/>
        </w:rPr>
      </w:r>
      <w:r w:rsidR="00C062B1" w:rsidRPr="00C062B1">
        <w:rPr>
          <w:sz w:val="24"/>
          <w:szCs w:val="24"/>
        </w:rPr>
        <w:fldChar w:fldCharType="separate"/>
      </w:r>
      <w:r w:rsidR="00DA52C5" w:rsidRPr="00DA52C5">
        <w:rPr>
          <w:color w:val="000000" w:themeColor="text1"/>
          <w:sz w:val="24"/>
          <w:szCs w:val="24"/>
        </w:rPr>
        <w:t xml:space="preserve">Figure </w:t>
      </w:r>
      <w:r w:rsidR="00DA52C5" w:rsidRPr="00DA52C5">
        <w:rPr>
          <w:noProof/>
          <w:color w:val="000000" w:themeColor="text1"/>
          <w:sz w:val="24"/>
          <w:szCs w:val="24"/>
        </w:rPr>
        <w:t>11</w:t>
      </w:r>
      <w:r w:rsidR="00C062B1" w:rsidRPr="00C062B1">
        <w:rPr>
          <w:sz w:val="24"/>
          <w:szCs w:val="24"/>
        </w:rPr>
        <w:fldChar w:fldCharType="end"/>
      </w:r>
      <w:r w:rsidR="009A2044">
        <w:rPr>
          <w:sz w:val="24"/>
          <w:szCs w:val="24"/>
        </w:rPr>
        <w:t xml:space="preserve"> </w:t>
      </w:r>
      <w:r w:rsidR="00D572C4">
        <w:rPr>
          <w:sz w:val="24"/>
          <w:szCs w:val="24"/>
        </w:rPr>
        <w:t>(</w:t>
      </w:r>
      <w:r w:rsidR="00845814">
        <w:rPr>
          <w:sz w:val="24"/>
          <w:szCs w:val="24"/>
        </w:rPr>
        <w:t>c</w:t>
      </w:r>
      <w:r w:rsidR="00D572C4">
        <w:rPr>
          <w:sz w:val="24"/>
          <w:szCs w:val="24"/>
        </w:rPr>
        <w:t>)</w:t>
      </w:r>
      <w:r w:rsidR="00C062B1" w:rsidRPr="00C062B1">
        <w:rPr>
          <w:sz w:val="24"/>
          <w:szCs w:val="24"/>
        </w:rPr>
        <w:t xml:space="preserve">. </w:t>
      </w:r>
      <w:r w:rsidR="00472E33">
        <w:rPr>
          <w:sz w:val="24"/>
          <w:szCs w:val="24"/>
        </w:rPr>
        <w:t xml:space="preserve">As there is no n </w:t>
      </w:r>
      <w:r w:rsidR="00ED5FC4">
        <w:rPr>
          <w:sz w:val="24"/>
          <w:szCs w:val="24"/>
        </w:rPr>
        <w:t>data, w</w:t>
      </w:r>
      <w:r w:rsidR="00C062B1" w:rsidRPr="00A75BFC">
        <w:rPr>
          <w:sz w:val="24"/>
          <w:szCs w:val="24"/>
        </w:rPr>
        <w:t>e</w:t>
      </w:r>
      <w:r w:rsidR="00C062B1" w:rsidRPr="00C062B1">
        <w:rPr>
          <w:sz w:val="24"/>
          <w:szCs w:val="24"/>
        </w:rPr>
        <w:t xml:space="preserve"> assume that </w:t>
      </w:r>
      <w:r w:rsidR="00ED5FC4">
        <w:rPr>
          <w:sz w:val="24"/>
          <w:szCs w:val="24"/>
        </w:rPr>
        <w:t xml:space="preserve">both </w:t>
      </w:r>
      <w:r w:rsidR="00C062B1" w:rsidRPr="00C062B1">
        <w:rPr>
          <w:sz w:val="24"/>
          <w:szCs w:val="24"/>
        </w:rPr>
        <w:t>m and n are equal</w:t>
      </w:r>
      <w:r w:rsidR="00C062B1" w:rsidRPr="00A75BFC">
        <w:rPr>
          <w:sz w:val="24"/>
          <w:szCs w:val="24"/>
        </w:rPr>
        <w:t>.</w:t>
      </w:r>
      <w:r w:rsidR="00096849">
        <w:rPr>
          <w:sz w:val="24"/>
          <w:szCs w:val="24"/>
        </w:rPr>
        <w:t xml:space="preserve"> </w:t>
      </w:r>
      <w:r w:rsidR="005E41EF">
        <w:rPr>
          <w:sz w:val="24"/>
          <w:szCs w:val="24"/>
        </w:rPr>
        <w:t>Temperature</w:t>
      </w:r>
      <w:r w:rsidR="00096849">
        <w:rPr>
          <w:sz w:val="24"/>
          <w:szCs w:val="24"/>
        </w:rPr>
        <w:t xml:space="preserve"> was </w:t>
      </w:r>
      <w:r w:rsidR="005E41EF">
        <w:rPr>
          <w:sz w:val="24"/>
          <w:szCs w:val="24"/>
        </w:rPr>
        <w:t>determined</w:t>
      </w:r>
      <w:r w:rsidR="00096849">
        <w:rPr>
          <w:sz w:val="24"/>
          <w:szCs w:val="24"/>
        </w:rPr>
        <w:t xml:space="preserve"> from </w:t>
      </w:r>
      <w:r w:rsidR="005E41EF">
        <w:rPr>
          <w:sz w:val="24"/>
          <w:szCs w:val="24"/>
        </w:rPr>
        <w:t>temperature measured by production logs.</w:t>
      </w:r>
    </w:p>
    <w:p w14:paraId="30189592" w14:textId="77777777" w:rsidR="00A75BFC" w:rsidRPr="00175CE8" w:rsidRDefault="00A75BFC" w:rsidP="00A75BFC">
      <w:pPr>
        <w:jc w:val="both"/>
        <w:rPr>
          <w:sz w:val="24"/>
          <w:szCs w:val="24"/>
        </w:rPr>
      </w:pPr>
    </w:p>
    <w:p w14:paraId="479D3142" w14:textId="6A8D6539" w:rsidR="008F5C93" w:rsidRPr="00175CE8" w:rsidRDefault="003814EC" w:rsidP="004A47BB">
      <w:pPr>
        <w:jc w:val="both"/>
        <w:rPr>
          <w:sz w:val="24"/>
          <w:szCs w:val="24"/>
        </w:rPr>
      </w:pPr>
      <w:r>
        <w:rPr>
          <w:sz w:val="24"/>
          <w:szCs w:val="24"/>
        </w:rPr>
        <w:t>Interestingly, we note the very high saturation values</w:t>
      </w:r>
      <w:r w:rsidR="00ED5FC4">
        <w:rPr>
          <w:sz w:val="24"/>
          <w:szCs w:val="24"/>
        </w:rPr>
        <w:t xml:space="preserve"> being interp</w:t>
      </w:r>
      <w:r w:rsidR="00361EDE">
        <w:rPr>
          <w:sz w:val="24"/>
          <w:szCs w:val="24"/>
        </w:rPr>
        <w:t>re</w:t>
      </w:r>
      <w:r w:rsidR="00ED5FC4">
        <w:rPr>
          <w:sz w:val="24"/>
          <w:szCs w:val="24"/>
        </w:rPr>
        <w:t>ted</w:t>
      </w:r>
      <w:r>
        <w:rPr>
          <w:sz w:val="24"/>
          <w:szCs w:val="24"/>
        </w:rPr>
        <w:t xml:space="preserve">. While we </w:t>
      </w:r>
      <w:r w:rsidR="00ED5FC4">
        <w:rPr>
          <w:sz w:val="24"/>
          <w:szCs w:val="24"/>
        </w:rPr>
        <w:t xml:space="preserve">definitively </w:t>
      </w:r>
      <w:r>
        <w:rPr>
          <w:sz w:val="24"/>
          <w:szCs w:val="24"/>
        </w:rPr>
        <w:t xml:space="preserve">cannot </w:t>
      </w:r>
      <w:r w:rsidR="00ED5FC4">
        <w:rPr>
          <w:sz w:val="24"/>
          <w:szCs w:val="24"/>
        </w:rPr>
        <w:t>exclude the possibility</w:t>
      </w:r>
      <w:r>
        <w:rPr>
          <w:sz w:val="24"/>
          <w:szCs w:val="24"/>
        </w:rPr>
        <w:t xml:space="preserve"> that </w:t>
      </w:r>
      <w:r w:rsidR="00ED5FC4">
        <w:rPr>
          <w:sz w:val="24"/>
          <w:szCs w:val="24"/>
        </w:rPr>
        <w:t>the</w:t>
      </w:r>
      <w:r>
        <w:rPr>
          <w:sz w:val="24"/>
          <w:szCs w:val="24"/>
        </w:rPr>
        <w:t xml:space="preserve"> salinity</w:t>
      </w:r>
      <w:r w:rsidR="00ED5FC4">
        <w:rPr>
          <w:sz w:val="24"/>
          <w:szCs w:val="24"/>
        </w:rPr>
        <w:t xml:space="preserve"> value we have used is incorrect</w:t>
      </w:r>
      <w:r>
        <w:rPr>
          <w:sz w:val="24"/>
          <w:szCs w:val="24"/>
        </w:rPr>
        <w:t xml:space="preserve">, we are confident that there is movable </w:t>
      </w:r>
      <w:r w:rsidR="009F2C5C">
        <w:rPr>
          <w:sz w:val="24"/>
          <w:szCs w:val="24"/>
        </w:rPr>
        <w:t>hydrocarbons</w:t>
      </w:r>
      <w:r w:rsidR="00AD535F">
        <w:rPr>
          <w:sz w:val="24"/>
          <w:szCs w:val="24"/>
        </w:rPr>
        <w:t xml:space="preserve"> present in this interval. </w:t>
      </w:r>
      <w:r w:rsidR="00934ECE">
        <w:rPr>
          <w:sz w:val="24"/>
          <w:szCs w:val="24"/>
        </w:rPr>
        <w:t>Additionally</w:t>
      </w:r>
      <w:r w:rsidR="00AB716D">
        <w:rPr>
          <w:sz w:val="24"/>
          <w:szCs w:val="24"/>
        </w:rPr>
        <w:t xml:space="preserve">, </w:t>
      </w:r>
      <w:r w:rsidR="004B3E54">
        <w:rPr>
          <w:sz w:val="24"/>
          <w:szCs w:val="24"/>
        </w:rPr>
        <w:t>we are cognizant that</w:t>
      </w:r>
      <w:r w:rsidR="00AB716D">
        <w:rPr>
          <w:sz w:val="24"/>
          <w:szCs w:val="24"/>
        </w:rPr>
        <w:t xml:space="preserve"> the </w:t>
      </w:r>
      <w:r w:rsidR="00934ECE">
        <w:rPr>
          <w:sz w:val="24"/>
          <w:szCs w:val="24"/>
        </w:rPr>
        <w:t>wireline</w:t>
      </w:r>
      <w:r w:rsidR="00AB716D">
        <w:rPr>
          <w:sz w:val="24"/>
          <w:szCs w:val="24"/>
        </w:rPr>
        <w:t xml:space="preserve"> logs were acquired pre-</w:t>
      </w:r>
      <w:r w:rsidR="00934ECE">
        <w:rPr>
          <w:sz w:val="24"/>
          <w:szCs w:val="24"/>
        </w:rPr>
        <w:t>production</w:t>
      </w:r>
      <w:r w:rsidR="00AB716D">
        <w:rPr>
          <w:sz w:val="24"/>
          <w:szCs w:val="24"/>
        </w:rPr>
        <w:t xml:space="preserve">. </w:t>
      </w:r>
      <w:r w:rsidR="00DA42CE">
        <w:rPr>
          <w:sz w:val="24"/>
          <w:szCs w:val="24"/>
        </w:rPr>
        <w:t xml:space="preserve">Indeed, when we </w:t>
      </w:r>
      <w:r w:rsidR="00B1794D">
        <w:rPr>
          <w:sz w:val="24"/>
          <w:szCs w:val="24"/>
        </w:rPr>
        <w:t xml:space="preserve">checked the results against production information, </w:t>
      </w:r>
      <w:r w:rsidR="00D24387">
        <w:rPr>
          <w:sz w:val="24"/>
          <w:szCs w:val="24"/>
        </w:rPr>
        <w:t xml:space="preserve">we have found that the intervals marked “PERFS” are still producing oil </w:t>
      </w:r>
      <w:r w:rsidR="008B7320">
        <w:rPr>
          <w:sz w:val="24"/>
          <w:szCs w:val="24"/>
        </w:rPr>
        <w:t>50-100</w:t>
      </w:r>
      <w:r w:rsidR="00D24387">
        <w:rPr>
          <w:sz w:val="24"/>
          <w:szCs w:val="24"/>
        </w:rPr>
        <w:t xml:space="preserve"> </w:t>
      </w:r>
      <w:r w:rsidR="004C5241">
        <w:rPr>
          <w:sz w:val="24"/>
          <w:szCs w:val="24"/>
        </w:rPr>
        <w:t>bopd</w:t>
      </w:r>
      <w:r w:rsidR="00982051">
        <w:rPr>
          <w:sz w:val="24"/>
          <w:szCs w:val="24"/>
        </w:rPr>
        <w:t xml:space="preserve"> currently</w:t>
      </w:r>
      <w:r w:rsidR="00E22C0B">
        <w:rPr>
          <w:sz w:val="24"/>
          <w:szCs w:val="24"/>
        </w:rPr>
        <w:t xml:space="preserve">, with a cumulative production of &gt;500 Mstb, giving us confidence in our interpretation. We </w:t>
      </w:r>
      <w:r w:rsidR="00A0055A">
        <w:rPr>
          <w:sz w:val="24"/>
          <w:szCs w:val="24"/>
        </w:rPr>
        <w:t>also noted that</w:t>
      </w:r>
      <w:r w:rsidR="00B1794D">
        <w:rPr>
          <w:sz w:val="24"/>
          <w:szCs w:val="24"/>
        </w:rPr>
        <w:t xml:space="preserve"> zones where RESDEEP and medium resistivity (RESMED) logs showed a separation</w:t>
      </w:r>
      <w:r w:rsidR="006D2E88">
        <w:rPr>
          <w:sz w:val="24"/>
          <w:szCs w:val="24"/>
        </w:rPr>
        <w:t xml:space="preserve"> were the most prolific </w:t>
      </w:r>
      <w:r w:rsidR="00771489">
        <w:rPr>
          <w:sz w:val="24"/>
          <w:szCs w:val="24"/>
        </w:rPr>
        <w:t xml:space="preserve">production </w:t>
      </w:r>
      <w:r w:rsidR="006D2E88">
        <w:rPr>
          <w:sz w:val="24"/>
          <w:szCs w:val="24"/>
        </w:rPr>
        <w:t>zones</w:t>
      </w:r>
      <w:r w:rsidR="00B1794D">
        <w:rPr>
          <w:sz w:val="24"/>
          <w:szCs w:val="24"/>
        </w:rPr>
        <w:t xml:space="preserve">. In these zones, we </w:t>
      </w:r>
      <w:r w:rsidR="00771489">
        <w:rPr>
          <w:sz w:val="24"/>
          <w:szCs w:val="24"/>
        </w:rPr>
        <w:t xml:space="preserve">viewed the separation </w:t>
      </w:r>
      <w:r w:rsidR="000F35B7">
        <w:rPr>
          <w:sz w:val="24"/>
          <w:szCs w:val="24"/>
        </w:rPr>
        <w:t>as indicative of</w:t>
      </w:r>
      <w:r w:rsidR="00B1794D">
        <w:rPr>
          <w:sz w:val="24"/>
          <w:szCs w:val="24"/>
        </w:rPr>
        <w:t xml:space="preserve"> permeability presence, which we viewed as a proxy for producibility. </w:t>
      </w:r>
    </w:p>
    <w:p w14:paraId="6B6AC1EC" w14:textId="77777777" w:rsidR="004858DD" w:rsidRDefault="004858DD"/>
    <w:p w14:paraId="2FF842B8" w14:textId="77777777" w:rsidR="00845814" w:rsidRPr="001119FE" w:rsidRDefault="00845814" w:rsidP="00845814">
      <w:pPr>
        <w:pStyle w:val="Subtitle"/>
        <w:rPr>
          <w:rFonts w:ascii="Times New Roman" w:hAnsi="Times New Roman" w:cs="Times New Roman"/>
          <w:sz w:val="28"/>
          <w:szCs w:val="28"/>
        </w:rPr>
      </w:pPr>
      <w:r>
        <w:rPr>
          <w:rFonts w:ascii="Times New Roman" w:hAnsi="Times New Roman" w:cs="Times New Roman"/>
          <w:sz w:val="28"/>
          <w:szCs w:val="28"/>
        </w:rPr>
        <w:t>Limitations of Study</w:t>
      </w:r>
    </w:p>
    <w:p w14:paraId="62246B7A" w14:textId="77777777" w:rsidR="00845814" w:rsidRPr="00185C33" w:rsidRDefault="00845814" w:rsidP="00845814">
      <w:pPr>
        <w:jc w:val="both"/>
        <w:rPr>
          <w:sz w:val="24"/>
          <w:szCs w:val="24"/>
        </w:rPr>
      </w:pPr>
      <w:r>
        <w:rPr>
          <w:sz w:val="24"/>
          <w:szCs w:val="24"/>
        </w:rPr>
        <w:t>This study is limited by the fact that in both our case studies, we only had a limited amount of data which intersected these unique mineralogies. As such, while our interpretations and analysis are valid and useful for the exact lithologies and compositions of rocks that we have worked with, they may not necessarily be fully applicable to all other rocks containing these unique mineralogies considering the possible variations in microstructure, composition, and grain size. More data on unique minerology will give us a better idea of the range of petrophysical effects we can expect to see within these rocks. We instead recommend that interpretation methods be developed from first principles and tailored to the available data and geology of the area.</w:t>
      </w:r>
    </w:p>
    <w:p w14:paraId="1D8DF6C6" w14:textId="77777777" w:rsidR="00845814" w:rsidRDefault="00845814" w:rsidP="00367907">
      <w:pPr>
        <w:pStyle w:val="Subtitle"/>
        <w:rPr>
          <w:rFonts w:ascii="Times New Roman" w:hAnsi="Times New Roman" w:cs="Times New Roman"/>
          <w:sz w:val="28"/>
          <w:szCs w:val="28"/>
        </w:rPr>
      </w:pPr>
    </w:p>
    <w:p w14:paraId="172B0CB7" w14:textId="5A9AE7F5" w:rsidR="00367907" w:rsidRPr="006B70A9" w:rsidRDefault="00367907" w:rsidP="00367907">
      <w:pPr>
        <w:pStyle w:val="Subtitle"/>
        <w:rPr>
          <w:rFonts w:ascii="Times New Roman" w:hAnsi="Times New Roman" w:cs="Times New Roman"/>
          <w:sz w:val="28"/>
          <w:szCs w:val="28"/>
        </w:rPr>
      </w:pPr>
      <w:r w:rsidRPr="006B70A9">
        <w:rPr>
          <w:rFonts w:ascii="Times New Roman" w:hAnsi="Times New Roman" w:cs="Times New Roman"/>
          <w:sz w:val="28"/>
          <w:szCs w:val="28"/>
        </w:rPr>
        <w:t>Conclusions</w:t>
      </w:r>
    </w:p>
    <w:p w14:paraId="221EA182" w14:textId="5B687018" w:rsidR="009B09D0" w:rsidRDefault="009D3766" w:rsidP="00AB789C">
      <w:pPr>
        <w:jc w:val="both"/>
        <w:rPr>
          <w:sz w:val="24"/>
          <w:szCs w:val="24"/>
        </w:rPr>
      </w:pPr>
      <w:r>
        <w:rPr>
          <w:sz w:val="24"/>
          <w:szCs w:val="24"/>
        </w:rPr>
        <w:t>Analysis of both of our case studies show that while</w:t>
      </w:r>
      <w:r w:rsidR="00EF5976">
        <w:rPr>
          <w:sz w:val="24"/>
          <w:szCs w:val="24"/>
        </w:rPr>
        <w:t xml:space="preserve"> opalines and tuffaceous reservoirs are uncommon and hence not typically associated wit</w:t>
      </w:r>
      <w:r w:rsidR="00A45C48">
        <w:rPr>
          <w:sz w:val="24"/>
          <w:szCs w:val="24"/>
        </w:rPr>
        <w:t>h reservoir potential</w:t>
      </w:r>
      <w:r w:rsidR="00406362">
        <w:rPr>
          <w:sz w:val="24"/>
          <w:szCs w:val="24"/>
        </w:rPr>
        <w:t xml:space="preserve">, the unique microstructures </w:t>
      </w:r>
      <w:r w:rsidR="00E273E6">
        <w:rPr>
          <w:sz w:val="24"/>
          <w:szCs w:val="24"/>
        </w:rPr>
        <w:t xml:space="preserve">found in both wells indicate that they do in fact have potential to store </w:t>
      </w:r>
      <w:r w:rsidR="006C7F25">
        <w:rPr>
          <w:sz w:val="24"/>
          <w:szCs w:val="24"/>
        </w:rPr>
        <w:t xml:space="preserve">hydrocarbons. </w:t>
      </w:r>
      <w:r w:rsidR="002E3959">
        <w:rPr>
          <w:sz w:val="24"/>
          <w:szCs w:val="24"/>
        </w:rPr>
        <w:t xml:space="preserve">With the opaline Well DS, </w:t>
      </w:r>
      <w:r w:rsidR="00CD4106">
        <w:rPr>
          <w:sz w:val="24"/>
          <w:szCs w:val="24"/>
        </w:rPr>
        <w:t xml:space="preserve">there were hydrocarbon traces, while with the volcanic Well </w:t>
      </w:r>
      <w:r w:rsidR="00032C99">
        <w:rPr>
          <w:sz w:val="24"/>
          <w:szCs w:val="24"/>
        </w:rPr>
        <w:t>CP is a prolific producer.</w:t>
      </w:r>
    </w:p>
    <w:p w14:paraId="44DD6FCF" w14:textId="77777777" w:rsidR="009B09D0" w:rsidRDefault="009B09D0" w:rsidP="00AB789C">
      <w:pPr>
        <w:jc w:val="both"/>
        <w:rPr>
          <w:sz w:val="24"/>
          <w:szCs w:val="24"/>
        </w:rPr>
      </w:pPr>
    </w:p>
    <w:p w14:paraId="3499FF72" w14:textId="6EDDFE7F" w:rsidR="009B09D0" w:rsidRDefault="006C7F25" w:rsidP="00AB789C">
      <w:pPr>
        <w:jc w:val="both"/>
        <w:rPr>
          <w:sz w:val="24"/>
          <w:szCs w:val="24"/>
        </w:rPr>
      </w:pPr>
      <w:r>
        <w:rPr>
          <w:sz w:val="24"/>
          <w:szCs w:val="24"/>
        </w:rPr>
        <w:t xml:space="preserve">In opalines, opal-CT MS/LS </w:t>
      </w:r>
      <w:r w:rsidR="00795E8D">
        <w:rPr>
          <w:sz w:val="24"/>
          <w:szCs w:val="24"/>
        </w:rPr>
        <w:t>create a microporous structure that</w:t>
      </w:r>
      <w:r w:rsidR="001F473F">
        <w:rPr>
          <w:sz w:val="24"/>
          <w:szCs w:val="24"/>
        </w:rPr>
        <w:t xml:space="preserve"> could potentially store fluids. </w:t>
      </w:r>
      <w:r w:rsidR="00DE7D97">
        <w:rPr>
          <w:sz w:val="24"/>
          <w:szCs w:val="24"/>
        </w:rPr>
        <w:t xml:space="preserve">Opalines can be fracture or matrix-porosity </w:t>
      </w:r>
      <w:r w:rsidR="00533C32">
        <w:rPr>
          <w:sz w:val="24"/>
          <w:szCs w:val="24"/>
        </w:rPr>
        <w:t>dominated,</w:t>
      </w:r>
      <w:r w:rsidR="00DE7D97">
        <w:rPr>
          <w:sz w:val="24"/>
          <w:szCs w:val="24"/>
        </w:rPr>
        <w:t xml:space="preserve"> </w:t>
      </w:r>
      <w:r w:rsidR="00DE2B25">
        <w:rPr>
          <w:sz w:val="24"/>
          <w:szCs w:val="24"/>
        </w:rPr>
        <w:t>and bot</w:t>
      </w:r>
      <w:r w:rsidR="00915B6A">
        <w:rPr>
          <w:sz w:val="24"/>
          <w:szCs w:val="24"/>
        </w:rPr>
        <w:t xml:space="preserve">h allow hydrocarbons to be stored within the rocks, </w:t>
      </w:r>
      <w:r w:rsidR="00533C32">
        <w:rPr>
          <w:sz w:val="24"/>
          <w:szCs w:val="24"/>
        </w:rPr>
        <w:t>al</w:t>
      </w:r>
      <w:r w:rsidR="00915B6A">
        <w:rPr>
          <w:sz w:val="24"/>
          <w:szCs w:val="24"/>
        </w:rPr>
        <w:t xml:space="preserve">though through </w:t>
      </w:r>
      <w:r w:rsidR="00533C32">
        <w:rPr>
          <w:sz w:val="24"/>
          <w:szCs w:val="24"/>
        </w:rPr>
        <w:t>different means. Hence</w:t>
      </w:r>
      <w:r w:rsidR="006B6F1C">
        <w:rPr>
          <w:sz w:val="24"/>
          <w:szCs w:val="24"/>
        </w:rPr>
        <w:t>,</w:t>
      </w:r>
      <w:r w:rsidR="00533C32">
        <w:rPr>
          <w:sz w:val="24"/>
          <w:szCs w:val="24"/>
        </w:rPr>
        <w:t xml:space="preserve"> we hypothesize that opalines can be classified as LRLC pay and </w:t>
      </w:r>
      <w:r w:rsidR="009B09D0">
        <w:rPr>
          <w:sz w:val="24"/>
          <w:szCs w:val="24"/>
        </w:rPr>
        <w:t>should not be ignored simply because typical hydrocarbon markers do not show up on logs.</w:t>
      </w:r>
      <w:r w:rsidR="004131C6">
        <w:rPr>
          <w:sz w:val="24"/>
          <w:szCs w:val="24"/>
        </w:rPr>
        <w:t xml:space="preserve"> In tuffs and volcanics, </w:t>
      </w:r>
      <w:r w:rsidR="006D6535">
        <w:rPr>
          <w:sz w:val="24"/>
          <w:szCs w:val="24"/>
        </w:rPr>
        <w:t>the</w:t>
      </w:r>
      <w:r w:rsidR="00BB071A">
        <w:rPr>
          <w:sz w:val="24"/>
          <w:szCs w:val="24"/>
        </w:rPr>
        <w:t xml:space="preserve"> </w:t>
      </w:r>
      <w:r w:rsidR="00006357">
        <w:rPr>
          <w:sz w:val="24"/>
          <w:szCs w:val="24"/>
        </w:rPr>
        <w:t>heterogeneity</w:t>
      </w:r>
      <w:r w:rsidR="00BB071A">
        <w:rPr>
          <w:sz w:val="24"/>
          <w:szCs w:val="24"/>
        </w:rPr>
        <w:t xml:space="preserve"> of pore sizes </w:t>
      </w:r>
      <w:r w:rsidR="00006357">
        <w:rPr>
          <w:sz w:val="24"/>
          <w:szCs w:val="24"/>
        </w:rPr>
        <w:t>means</w:t>
      </w:r>
      <w:r w:rsidR="00DC039D">
        <w:rPr>
          <w:sz w:val="24"/>
          <w:szCs w:val="24"/>
        </w:rPr>
        <w:t xml:space="preserve"> increase</w:t>
      </w:r>
      <w:r w:rsidR="00006357">
        <w:rPr>
          <w:sz w:val="24"/>
          <w:szCs w:val="24"/>
        </w:rPr>
        <w:t>d</w:t>
      </w:r>
      <w:r w:rsidR="00DC039D">
        <w:rPr>
          <w:sz w:val="24"/>
          <w:szCs w:val="24"/>
        </w:rPr>
        <w:t xml:space="preserve"> connectivity</w:t>
      </w:r>
      <w:r w:rsidR="0094466B">
        <w:rPr>
          <w:sz w:val="24"/>
          <w:szCs w:val="24"/>
        </w:rPr>
        <w:t>.</w:t>
      </w:r>
      <w:r w:rsidR="00DC039D">
        <w:rPr>
          <w:sz w:val="24"/>
          <w:szCs w:val="24"/>
        </w:rPr>
        <w:t xml:space="preserve"> </w:t>
      </w:r>
      <w:r w:rsidR="00EC30D4">
        <w:rPr>
          <w:sz w:val="24"/>
          <w:szCs w:val="24"/>
        </w:rPr>
        <w:t xml:space="preserve">We also observe that </w:t>
      </w:r>
      <w:r w:rsidR="00335BF8">
        <w:rPr>
          <w:sz w:val="24"/>
          <w:szCs w:val="24"/>
        </w:rPr>
        <w:t xml:space="preserve">dominantly thin and laminated </w:t>
      </w:r>
      <w:r w:rsidR="00DC039D">
        <w:rPr>
          <w:sz w:val="24"/>
          <w:szCs w:val="24"/>
        </w:rPr>
        <w:t xml:space="preserve">pore geometry </w:t>
      </w:r>
      <w:r w:rsidR="00335BF8">
        <w:rPr>
          <w:sz w:val="24"/>
          <w:szCs w:val="24"/>
        </w:rPr>
        <w:t>reduces residual oil</w:t>
      </w:r>
      <w:r w:rsidR="000E515A">
        <w:rPr>
          <w:sz w:val="24"/>
          <w:szCs w:val="24"/>
        </w:rPr>
        <w:t xml:space="preserve"> within the rock. Petrophysical interpretations of old Russian style logs showed high saturation </w:t>
      </w:r>
      <w:r w:rsidR="000E515A">
        <w:rPr>
          <w:sz w:val="24"/>
          <w:szCs w:val="24"/>
        </w:rPr>
        <w:lastRenderedPageBreak/>
        <w:t xml:space="preserve">values, </w:t>
      </w:r>
      <w:r w:rsidR="00B82DCF">
        <w:rPr>
          <w:sz w:val="24"/>
          <w:szCs w:val="24"/>
        </w:rPr>
        <w:t>confirmed</w:t>
      </w:r>
      <w:r w:rsidR="000E515A">
        <w:rPr>
          <w:sz w:val="24"/>
          <w:szCs w:val="24"/>
        </w:rPr>
        <w:t xml:space="preserve"> by high </w:t>
      </w:r>
      <w:r w:rsidR="009C6DC4">
        <w:rPr>
          <w:sz w:val="24"/>
          <w:szCs w:val="24"/>
        </w:rPr>
        <w:t>hydrocarbon production</w:t>
      </w:r>
      <w:r w:rsidR="00D4458F">
        <w:rPr>
          <w:sz w:val="24"/>
          <w:szCs w:val="24"/>
        </w:rPr>
        <w:t xml:space="preserve"> within the intervals of interpreted high saturation. Furthermore, we </w:t>
      </w:r>
      <w:r w:rsidR="009C6DC4">
        <w:rPr>
          <w:sz w:val="24"/>
          <w:szCs w:val="24"/>
        </w:rPr>
        <w:t xml:space="preserve">note that </w:t>
      </w:r>
      <w:r w:rsidR="00FA6AEC">
        <w:rPr>
          <w:sz w:val="24"/>
          <w:szCs w:val="24"/>
        </w:rPr>
        <w:t>bigger separations between deep and medium resistivity curves coincide with intervals of high production</w:t>
      </w:r>
      <w:r w:rsidR="00B45483">
        <w:rPr>
          <w:sz w:val="24"/>
          <w:szCs w:val="24"/>
        </w:rPr>
        <w:t>, suggesting that this can be used as a proxy for producibility.</w:t>
      </w:r>
    </w:p>
    <w:p w14:paraId="1C011B87" w14:textId="77777777" w:rsidR="00216DEB" w:rsidRDefault="00216DEB" w:rsidP="00AB789C">
      <w:pPr>
        <w:jc w:val="both"/>
        <w:rPr>
          <w:sz w:val="24"/>
          <w:szCs w:val="24"/>
        </w:rPr>
      </w:pPr>
    </w:p>
    <w:p w14:paraId="52793EE0" w14:textId="77777777" w:rsidR="00367907" w:rsidRDefault="00367907"/>
    <w:p w14:paraId="784A4E7A" w14:textId="77777777" w:rsidR="000C3792" w:rsidRPr="006B70A9" w:rsidRDefault="000C3792" w:rsidP="000C3792">
      <w:pPr>
        <w:pStyle w:val="Subtitle"/>
        <w:rPr>
          <w:rFonts w:ascii="Times New Roman" w:hAnsi="Times New Roman" w:cs="Times New Roman"/>
          <w:sz w:val="28"/>
          <w:szCs w:val="28"/>
        </w:rPr>
      </w:pPr>
      <w:r w:rsidRPr="00D06774">
        <w:rPr>
          <w:rFonts w:ascii="Times New Roman" w:hAnsi="Times New Roman" w:cs="Times New Roman"/>
          <w:sz w:val="28"/>
          <w:szCs w:val="28"/>
        </w:rPr>
        <w:t>Abbreviations</w:t>
      </w:r>
    </w:p>
    <w:tbl>
      <w:tblPr>
        <w:tblW w:w="5000" w:type="pct"/>
        <w:tblLook w:val="04A0" w:firstRow="1" w:lastRow="0" w:firstColumn="1" w:lastColumn="0" w:noHBand="0" w:noVBand="1"/>
      </w:tblPr>
      <w:tblGrid>
        <w:gridCol w:w="1095"/>
        <w:gridCol w:w="8265"/>
      </w:tblGrid>
      <w:tr w:rsidR="000908CB" w:rsidRPr="003B5971" w14:paraId="37DD3F43" w14:textId="77777777" w:rsidTr="00385E2B">
        <w:trPr>
          <w:trHeight w:val="300"/>
        </w:trPr>
        <w:tc>
          <w:tcPr>
            <w:tcW w:w="585" w:type="pct"/>
            <w:tcBorders>
              <w:top w:val="nil"/>
              <w:left w:val="nil"/>
              <w:bottom w:val="nil"/>
              <w:right w:val="nil"/>
            </w:tcBorders>
            <w:shd w:val="clear" w:color="auto" w:fill="auto"/>
            <w:noWrap/>
            <w:vAlign w:val="center"/>
          </w:tcPr>
          <w:p w14:paraId="6EF4EB0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bopd</w:t>
            </w:r>
          </w:p>
        </w:tc>
        <w:tc>
          <w:tcPr>
            <w:tcW w:w="4415" w:type="pct"/>
            <w:tcBorders>
              <w:top w:val="nil"/>
              <w:left w:val="nil"/>
              <w:bottom w:val="nil"/>
              <w:right w:val="nil"/>
            </w:tcBorders>
            <w:shd w:val="clear" w:color="auto" w:fill="auto"/>
            <w:noWrap/>
            <w:vAlign w:val="center"/>
          </w:tcPr>
          <w:p w14:paraId="44E8F3C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barrels of oil per day</w:t>
            </w:r>
          </w:p>
        </w:tc>
      </w:tr>
      <w:tr w:rsidR="000908CB" w:rsidRPr="003B5971" w14:paraId="1F54D947" w14:textId="77777777" w:rsidTr="00385E2B">
        <w:trPr>
          <w:trHeight w:val="300"/>
        </w:trPr>
        <w:tc>
          <w:tcPr>
            <w:tcW w:w="585" w:type="pct"/>
            <w:tcBorders>
              <w:top w:val="nil"/>
              <w:left w:val="nil"/>
              <w:bottom w:val="nil"/>
              <w:right w:val="nil"/>
            </w:tcBorders>
            <w:shd w:val="clear" w:color="auto" w:fill="auto"/>
            <w:noWrap/>
            <w:vAlign w:val="center"/>
          </w:tcPr>
          <w:p w14:paraId="3DD0ADA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CALI</w:t>
            </w:r>
          </w:p>
        </w:tc>
        <w:tc>
          <w:tcPr>
            <w:tcW w:w="4415" w:type="pct"/>
            <w:tcBorders>
              <w:top w:val="nil"/>
              <w:left w:val="nil"/>
              <w:bottom w:val="nil"/>
              <w:right w:val="nil"/>
            </w:tcBorders>
            <w:shd w:val="clear" w:color="auto" w:fill="auto"/>
            <w:noWrap/>
            <w:vAlign w:val="center"/>
          </w:tcPr>
          <w:p w14:paraId="09A1CD7D" w14:textId="0957B2C1"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caliper</w:t>
            </w:r>
          </w:p>
        </w:tc>
      </w:tr>
      <w:tr w:rsidR="000908CB" w:rsidRPr="003B5971" w14:paraId="08F7037F" w14:textId="77777777" w:rsidTr="00385E2B">
        <w:trPr>
          <w:trHeight w:val="300"/>
        </w:trPr>
        <w:tc>
          <w:tcPr>
            <w:tcW w:w="585" w:type="pct"/>
            <w:tcBorders>
              <w:top w:val="nil"/>
              <w:left w:val="nil"/>
              <w:bottom w:val="nil"/>
              <w:right w:val="nil"/>
            </w:tcBorders>
            <w:shd w:val="clear" w:color="auto" w:fill="auto"/>
            <w:noWrap/>
            <w:vAlign w:val="center"/>
          </w:tcPr>
          <w:p w14:paraId="15203A5C" w14:textId="77777777" w:rsidR="000908CB" w:rsidRDefault="000908CB" w:rsidP="003F5242">
            <w:pPr>
              <w:rPr>
                <w:rFonts w:eastAsia="Times New Roman" w:cs="Arial"/>
                <w:b/>
                <w:bCs/>
                <w:color w:val="404040"/>
                <w:sz w:val="19"/>
                <w:szCs w:val="19"/>
                <w:lang w:val="en-GB" w:eastAsia="ko-KR"/>
              </w:rPr>
            </w:pPr>
            <w:r w:rsidRPr="003B5971">
              <w:rPr>
                <w:rFonts w:eastAsia="Times New Roman" w:cs="Arial"/>
                <w:b/>
                <w:bCs/>
                <w:color w:val="404040"/>
                <w:sz w:val="19"/>
                <w:szCs w:val="19"/>
                <w:lang w:val="en-GB" w:eastAsia="ko-KR"/>
              </w:rPr>
              <w:t>CPI</w:t>
            </w:r>
          </w:p>
        </w:tc>
        <w:tc>
          <w:tcPr>
            <w:tcW w:w="4415" w:type="pct"/>
            <w:tcBorders>
              <w:top w:val="nil"/>
              <w:left w:val="nil"/>
              <w:bottom w:val="nil"/>
              <w:right w:val="nil"/>
            </w:tcBorders>
            <w:shd w:val="clear" w:color="auto" w:fill="auto"/>
            <w:noWrap/>
            <w:vAlign w:val="center"/>
          </w:tcPr>
          <w:p w14:paraId="106B8C6E" w14:textId="77777777" w:rsidR="000908CB" w:rsidRDefault="000908CB" w:rsidP="003F5242">
            <w:pPr>
              <w:rPr>
                <w:rFonts w:eastAsia="Times New Roman" w:cs="Arial"/>
                <w:color w:val="404040"/>
                <w:sz w:val="19"/>
                <w:szCs w:val="19"/>
                <w:lang w:val="en-GB" w:eastAsia="ko-KR"/>
              </w:rPr>
            </w:pPr>
            <w:r w:rsidRPr="003B5971">
              <w:rPr>
                <w:rFonts w:eastAsia="Times New Roman" w:cs="Arial"/>
                <w:color w:val="404040"/>
                <w:sz w:val="19"/>
                <w:szCs w:val="19"/>
                <w:lang w:val="en-GB" w:eastAsia="ko-KR"/>
              </w:rPr>
              <w:t>computer processed interpretation</w:t>
            </w:r>
          </w:p>
        </w:tc>
      </w:tr>
      <w:tr w:rsidR="000908CB" w:rsidRPr="003B5971" w14:paraId="53A6BF4B" w14:textId="77777777" w:rsidTr="00385E2B">
        <w:trPr>
          <w:trHeight w:val="300"/>
        </w:trPr>
        <w:tc>
          <w:tcPr>
            <w:tcW w:w="585" w:type="pct"/>
            <w:tcBorders>
              <w:top w:val="nil"/>
              <w:left w:val="nil"/>
              <w:bottom w:val="nil"/>
              <w:right w:val="nil"/>
            </w:tcBorders>
            <w:shd w:val="clear" w:color="auto" w:fill="auto"/>
            <w:noWrap/>
            <w:vAlign w:val="center"/>
          </w:tcPr>
          <w:p w14:paraId="074DE712" w14:textId="77777777" w:rsidR="000908CB"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D-N</w:t>
            </w:r>
          </w:p>
        </w:tc>
        <w:tc>
          <w:tcPr>
            <w:tcW w:w="4415" w:type="pct"/>
            <w:tcBorders>
              <w:top w:val="nil"/>
              <w:left w:val="nil"/>
              <w:bottom w:val="nil"/>
              <w:right w:val="nil"/>
            </w:tcBorders>
            <w:shd w:val="clear" w:color="auto" w:fill="auto"/>
            <w:noWrap/>
            <w:vAlign w:val="center"/>
          </w:tcPr>
          <w:p w14:paraId="52A65F66" w14:textId="77777777" w:rsidR="000908CB"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neutron density</w:t>
            </w:r>
          </w:p>
        </w:tc>
      </w:tr>
      <w:tr w:rsidR="000908CB" w:rsidRPr="003B5971" w14:paraId="7FD695CF" w14:textId="77777777" w:rsidTr="00385E2B">
        <w:trPr>
          <w:trHeight w:val="300"/>
        </w:trPr>
        <w:tc>
          <w:tcPr>
            <w:tcW w:w="585" w:type="pct"/>
            <w:tcBorders>
              <w:top w:val="nil"/>
              <w:left w:val="nil"/>
              <w:bottom w:val="nil"/>
              <w:right w:val="nil"/>
            </w:tcBorders>
            <w:shd w:val="clear" w:color="auto" w:fill="auto"/>
            <w:noWrap/>
            <w:vAlign w:val="center"/>
          </w:tcPr>
          <w:p w14:paraId="3F058806" w14:textId="77777777" w:rsidR="000908CB"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DRHO</w:t>
            </w:r>
          </w:p>
        </w:tc>
        <w:tc>
          <w:tcPr>
            <w:tcW w:w="4415" w:type="pct"/>
            <w:tcBorders>
              <w:top w:val="nil"/>
              <w:left w:val="nil"/>
              <w:bottom w:val="nil"/>
              <w:right w:val="nil"/>
            </w:tcBorders>
            <w:shd w:val="clear" w:color="auto" w:fill="auto"/>
            <w:noWrap/>
            <w:vAlign w:val="center"/>
          </w:tcPr>
          <w:p w14:paraId="5240179C" w14:textId="77777777" w:rsidR="000908CB"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bulk density correction</w:t>
            </w:r>
          </w:p>
        </w:tc>
      </w:tr>
      <w:tr w:rsidR="000908CB" w:rsidRPr="003B5971" w14:paraId="665C7FB6" w14:textId="77777777" w:rsidTr="00385E2B">
        <w:trPr>
          <w:trHeight w:val="300"/>
        </w:trPr>
        <w:tc>
          <w:tcPr>
            <w:tcW w:w="585" w:type="pct"/>
            <w:tcBorders>
              <w:top w:val="nil"/>
              <w:left w:val="nil"/>
              <w:bottom w:val="nil"/>
              <w:right w:val="nil"/>
            </w:tcBorders>
            <w:shd w:val="clear" w:color="auto" w:fill="auto"/>
            <w:noWrap/>
            <w:vAlign w:val="center"/>
            <w:hideMark/>
          </w:tcPr>
          <w:p w14:paraId="663E13BE"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g/cc</w:t>
            </w:r>
          </w:p>
        </w:tc>
        <w:tc>
          <w:tcPr>
            <w:tcW w:w="4415" w:type="pct"/>
            <w:tcBorders>
              <w:top w:val="nil"/>
              <w:left w:val="nil"/>
              <w:bottom w:val="nil"/>
              <w:right w:val="nil"/>
            </w:tcBorders>
            <w:shd w:val="clear" w:color="auto" w:fill="auto"/>
            <w:noWrap/>
            <w:vAlign w:val="center"/>
            <w:hideMark/>
          </w:tcPr>
          <w:p w14:paraId="76884F70"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gram per cubic centimetre</w:t>
            </w:r>
          </w:p>
        </w:tc>
      </w:tr>
      <w:tr w:rsidR="000908CB" w:rsidRPr="003B5971" w14:paraId="6872952C" w14:textId="77777777" w:rsidTr="00385E2B">
        <w:trPr>
          <w:trHeight w:val="300"/>
        </w:trPr>
        <w:tc>
          <w:tcPr>
            <w:tcW w:w="585" w:type="pct"/>
            <w:tcBorders>
              <w:top w:val="nil"/>
              <w:left w:val="nil"/>
              <w:bottom w:val="nil"/>
              <w:right w:val="nil"/>
            </w:tcBorders>
            <w:shd w:val="clear" w:color="auto" w:fill="auto"/>
            <w:noWrap/>
            <w:vAlign w:val="center"/>
            <w:hideMark/>
          </w:tcPr>
          <w:p w14:paraId="059C450F"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GAPI</w:t>
            </w:r>
          </w:p>
        </w:tc>
        <w:tc>
          <w:tcPr>
            <w:tcW w:w="4415" w:type="pct"/>
            <w:tcBorders>
              <w:top w:val="nil"/>
              <w:left w:val="nil"/>
              <w:bottom w:val="nil"/>
              <w:right w:val="nil"/>
            </w:tcBorders>
            <w:shd w:val="clear" w:color="auto" w:fill="auto"/>
            <w:noWrap/>
            <w:vAlign w:val="center"/>
            <w:hideMark/>
          </w:tcPr>
          <w:p w14:paraId="5711FF0E"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gamma-ray (American petroleum industry) units</w:t>
            </w:r>
          </w:p>
        </w:tc>
      </w:tr>
      <w:tr w:rsidR="000908CB" w:rsidRPr="003B5971" w14:paraId="72E72F33" w14:textId="77777777" w:rsidTr="00385E2B">
        <w:trPr>
          <w:trHeight w:val="300"/>
        </w:trPr>
        <w:tc>
          <w:tcPr>
            <w:tcW w:w="585" w:type="pct"/>
            <w:tcBorders>
              <w:top w:val="nil"/>
              <w:left w:val="nil"/>
              <w:bottom w:val="nil"/>
              <w:right w:val="nil"/>
            </w:tcBorders>
            <w:shd w:val="clear" w:color="auto" w:fill="auto"/>
            <w:noWrap/>
            <w:vAlign w:val="center"/>
            <w:hideMark/>
          </w:tcPr>
          <w:p w14:paraId="0ED1B81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GR</w:t>
            </w:r>
          </w:p>
        </w:tc>
        <w:tc>
          <w:tcPr>
            <w:tcW w:w="4415" w:type="pct"/>
            <w:tcBorders>
              <w:top w:val="nil"/>
              <w:left w:val="nil"/>
              <w:bottom w:val="nil"/>
              <w:right w:val="nil"/>
            </w:tcBorders>
            <w:shd w:val="clear" w:color="auto" w:fill="auto"/>
            <w:noWrap/>
            <w:vAlign w:val="center"/>
            <w:hideMark/>
          </w:tcPr>
          <w:p w14:paraId="1E8F1A0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gamma-ray</w:t>
            </w:r>
          </w:p>
        </w:tc>
      </w:tr>
      <w:tr w:rsidR="000908CB" w:rsidRPr="003B5971" w14:paraId="6A289AB7" w14:textId="77777777" w:rsidTr="00385E2B">
        <w:trPr>
          <w:trHeight w:val="300"/>
        </w:trPr>
        <w:tc>
          <w:tcPr>
            <w:tcW w:w="585" w:type="pct"/>
            <w:tcBorders>
              <w:top w:val="nil"/>
              <w:left w:val="nil"/>
              <w:bottom w:val="nil"/>
              <w:right w:val="nil"/>
            </w:tcBorders>
            <w:shd w:val="clear" w:color="auto" w:fill="auto"/>
            <w:noWrap/>
            <w:vAlign w:val="center"/>
            <w:hideMark/>
          </w:tcPr>
          <w:p w14:paraId="2A0AA67F"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GRV</w:t>
            </w:r>
          </w:p>
        </w:tc>
        <w:tc>
          <w:tcPr>
            <w:tcW w:w="4415" w:type="pct"/>
            <w:tcBorders>
              <w:top w:val="nil"/>
              <w:left w:val="nil"/>
              <w:bottom w:val="nil"/>
              <w:right w:val="nil"/>
            </w:tcBorders>
            <w:shd w:val="clear" w:color="auto" w:fill="auto"/>
            <w:noWrap/>
            <w:vAlign w:val="center"/>
            <w:hideMark/>
          </w:tcPr>
          <w:p w14:paraId="75A2306C"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gross rock volume</w:t>
            </w:r>
          </w:p>
        </w:tc>
      </w:tr>
      <w:tr w:rsidR="000908CB" w:rsidRPr="003B5971" w14:paraId="566A5074" w14:textId="77777777" w:rsidTr="00385E2B">
        <w:trPr>
          <w:trHeight w:val="300"/>
        </w:trPr>
        <w:tc>
          <w:tcPr>
            <w:tcW w:w="585" w:type="pct"/>
            <w:tcBorders>
              <w:top w:val="nil"/>
              <w:left w:val="nil"/>
              <w:bottom w:val="nil"/>
              <w:right w:val="nil"/>
            </w:tcBorders>
            <w:shd w:val="clear" w:color="auto" w:fill="auto"/>
            <w:noWrap/>
            <w:vAlign w:val="center"/>
            <w:hideMark/>
          </w:tcPr>
          <w:p w14:paraId="280F88E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K</w:t>
            </w:r>
          </w:p>
        </w:tc>
        <w:tc>
          <w:tcPr>
            <w:tcW w:w="4415" w:type="pct"/>
            <w:tcBorders>
              <w:top w:val="nil"/>
              <w:left w:val="nil"/>
              <w:bottom w:val="nil"/>
              <w:right w:val="nil"/>
            </w:tcBorders>
            <w:shd w:val="clear" w:color="auto" w:fill="auto"/>
            <w:noWrap/>
            <w:vAlign w:val="center"/>
            <w:hideMark/>
          </w:tcPr>
          <w:p w14:paraId="77035895"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potassium</w:t>
            </w:r>
          </w:p>
        </w:tc>
      </w:tr>
      <w:tr w:rsidR="000908CB" w:rsidRPr="003B5971" w14:paraId="09E43033" w14:textId="77777777" w:rsidTr="00385E2B">
        <w:trPr>
          <w:trHeight w:val="300"/>
        </w:trPr>
        <w:tc>
          <w:tcPr>
            <w:tcW w:w="585" w:type="pct"/>
            <w:tcBorders>
              <w:top w:val="nil"/>
              <w:left w:val="nil"/>
              <w:bottom w:val="nil"/>
              <w:right w:val="nil"/>
            </w:tcBorders>
            <w:shd w:val="clear" w:color="auto" w:fill="auto"/>
            <w:noWrap/>
            <w:vAlign w:val="center"/>
            <w:hideMark/>
          </w:tcPr>
          <w:p w14:paraId="479D4396"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LRLC</w:t>
            </w:r>
          </w:p>
        </w:tc>
        <w:tc>
          <w:tcPr>
            <w:tcW w:w="4415" w:type="pct"/>
            <w:tcBorders>
              <w:top w:val="nil"/>
              <w:left w:val="nil"/>
              <w:bottom w:val="nil"/>
              <w:right w:val="nil"/>
            </w:tcBorders>
            <w:shd w:val="clear" w:color="auto" w:fill="auto"/>
            <w:noWrap/>
            <w:vAlign w:val="center"/>
            <w:hideMark/>
          </w:tcPr>
          <w:p w14:paraId="7736BC56"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low resistivity low contrast</w:t>
            </w:r>
          </w:p>
        </w:tc>
      </w:tr>
      <w:tr w:rsidR="000908CB" w:rsidRPr="003B5971" w14:paraId="4EEAC4BF" w14:textId="77777777" w:rsidTr="00385E2B">
        <w:trPr>
          <w:trHeight w:val="300"/>
        </w:trPr>
        <w:tc>
          <w:tcPr>
            <w:tcW w:w="585" w:type="pct"/>
            <w:tcBorders>
              <w:top w:val="nil"/>
              <w:left w:val="nil"/>
              <w:bottom w:val="nil"/>
              <w:right w:val="nil"/>
            </w:tcBorders>
            <w:shd w:val="clear" w:color="auto" w:fill="auto"/>
            <w:noWrap/>
            <w:vAlign w:val="center"/>
            <w:hideMark/>
          </w:tcPr>
          <w:p w14:paraId="1219B8DF"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w:t>
            </w:r>
          </w:p>
        </w:tc>
        <w:tc>
          <w:tcPr>
            <w:tcW w:w="4415" w:type="pct"/>
            <w:tcBorders>
              <w:top w:val="nil"/>
              <w:left w:val="nil"/>
              <w:bottom w:val="nil"/>
              <w:right w:val="nil"/>
            </w:tcBorders>
            <w:shd w:val="clear" w:color="auto" w:fill="auto"/>
            <w:noWrap/>
            <w:vAlign w:val="center"/>
            <w:hideMark/>
          </w:tcPr>
          <w:p w14:paraId="7FD5FA28"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metre</w:t>
            </w:r>
          </w:p>
        </w:tc>
      </w:tr>
      <w:tr w:rsidR="000908CB" w:rsidRPr="003B5971" w14:paraId="0D5E78B9" w14:textId="77777777" w:rsidTr="00385E2B">
        <w:trPr>
          <w:trHeight w:val="300"/>
        </w:trPr>
        <w:tc>
          <w:tcPr>
            <w:tcW w:w="585" w:type="pct"/>
            <w:tcBorders>
              <w:top w:val="nil"/>
              <w:left w:val="nil"/>
              <w:bottom w:val="nil"/>
              <w:right w:val="nil"/>
            </w:tcBorders>
            <w:shd w:val="clear" w:color="auto" w:fill="auto"/>
            <w:noWrap/>
            <w:vAlign w:val="center"/>
            <w:hideMark/>
          </w:tcPr>
          <w:p w14:paraId="1F8AA2BD"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w:t>
            </w:r>
            <w:r>
              <w:rPr>
                <w:rFonts w:eastAsia="Times New Roman" w:cs="Arial"/>
                <w:b/>
                <w:bCs/>
                <w:color w:val="404040"/>
                <w:sz w:val="19"/>
                <w:szCs w:val="19"/>
                <w:lang w:val="en-GB" w:eastAsia="ko-KR"/>
              </w:rPr>
              <w:t xml:space="preserve"> &amp;</w:t>
            </w:r>
            <w:r w:rsidRPr="003B5971">
              <w:rPr>
                <w:rFonts w:eastAsia="Times New Roman" w:cs="Arial"/>
                <w:b/>
                <w:bCs/>
                <w:color w:val="404040"/>
                <w:sz w:val="19"/>
                <w:szCs w:val="19"/>
                <w:lang w:val="en-GB" w:eastAsia="ko-KR"/>
              </w:rPr>
              <w:t xml:space="preserve"> MM</w:t>
            </w:r>
          </w:p>
        </w:tc>
        <w:tc>
          <w:tcPr>
            <w:tcW w:w="4415" w:type="pct"/>
            <w:tcBorders>
              <w:top w:val="nil"/>
              <w:left w:val="nil"/>
              <w:bottom w:val="nil"/>
              <w:right w:val="nil"/>
            </w:tcBorders>
            <w:shd w:val="clear" w:color="auto" w:fill="auto"/>
            <w:noWrap/>
            <w:vAlign w:val="center"/>
            <w:hideMark/>
          </w:tcPr>
          <w:p w14:paraId="2491EDDA"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thousands and millions respectively</w:t>
            </w:r>
          </w:p>
        </w:tc>
      </w:tr>
      <w:tr w:rsidR="000908CB" w:rsidRPr="003B5971" w14:paraId="477454DF" w14:textId="77777777" w:rsidTr="00385E2B">
        <w:trPr>
          <w:trHeight w:val="300"/>
        </w:trPr>
        <w:tc>
          <w:tcPr>
            <w:tcW w:w="585" w:type="pct"/>
            <w:tcBorders>
              <w:top w:val="nil"/>
              <w:left w:val="nil"/>
              <w:bottom w:val="nil"/>
              <w:right w:val="nil"/>
            </w:tcBorders>
            <w:shd w:val="clear" w:color="auto" w:fill="auto"/>
            <w:noWrap/>
            <w:vAlign w:val="center"/>
            <w:hideMark/>
          </w:tcPr>
          <w:p w14:paraId="7C4A1158"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mD</w:t>
            </w:r>
          </w:p>
        </w:tc>
        <w:tc>
          <w:tcPr>
            <w:tcW w:w="4415" w:type="pct"/>
            <w:tcBorders>
              <w:top w:val="nil"/>
              <w:left w:val="nil"/>
              <w:bottom w:val="nil"/>
              <w:right w:val="nil"/>
            </w:tcBorders>
            <w:shd w:val="clear" w:color="auto" w:fill="auto"/>
            <w:noWrap/>
            <w:vAlign w:val="center"/>
            <w:hideMark/>
          </w:tcPr>
          <w:p w14:paraId="40884964"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millidarcy</w:t>
            </w:r>
          </w:p>
        </w:tc>
      </w:tr>
      <w:tr w:rsidR="00F1661D" w:rsidRPr="003B5971" w14:paraId="65757873" w14:textId="77777777" w:rsidTr="00385E2B">
        <w:trPr>
          <w:trHeight w:val="300"/>
        </w:trPr>
        <w:tc>
          <w:tcPr>
            <w:tcW w:w="585" w:type="pct"/>
            <w:tcBorders>
              <w:top w:val="nil"/>
              <w:left w:val="nil"/>
              <w:bottom w:val="nil"/>
              <w:right w:val="nil"/>
            </w:tcBorders>
            <w:shd w:val="clear" w:color="auto" w:fill="auto"/>
            <w:noWrap/>
            <w:vAlign w:val="center"/>
          </w:tcPr>
          <w:p w14:paraId="0960AFD4" w14:textId="4D93A8D9" w:rsidR="00F1661D" w:rsidRPr="003B5971" w:rsidRDefault="00F1661D"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MICP</w:t>
            </w:r>
          </w:p>
        </w:tc>
        <w:tc>
          <w:tcPr>
            <w:tcW w:w="4415" w:type="pct"/>
            <w:tcBorders>
              <w:top w:val="nil"/>
              <w:left w:val="nil"/>
              <w:bottom w:val="nil"/>
              <w:right w:val="nil"/>
            </w:tcBorders>
            <w:shd w:val="clear" w:color="auto" w:fill="auto"/>
            <w:noWrap/>
            <w:vAlign w:val="center"/>
          </w:tcPr>
          <w:p w14:paraId="5D461A8D" w14:textId="78ADAAAE" w:rsidR="00F1661D" w:rsidRPr="003B5971" w:rsidRDefault="00F1661D" w:rsidP="003F5242">
            <w:pPr>
              <w:rPr>
                <w:rFonts w:eastAsia="Times New Roman" w:cs="Arial"/>
                <w:color w:val="404040"/>
                <w:sz w:val="19"/>
                <w:szCs w:val="19"/>
                <w:lang w:val="en-GB" w:eastAsia="ko-KR"/>
              </w:rPr>
            </w:pPr>
            <w:r>
              <w:rPr>
                <w:rFonts w:eastAsia="Times New Roman" w:cs="Arial"/>
                <w:color w:val="404040"/>
                <w:sz w:val="19"/>
                <w:szCs w:val="19"/>
                <w:lang w:val="en-GB" w:eastAsia="ko-KR"/>
              </w:rPr>
              <w:t>mercury intrusion capillary porosimetry</w:t>
            </w:r>
          </w:p>
        </w:tc>
      </w:tr>
      <w:tr w:rsidR="000908CB" w:rsidRPr="003B5971" w14:paraId="36134A69" w14:textId="77777777" w:rsidTr="00385E2B">
        <w:trPr>
          <w:trHeight w:val="300"/>
        </w:trPr>
        <w:tc>
          <w:tcPr>
            <w:tcW w:w="585" w:type="pct"/>
            <w:tcBorders>
              <w:top w:val="nil"/>
              <w:left w:val="nil"/>
              <w:bottom w:val="nil"/>
              <w:right w:val="nil"/>
            </w:tcBorders>
            <w:shd w:val="clear" w:color="auto" w:fill="auto"/>
            <w:noWrap/>
            <w:vAlign w:val="center"/>
            <w:hideMark/>
          </w:tcPr>
          <w:p w14:paraId="54E8DD28"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m</w:t>
            </w:r>
            <w:r w:rsidRPr="003B5971">
              <w:rPr>
                <w:rFonts w:eastAsia="Times New Roman" w:cs="Arial"/>
                <w:b/>
                <w:bCs/>
                <w:color w:val="404040"/>
                <w:sz w:val="19"/>
                <w:szCs w:val="19"/>
                <w:lang w:val="en-GB" w:eastAsia="ko-KR"/>
              </w:rPr>
              <w:t>MD</w:t>
            </w:r>
          </w:p>
        </w:tc>
        <w:tc>
          <w:tcPr>
            <w:tcW w:w="4415" w:type="pct"/>
            <w:tcBorders>
              <w:top w:val="nil"/>
              <w:left w:val="nil"/>
              <w:bottom w:val="nil"/>
              <w:right w:val="nil"/>
            </w:tcBorders>
            <w:shd w:val="clear" w:color="auto" w:fill="auto"/>
            <w:noWrap/>
            <w:vAlign w:val="center"/>
            <w:hideMark/>
          </w:tcPr>
          <w:p w14:paraId="047921D3"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measured depth</w:t>
            </w:r>
            <w:r>
              <w:rPr>
                <w:rFonts w:eastAsia="Times New Roman" w:cs="Arial"/>
                <w:color w:val="404040"/>
                <w:sz w:val="19"/>
                <w:szCs w:val="19"/>
                <w:lang w:val="en-GB" w:eastAsia="ko-KR"/>
              </w:rPr>
              <w:t xml:space="preserve"> in metres</w:t>
            </w:r>
          </w:p>
        </w:tc>
      </w:tr>
      <w:tr w:rsidR="000908CB" w:rsidRPr="003B5971" w14:paraId="6ECAD278" w14:textId="77777777" w:rsidTr="00385E2B">
        <w:trPr>
          <w:trHeight w:val="300"/>
        </w:trPr>
        <w:tc>
          <w:tcPr>
            <w:tcW w:w="585" w:type="pct"/>
            <w:tcBorders>
              <w:top w:val="nil"/>
              <w:left w:val="nil"/>
              <w:bottom w:val="nil"/>
              <w:right w:val="nil"/>
            </w:tcBorders>
            <w:shd w:val="clear" w:color="auto" w:fill="auto"/>
            <w:noWrap/>
            <w:vAlign w:val="center"/>
            <w:hideMark/>
          </w:tcPr>
          <w:p w14:paraId="1D1A5ECF"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MS/LS</w:t>
            </w:r>
          </w:p>
        </w:tc>
        <w:tc>
          <w:tcPr>
            <w:tcW w:w="4415" w:type="pct"/>
            <w:tcBorders>
              <w:top w:val="nil"/>
              <w:left w:val="nil"/>
              <w:bottom w:val="nil"/>
              <w:right w:val="nil"/>
            </w:tcBorders>
            <w:shd w:val="clear" w:color="auto" w:fill="auto"/>
            <w:noWrap/>
            <w:vAlign w:val="center"/>
            <w:hideMark/>
          </w:tcPr>
          <w:p w14:paraId="17B3FBA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microspheres/lepispheres</w:t>
            </w:r>
          </w:p>
        </w:tc>
      </w:tr>
      <w:tr w:rsidR="000908CB" w:rsidRPr="003B5971" w14:paraId="420A48D0" w14:textId="77777777" w:rsidTr="00385E2B">
        <w:trPr>
          <w:trHeight w:val="300"/>
        </w:trPr>
        <w:tc>
          <w:tcPr>
            <w:tcW w:w="585" w:type="pct"/>
            <w:tcBorders>
              <w:top w:val="nil"/>
              <w:left w:val="nil"/>
              <w:bottom w:val="nil"/>
              <w:right w:val="nil"/>
            </w:tcBorders>
            <w:shd w:val="clear" w:color="auto" w:fill="auto"/>
            <w:noWrap/>
            <w:vAlign w:val="center"/>
          </w:tcPr>
          <w:p w14:paraId="75F92F64"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NGK</w:t>
            </w:r>
          </w:p>
        </w:tc>
        <w:tc>
          <w:tcPr>
            <w:tcW w:w="4415" w:type="pct"/>
            <w:tcBorders>
              <w:top w:val="nil"/>
              <w:left w:val="nil"/>
              <w:bottom w:val="nil"/>
              <w:right w:val="nil"/>
            </w:tcBorders>
            <w:shd w:val="clear" w:color="auto" w:fill="auto"/>
            <w:noWrap/>
            <w:vAlign w:val="center"/>
          </w:tcPr>
          <w:p w14:paraId="739BFB72"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neutron-gamma capture; in Russian-style logs</w:t>
            </w:r>
          </w:p>
        </w:tc>
      </w:tr>
      <w:tr w:rsidR="000908CB" w:rsidRPr="003B5971" w14:paraId="432DF7EF" w14:textId="77777777" w:rsidTr="00385E2B">
        <w:trPr>
          <w:trHeight w:val="300"/>
        </w:trPr>
        <w:tc>
          <w:tcPr>
            <w:tcW w:w="585" w:type="pct"/>
            <w:tcBorders>
              <w:top w:val="nil"/>
              <w:left w:val="nil"/>
              <w:bottom w:val="nil"/>
              <w:right w:val="nil"/>
            </w:tcBorders>
            <w:shd w:val="clear" w:color="auto" w:fill="auto"/>
            <w:noWrap/>
            <w:vAlign w:val="center"/>
            <w:hideMark/>
          </w:tcPr>
          <w:p w14:paraId="1F982BE8"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NPHI</w:t>
            </w:r>
          </w:p>
        </w:tc>
        <w:tc>
          <w:tcPr>
            <w:tcW w:w="4415" w:type="pct"/>
            <w:tcBorders>
              <w:top w:val="nil"/>
              <w:left w:val="nil"/>
              <w:bottom w:val="nil"/>
              <w:right w:val="nil"/>
            </w:tcBorders>
            <w:shd w:val="clear" w:color="auto" w:fill="auto"/>
            <w:noWrap/>
            <w:vAlign w:val="center"/>
            <w:hideMark/>
          </w:tcPr>
          <w:p w14:paraId="2BD91CAE"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density-neutron</w:t>
            </w:r>
          </w:p>
        </w:tc>
      </w:tr>
      <w:tr w:rsidR="000908CB" w:rsidRPr="003B5971" w14:paraId="399A673B" w14:textId="77777777" w:rsidTr="00385E2B">
        <w:trPr>
          <w:trHeight w:val="300"/>
        </w:trPr>
        <w:tc>
          <w:tcPr>
            <w:tcW w:w="585" w:type="pct"/>
            <w:tcBorders>
              <w:top w:val="nil"/>
              <w:left w:val="nil"/>
              <w:bottom w:val="nil"/>
              <w:right w:val="nil"/>
            </w:tcBorders>
            <w:shd w:val="clear" w:color="auto" w:fill="auto"/>
            <w:noWrap/>
            <w:vAlign w:val="center"/>
            <w:hideMark/>
          </w:tcPr>
          <w:p w14:paraId="558D528E"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ohmm</w:t>
            </w:r>
          </w:p>
        </w:tc>
        <w:tc>
          <w:tcPr>
            <w:tcW w:w="4415" w:type="pct"/>
            <w:tcBorders>
              <w:top w:val="nil"/>
              <w:left w:val="nil"/>
              <w:bottom w:val="nil"/>
              <w:right w:val="nil"/>
            </w:tcBorders>
            <w:shd w:val="clear" w:color="auto" w:fill="auto"/>
            <w:noWrap/>
            <w:vAlign w:val="center"/>
            <w:hideMark/>
          </w:tcPr>
          <w:p w14:paraId="29A4FD6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ohm metres</w:t>
            </w:r>
          </w:p>
        </w:tc>
      </w:tr>
      <w:tr w:rsidR="000908CB" w:rsidRPr="003B5971" w14:paraId="0D9B4640" w14:textId="77777777" w:rsidTr="00385E2B">
        <w:trPr>
          <w:trHeight w:val="300"/>
        </w:trPr>
        <w:tc>
          <w:tcPr>
            <w:tcW w:w="585" w:type="pct"/>
            <w:tcBorders>
              <w:top w:val="nil"/>
              <w:left w:val="nil"/>
              <w:bottom w:val="nil"/>
              <w:right w:val="nil"/>
            </w:tcBorders>
            <w:shd w:val="clear" w:color="auto" w:fill="auto"/>
            <w:noWrap/>
            <w:vAlign w:val="center"/>
            <w:hideMark/>
          </w:tcPr>
          <w:p w14:paraId="73772436"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PEF</w:t>
            </w:r>
          </w:p>
        </w:tc>
        <w:tc>
          <w:tcPr>
            <w:tcW w:w="4415" w:type="pct"/>
            <w:tcBorders>
              <w:top w:val="nil"/>
              <w:left w:val="nil"/>
              <w:bottom w:val="nil"/>
              <w:right w:val="nil"/>
            </w:tcBorders>
            <w:shd w:val="clear" w:color="auto" w:fill="auto"/>
            <w:noWrap/>
            <w:vAlign w:val="center"/>
            <w:hideMark/>
          </w:tcPr>
          <w:p w14:paraId="3CB52D65"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bulk photoelectric effect</w:t>
            </w:r>
          </w:p>
        </w:tc>
      </w:tr>
      <w:tr w:rsidR="000908CB" w:rsidRPr="003B5971" w14:paraId="33503DE5" w14:textId="77777777" w:rsidTr="00385E2B">
        <w:trPr>
          <w:trHeight w:val="300"/>
        </w:trPr>
        <w:tc>
          <w:tcPr>
            <w:tcW w:w="585" w:type="pct"/>
            <w:tcBorders>
              <w:top w:val="nil"/>
              <w:left w:val="nil"/>
              <w:bottom w:val="nil"/>
              <w:right w:val="nil"/>
            </w:tcBorders>
            <w:shd w:val="clear" w:color="auto" w:fill="auto"/>
            <w:noWrap/>
            <w:vAlign w:val="center"/>
            <w:hideMark/>
          </w:tcPr>
          <w:p w14:paraId="18E2AE77"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PHIE</w:t>
            </w:r>
          </w:p>
        </w:tc>
        <w:tc>
          <w:tcPr>
            <w:tcW w:w="4415" w:type="pct"/>
            <w:tcBorders>
              <w:top w:val="nil"/>
              <w:left w:val="nil"/>
              <w:bottom w:val="nil"/>
              <w:right w:val="nil"/>
            </w:tcBorders>
            <w:shd w:val="clear" w:color="auto" w:fill="auto"/>
            <w:noWrap/>
            <w:vAlign w:val="center"/>
            <w:hideMark/>
          </w:tcPr>
          <w:p w14:paraId="4B4BBAF6"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effective porosity</w:t>
            </w:r>
          </w:p>
        </w:tc>
      </w:tr>
      <w:tr w:rsidR="000908CB" w:rsidRPr="003B5971" w14:paraId="709BC304" w14:textId="77777777" w:rsidTr="00385E2B">
        <w:trPr>
          <w:trHeight w:val="300"/>
        </w:trPr>
        <w:tc>
          <w:tcPr>
            <w:tcW w:w="585" w:type="pct"/>
            <w:tcBorders>
              <w:top w:val="nil"/>
              <w:left w:val="nil"/>
              <w:bottom w:val="nil"/>
              <w:right w:val="nil"/>
            </w:tcBorders>
            <w:shd w:val="clear" w:color="auto" w:fill="auto"/>
            <w:noWrap/>
            <w:vAlign w:val="center"/>
            <w:hideMark/>
          </w:tcPr>
          <w:p w14:paraId="28633B75"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PHIT</w:t>
            </w:r>
          </w:p>
        </w:tc>
        <w:tc>
          <w:tcPr>
            <w:tcW w:w="4415" w:type="pct"/>
            <w:tcBorders>
              <w:top w:val="nil"/>
              <w:left w:val="nil"/>
              <w:bottom w:val="nil"/>
              <w:right w:val="nil"/>
            </w:tcBorders>
            <w:shd w:val="clear" w:color="auto" w:fill="auto"/>
            <w:noWrap/>
            <w:vAlign w:val="center"/>
            <w:hideMark/>
          </w:tcPr>
          <w:p w14:paraId="01ECB300"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total porosity</w:t>
            </w:r>
          </w:p>
        </w:tc>
      </w:tr>
      <w:tr w:rsidR="000908CB" w:rsidRPr="003B5971" w14:paraId="18E63F45" w14:textId="77777777" w:rsidTr="00385E2B">
        <w:trPr>
          <w:trHeight w:val="300"/>
        </w:trPr>
        <w:tc>
          <w:tcPr>
            <w:tcW w:w="585" w:type="pct"/>
            <w:tcBorders>
              <w:top w:val="nil"/>
              <w:left w:val="nil"/>
              <w:bottom w:val="nil"/>
              <w:right w:val="nil"/>
            </w:tcBorders>
            <w:shd w:val="clear" w:color="auto" w:fill="auto"/>
            <w:noWrap/>
            <w:vAlign w:val="center"/>
          </w:tcPr>
          <w:p w14:paraId="22955D41"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RES</w:t>
            </w:r>
          </w:p>
        </w:tc>
        <w:tc>
          <w:tcPr>
            <w:tcW w:w="4415" w:type="pct"/>
            <w:tcBorders>
              <w:top w:val="nil"/>
              <w:left w:val="nil"/>
              <w:bottom w:val="nil"/>
              <w:right w:val="nil"/>
            </w:tcBorders>
            <w:shd w:val="clear" w:color="auto" w:fill="auto"/>
            <w:noWrap/>
            <w:vAlign w:val="center"/>
          </w:tcPr>
          <w:p w14:paraId="57274746"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resistivity</w:t>
            </w:r>
          </w:p>
        </w:tc>
      </w:tr>
      <w:tr w:rsidR="000908CB" w:rsidRPr="003B5971" w14:paraId="14AE0D6C" w14:textId="77777777" w:rsidTr="00385E2B">
        <w:trPr>
          <w:trHeight w:val="300"/>
        </w:trPr>
        <w:tc>
          <w:tcPr>
            <w:tcW w:w="585" w:type="pct"/>
            <w:tcBorders>
              <w:top w:val="nil"/>
              <w:left w:val="nil"/>
              <w:bottom w:val="nil"/>
              <w:right w:val="nil"/>
            </w:tcBorders>
            <w:shd w:val="clear" w:color="auto" w:fill="auto"/>
            <w:noWrap/>
            <w:vAlign w:val="center"/>
          </w:tcPr>
          <w:p w14:paraId="5415F0B0"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RESDEEP</w:t>
            </w:r>
          </w:p>
        </w:tc>
        <w:tc>
          <w:tcPr>
            <w:tcW w:w="4415" w:type="pct"/>
            <w:tcBorders>
              <w:top w:val="nil"/>
              <w:left w:val="nil"/>
              <w:bottom w:val="nil"/>
              <w:right w:val="nil"/>
            </w:tcBorders>
            <w:shd w:val="clear" w:color="auto" w:fill="auto"/>
            <w:noWrap/>
            <w:vAlign w:val="center"/>
          </w:tcPr>
          <w:p w14:paraId="68BF79BC"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deep resistivity</w:t>
            </w:r>
          </w:p>
        </w:tc>
      </w:tr>
      <w:tr w:rsidR="000908CB" w:rsidRPr="003B5971" w14:paraId="705BECD5" w14:textId="77777777" w:rsidTr="00385E2B">
        <w:trPr>
          <w:trHeight w:val="300"/>
        </w:trPr>
        <w:tc>
          <w:tcPr>
            <w:tcW w:w="585" w:type="pct"/>
            <w:tcBorders>
              <w:top w:val="nil"/>
              <w:left w:val="nil"/>
              <w:bottom w:val="nil"/>
              <w:right w:val="nil"/>
            </w:tcBorders>
            <w:shd w:val="clear" w:color="auto" w:fill="auto"/>
            <w:noWrap/>
            <w:vAlign w:val="center"/>
          </w:tcPr>
          <w:p w14:paraId="74459FD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RESMED</w:t>
            </w:r>
          </w:p>
        </w:tc>
        <w:tc>
          <w:tcPr>
            <w:tcW w:w="4415" w:type="pct"/>
            <w:tcBorders>
              <w:top w:val="nil"/>
              <w:left w:val="nil"/>
              <w:bottom w:val="nil"/>
              <w:right w:val="nil"/>
            </w:tcBorders>
            <w:shd w:val="clear" w:color="auto" w:fill="auto"/>
            <w:noWrap/>
            <w:vAlign w:val="center"/>
          </w:tcPr>
          <w:p w14:paraId="2E117FA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medium resistivity</w:t>
            </w:r>
          </w:p>
        </w:tc>
      </w:tr>
      <w:tr w:rsidR="000908CB" w:rsidRPr="003B5971" w14:paraId="3D1F748E" w14:textId="77777777" w:rsidTr="00385E2B">
        <w:trPr>
          <w:trHeight w:val="300"/>
        </w:trPr>
        <w:tc>
          <w:tcPr>
            <w:tcW w:w="585" w:type="pct"/>
            <w:tcBorders>
              <w:top w:val="nil"/>
              <w:left w:val="nil"/>
              <w:bottom w:val="nil"/>
              <w:right w:val="nil"/>
            </w:tcBorders>
            <w:shd w:val="clear" w:color="auto" w:fill="auto"/>
            <w:noWrap/>
            <w:vAlign w:val="center"/>
            <w:hideMark/>
          </w:tcPr>
          <w:p w14:paraId="1199912E"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RHOB</w:t>
            </w:r>
          </w:p>
        </w:tc>
        <w:tc>
          <w:tcPr>
            <w:tcW w:w="4415" w:type="pct"/>
            <w:tcBorders>
              <w:top w:val="nil"/>
              <w:left w:val="nil"/>
              <w:bottom w:val="nil"/>
              <w:right w:val="nil"/>
            </w:tcBorders>
            <w:shd w:val="clear" w:color="auto" w:fill="auto"/>
            <w:noWrap/>
            <w:vAlign w:val="center"/>
            <w:hideMark/>
          </w:tcPr>
          <w:p w14:paraId="4B635778"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bulk density</w:t>
            </w:r>
          </w:p>
        </w:tc>
      </w:tr>
      <w:tr w:rsidR="000908CB" w:rsidRPr="00A954D8" w14:paraId="2C8360EC" w14:textId="77777777" w:rsidTr="00385E2B">
        <w:trPr>
          <w:trHeight w:val="300"/>
        </w:trPr>
        <w:tc>
          <w:tcPr>
            <w:tcW w:w="585" w:type="pct"/>
            <w:tcBorders>
              <w:top w:val="nil"/>
              <w:left w:val="nil"/>
              <w:bottom w:val="nil"/>
              <w:right w:val="nil"/>
            </w:tcBorders>
            <w:shd w:val="clear" w:color="auto" w:fill="auto"/>
            <w:noWrap/>
            <w:vAlign w:val="center"/>
            <w:hideMark/>
          </w:tcPr>
          <w:p w14:paraId="7AC73CE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RHOGC</w:t>
            </w:r>
          </w:p>
        </w:tc>
        <w:tc>
          <w:tcPr>
            <w:tcW w:w="4415" w:type="pct"/>
            <w:tcBorders>
              <w:top w:val="nil"/>
              <w:left w:val="nil"/>
              <w:bottom w:val="nil"/>
              <w:right w:val="nil"/>
            </w:tcBorders>
            <w:shd w:val="clear" w:color="auto" w:fill="auto"/>
            <w:noWrap/>
            <w:vAlign w:val="center"/>
            <w:hideMark/>
          </w:tcPr>
          <w:p w14:paraId="48778703" w14:textId="77777777" w:rsidR="000908CB" w:rsidRPr="00A954D8"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grain density</w:t>
            </w:r>
          </w:p>
        </w:tc>
      </w:tr>
      <w:tr w:rsidR="000908CB" w:rsidRPr="003B5971" w14:paraId="7E5F7B94" w14:textId="77777777" w:rsidTr="00385E2B">
        <w:trPr>
          <w:trHeight w:val="300"/>
        </w:trPr>
        <w:tc>
          <w:tcPr>
            <w:tcW w:w="585" w:type="pct"/>
            <w:tcBorders>
              <w:top w:val="nil"/>
              <w:left w:val="nil"/>
              <w:bottom w:val="nil"/>
              <w:right w:val="nil"/>
            </w:tcBorders>
            <w:shd w:val="clear" w:color="auto" w:fill="auto"/>
            <w:noWrap/>
            <w:vAlign w:val="center"/>
          </w:tcPr>
          <w:p w14:paraId="472A079D"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SGR</w:t>
            </w:r>
          </w:p>
        </w:tc>
        <w:tc>
          <w:tcPr>
            <w:tcW w:w="4415" w:type="pct"/>
            <w:tcBorders>
              <w:top w:val="nil"/>
              <w:left w:val="nil"/>
              <w:bottom w:val="nil"/>
              <w:right w:val="nil"/>
            </w:tcBorders>
            <w:shd w:val="clear" w:color="auto" w:fill="auto"/>
            <w:noWrap/>
            <w:vAlign w:val="center"/>
          </w:tcPr>
          <w:p w14:paraId="3272EF9F"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spectral gamma-ray</w:t>
            </w:r>
          </w:p>
        </w:tc>
      </w:tr>
      <w:tr w:rsidR="000908CB" w:rsidRPr="003B5971" w14:paraId="447AF0E5" w14:textId="77777777" w:rsidTr="00385E2B">
        <w:trPr>
          <w:trHeight w:val="300"/>
        </w:trPr>
        <w:tc>
          <w:tcPr>
            <w:tcW w:w="585" w:type="pct"/>
            <w:tcBorders>
              <w:top w:val="nil"/>
              <w:left w:val="nil"/>
              <w:bottom w:val="nil"/>
              <w:right w:val="nil"/>
            </w:tcBorders>
            <w:shd w:val="clear" w:color="auto" w:fill="auto"/>
            <w:noWrap/>
            <w:vAlign w:val="center"/>
          </w:tcPr>
          <w:p w14:paraId="3014CE49"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SP</w:t>
            </w:r>
          </w:p>
        </w:tc>
        <w:tc>
          <w:tcPr>
            <w:tcW w:w="4415" w:type="pct"/>
            <w:tcBorders>
              <w:top w:val="nil"/>
              <w:left w:val="nil"/>
              <w:bottom w:val="nil"/>
              <w:right w:val="nil"/>
            </w:tcBorders>
            <w:shd w:val="clear" w:color="auto" w:fill="auto"/>
            <w:noWrap/>
            <w:vAlign w:val="center"/>
          </w:tcPr>
          <w:p w14:paraId="293A8131"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spontaneous potential</w:t>
            </w:r>
          </w:p>
        </w:tc>
      </w:tr>
      <w:tr w:rsidR="000908CB" w:rsidRPr="003B5971" w14:paraId="73D8444D" w14:textId="77777777" w:rsidTr="00385E2B">
        <w:trPr>
          <w:trHeight w:val="300"/>
        </w:trPr>
        <w:tc>
          <w:tcPr>
            <w:tcW w:w="585" w:type="pct"/>
            <w:tcBorders>
              <w:top w:val="nil"/>
              <w:left w:val="nil"/>
              <w:bottom w:val="nil"/>
              <w:right w:val="nil"/>
            </w:tcBorders>
            <w:shd w:val="clear" w:color="auto" w:fill="auto"/>
            <w:noWrap/>
            <w:vAlign w:val="center"/>
            <w:hideMark/>
          </w:tcPr>
          <w:p w14:paraId="3B784E98"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 xml:space="preserve">stb </w:t>
            </w:r>
          </w:p>
        </w:tc>
        <w:tc>
          <w:tcPr>
            <w:tcW w:w="4415" w:type="pct"/>
            <w:tcBorders>
              <w:top w:val="nil"/>
              <w:left w:val="nil"/>
              <w:bottom w:val="nil"/>
              <w:right w:val="nil"/>
            </w:tcBorders>
            <w:shd w:val="clear" w:color="auto" w:fill="auto"/>
            <w:noWrap/>
            <w:vAlign w:val="center"/>
            <w:hideMark/>
          </w:tcPr>
          <w:p w14:paraId="116BE90D"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stock tank barrel (42 US gallons measured at 14.7 pounds per square inch and 60 degrees Fahrenheit)</w:t>
            </w:r>
          </w:p>
        </w:tc>
      </w:tr>
      <w:tr w:rsidR="000908CB" w:rsidRPr="003B5971" w14:paraId="725958FA" w14:textId="77777777" w:rsidTr="00385E2B">
        <w:trPr>
          <w:trHeight w:val="300"/>
        </w:trPr>
        <w:tc>
          <w:tcPr>
            <w:tcW w:w="585" w:type="pct"/>
            <w:tcBorders>
              <w:top w:val="nil"/>
              <w:left w:val="nil"/>
              <w:bottom w:val="nil"/>
              <w:right w:val="nil"/>
            </w:tcBorders>
            <w:shd w:val="clear" w:color="auto" w:fill="auto"/>
            <w:noWrap/>
            <w:vAlign w:val="center"/>
            <w:hideMark/>
          </w:tcPr>
          <w:p w14:paraId="7C2BD69F"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Sw</w:t>
            </w:r>
          </w:p>
        </w:tc>
        <w:tc>
          <w:tcPr>
            <w:tcW w:w="4415" w:type="pct"/>
            <w:tcBorders>
              <w:top w:val="nil"/>
              <w:left w:val="nil"/>
              <w:bottom w:val="nil"/>
              <w:right w:val="nil"/>
            </w:tcBorders>
            <w:shd w:val="clear" w:color="auto" w:fill="auto"/>
            <w:noWrap/>
            <w:vAlign w:val="center"/>
            <w:hideMark/>
          </w:tcPr>
          <w:p w14:paraId="38D584E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saturation of water</w:t>
            </w:r>
          </w:p>
        </w:tc>
      </w:tr>
      <w:tr w:rsidR="000908CB" w:rsidRPr="003B5971" w14:paraId="58C4C859" w14:textId="77777777" w:rsidTr="00385E2B">
        <w:trPr>
          <w:trHeight w:val="300"/>
        </w:trPr>
        <w:tc>
          <w:tcPr>
            <w:tcW w:w="585" w:type="pct"/>
            <w:tcBorders>
              <w:top w:val="nil"/>
              <w:left w:val="nil"/>
              <w:bottom w:val="nil"/>
              <w:right w:val="nil"/>
            </w:tcBorders>
            <w:shd w:val="clear" w:color="auto" w:fill="auto"/>
            <w:noWrap/>
            <w:vAlign w:val="center"/>
            <w:hideMark/>
          </w:tcPr>
          <w:p w14:paraId="68B769B3"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S</w:t>
            </w:r>
            <w:r>
              <w:rPr>
                <w:rFonts w:eastAsia="Times New Roman" w:cs="Arial"/>
                <w:b/>
                <w:bCs/>
                <w:color w:val="404040"/>
                <w:sz w:val="19"/>
                <w:szCs w:val="19"/>
                <w:lang w:val="en-GB" w:eastAsia="ko-KR"/>
              </w:rPr>
              <w:t>WE</w:t>
            </w:r>
          </w:p>
        </w:tc>
        <w:tc>
          <w:tcPr>
            <w:tcW w:w="4415" w:type="pct"/>
            <w:tcBorders>
              <w:top w:val="nil"/>
              <w:left w:val="nil"/>
              <w:bottom w:val="nil"/>
              <w:right w:val="nil"/>
            </w:tcBorders>
            <w:shd w:val="clear" w:color="auto" w:fill="auto"/>
            <w:noWrap/>
            <w:vAlign w:val="center"/>
            <w:hideMark/>
          </w:tcPr>
          <w:p w14:paraId="5F5EF408"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 xml:space="preserve">effective </w:t>
            </w:r>
            <w:r w:rsidRPr="003B5971">
              <w:rPr>
                <w:rFonts w:eastAsia="Times New Roman" w:cs="Arial"/>
                <w:color w:val="404040"/>
                <w:sz w:val="19"/>
                <w:szCs w:val="19"/>
                <w:lang w:val="en-GB" w:eastAsia="ko-KR"/>
              </w:rPr>
              <w:t>water saturation</w:t>
            </w:r>
          </w:p>
        </w:tc>
      </w:tr>
      <w:tr w:rsidR="000908CB" w:rsidRPr="003B5971" w14:paraId="6C6D9733" w14:textId="77777777" w:rsidTr="00385E2B">
        <w:trPr>
          <w:trHeight w:val="300"/>
        </w:trPr>
        <w:tc>
          <w:tcPr>
            <w:tcW w:w="585" w:type="pct"/>
            <w:tcBorders>
              <w:top w:val="nil"/>
              <w:left w:val="nil"/>
              <w:bottom w:val="nil"/>
              <w:right w:val="nil"/>
            </w:tcBorders>
            <w:shd w:val="clear" w:color="auto" w:fill="auto"/>
            <w:noWrap/>
            <w:vAlign w:val="center"/>
          </w:tcPr>
          <w:p w14:paraId="1046D853"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SWT</w:t>
            </w:r>
          </w:p>
        </w:tc>
        <w:tc>
          <w:tcPr>
            <w:tcW w:w="4415" w:type="pct"/>
            <w:tcBorders>
              <w:top w:val="nil"/>
              <w:left w:val="nil"/>
              <w:bottom w:val="nil"/>
              <w:right w:val="nil"/>
            </w:tcBorders>
            <w:shd w:val="clear" w:color="auto" w:fill="auto"/>
            <w:noWrap/>
            <w:vAlign w:val="center"/>
          </w:tcPr>
          <w:p w14:paraId="08E5A167"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total water saturation</w:t>
            </w:r>
          </w:p>
        </w:tc>
      </w:tr>
      <w:tr w:rsidR="000908CB" w:rsidRPr="003B5971" w14:paraId="206CAB4C" w14:textId="77777777" w:rsidTr="00385E2B">
        <w:trPr>
          <w:trHeight w:val="300"/>
        </w:trPr>
        <w:tc>
          <w:tcPr>
            <w:tcW w:w="585" w:type="pct"/>
            <w:tcBorders>
              <w:top w:val="nil"/>
              <w:left w:val="nil"/>
              <w:bottom w:val="nil"/>
              <w:right w:val="nil"/>
            </w:tcBorders>
            <w:shd w:val="clear" w:color="auto" w:fill="auto"/>
            <w:noWrap/>
            <w:vAlign w:val="center"/>
            <w:hideMark/>
          </w:tcPr>
          <w:p w14:paraId="434E74DD"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Tcf</w:t>
            </w:r>
          </w:p>
        </w:tc>
        <w:tc>
          <w:tcPr>
            <w:tcW w:w="4415" w:type="pct"/>
            <w:tcBorders>
              <w:top w:val="nil"/>
              <w:left w:val="nil"/>
              <w:bottom w:val="nil"/>
              <w:right w:val="nil"/>
            </w:tcBorders>
            <w:shd w:val="clear" w:color="auto" w:fill="auto"/>
            <w:noWrap/>
            <w:vAlign w:val="center"/>
            <w:hideMark/>
          </w:tcPr>
          <w:p w14:paraId="33E62D82"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trillion cubic feet</w:t>
            </w:r>
          </w:p>
        </w:tc>
      </w:tr>
      <w:tr w:rsidR="000908CB" w:rsidRPr="003B5971" w14:paraId="2A45526E" w14:textId="77777777" w:rsidTr="00385E2B">
        <w:trPr>
          <w:trHeight w:val="300"/>
        </w:trPr>
        <w:tc>
          <w:tcPr>
            <w:tcW w:w="585" w:type="pct"/>
            <w:tcBorders>
              <w:top w:val="nil"/>
              <w:left w:val="nil"/>
              <w:bottom w:val="nil"/>
              <w:right w:val="nil"/>
            </w:tcBorders>
            <w:shd w:val="clear" w:color="auto" w:fill="auto"/>
            <w:noWrap/>
            <w:vAlign w:val="center"/>
          </w:tcPr>
          <w:p w14:paraId="03F438A3" w14:textId="77777777" w:rsidR="000908CB" w:rsidRPr="003B5971"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SG" w:eastAsia="ko-KR"/>
              </w:rPr>
              <w:lastRenderedPageBreak/>
              <w:t>Th</w:t>
            </w:r>
          </w:p>
        </w:tc>
        <w:tc>
          <w:tcPr>
            <w:tcW w:w="4415" w:type="pct"/>
            <w:tcBorders>
              <w:top w:val="nil"/>
              <w:left w:val="nil"/>
              <w:bottom w:val="nil"/>
              <w:right w:val="nil"/>
            </w:tcBorders>
            <w:shd w:val="clear" w:color="auto" w:fill="auto"/>
            <w:noWrap/>
            <w:vAlign w:val="center"/>
          </w:tcPr>
          <w:p w14:paraId="4B2D7744"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SG" w:eastAsia="ko-KR"/>
              </w:rPr>
              <w:t>thorium</w:t>
            </w:r>
          </w:p>
        </w:tc>
      </w:tr>
      <w:tr w:rsidR="000908CB" w:rsidRPr="003B5971" w14:paraId="54B31231" w14:textId="77777777" w:rsidTr="00385E2B">
        <w:trPr>
          <w:trHeight w:val="300"/>
        </w:trPr>
        <w:tc>
          <w:tcPr>
            <w:tcW w:w="585" w:type="pct"/>
            <w:tcBorders>
              <w:top w:val="nil"/>
              <w:left w:val="nil"/>
              <w:bottom w:val="nil"/>
              <w:right w:val="nil"/>
            </w:tcBorders>
            <w:shd w:val="clear" w:color="auto" w:fill="auto"/>
            <w:noWrap/>
            <w:vAlign w:val="center"/>
          </w:tcPr>
          <w:p w14:paraId="407820ED" w14:textId="77777777" w:rsidR="000908CB" w:rsidRPr="003B5971"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SG" w:eastAsia="ko-KR"/>
              </w:rPr>
              <w:t>U</w:t>
            </w:r>
          </w:p>
        </w:tc>
        <w:tc>
          <w:tcPr>
            <w:tcW w:w="4415" w:type="pct"/>
            <w:tcBorders>
              <w:top w:val="nil"/>
              <w:left w:val="nil"/>
              <w:bottom w:val="nil"/>
              <w:right w:val="nil"/>
            </w:tcBorders>
            <w:shd w:val="clear" w:color="auto" w:fill="auto"/>
            <w:noWrap/>
            <w:vAlign w:val="center"/>
          </w:tcPr>
          <w:p w14:paraId="5B93EB34"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SG" w:eastAsia="ko-KR"/>
              </w:rPr>
              <w:t>uranium</w:t>
            </w:r>
          </w:p>
        </w:tc>
      </w:tr>
      <w:tr w:rsidR="000908CB" w:rsidRPr="003B5971" w14:paraId="2C3FDD8A" w14:textId="77777777" w:rsidTr="00385E2B">
        <w:trPr>
          <w:trHeight w:val="300"/>
        </w:trPr>
        <w:tc>
          <w:tcPr>
            <w:tcW w:w="585" w:type="pct"/>
            <w:tcBorders>
              <w:top w:val="nil"/>
              <w:left w:val="nil"/>
              <w:bottom w:val="nil"/>
              <w:right w:val="nil"/>
            </w:tcBorders>
            <w:shd w:val="clear" w:color="auto" w:fill="auto"/>
            <w:noWrap/>
            <w:vAlign w:val="center"/>
            <w:hideMark/>
          </w:tcPr>
          <w:p w14:paraId="74CDB5A5"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VCL</w:t>
            </w:r>
          </w:p>
        </w:tc>
        <w:tc>
          <w:tcPr>
            <w:tcW w:w="4415" w:type="pct"/>
            <w:tcBorders>
              <w:top w:val="nil"/>
              <w:left w:val="nil"/>
              <w:bottom w:val="nil"/>
              <w:right w:val="nil"/>
            </w:tcBorders>
            <w:shd w:val="clear" w:color="auto" w:fill="auto"/>
            <w:noWrap/>
            <w:vAlign w:val="center"/>
            <w:hideMark/>
          </w:tcPr>
          <w:p w14:paraId="12BE5E9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volume of clay</w:t>
            </w:r>
          </w:p>
        </w:tc>
      </w:tr>
      <w:tr w:rsidR="000908CB" w:rsidRPr="003B5971" w14:paraId="29BAD3BA" w14:textId="77777777" w:rsidTr="00385E2B">
        <w:trPr>
          <w:trHeight w:val="300"/>
        </w:trPr>
        <w:tc>
          <w:tcPr>
            <w:tcW w:w="585" w:type="pct"/>
            <w:tcBorders>
              <w:top w:val="nil"/>
              <w:left w:val="nil"/>
              <w:bottom w:val="nil"/>
              <w:right w:val="nil"/>
            </w:tcBorders>
            <w:shd w:val="clear" w:color="auto" w:fill="auto"/>
            <w:noWrap/>
            <w:vAlign w:val="center"/>
            <w:hideMark/>
          </w:tcPr>
          <w:p w14:paraId="2922B553"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VSH</w:t>
            </w:r>
          </w:p>
        </w:tc>
        <w:tc>
          <w:tcPr>
            <w:tcW w:w="4415" w:type="pct"/>
            <w:tcBorders>
              <w:top w:val="nil"/>
              <w:left w:val="nil"/>
              <w:bottom w:val="nil"/>
              <w:right w:val="nil"/>
            </w:tcBorders>
            <w:shd w:val="clear" w:color="auto" w:fill="auto"/>
            <w:noWrap/>
            <w:vAlign w:val="center"/>
            <w:hideMark/>
          </w:tcPr>
          <w:p w14:paraId="339301DA"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volume of shale</w:t>
            </w:r>
          </w:p>
        </w:tc>
      </w:tr>
      <w:tr w:rsidR="000908CB" w:rsidRPr="003B5971" w14:paraId="6AE5D732" w14:textId="77777777" w:rsidTr="00385E2B">
        <w:trPr>
          <w:trHeight w:val="300"/>
        </w:trPr>
        <w:tc>
          <w:tcPr>
            <w:tcW w:w="585" w:type="pct"/>
            <w:tcBorders>
              <w:top w:val="nil"/>
              <w:left w:val="nil"/>
              <w:bottom w:val="nil"/>
              <w:right w:val="nil"/>
            </w:tcBorders>
            <w:shd w:val="clear" w:color="auto" w:fill="auto"/>
            <w:noWrap/>
            <w:vAlign w:val="center"/>
          </w:tcPr>
          <w:p w14:paraId="7F593DA4"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XRD</w:t>
            </w:r>
          </w:p>
        </w:tc>
        <w:tc>
          <w:tcPr>
            <w:tcW w:w="4415" w:type="pct"/>
            <w:tcBorders>
              <w:top w:val="nil"/>
              <w:left w:val="nil"/>
              <w:bottom w:val="nil"/>
              <w:right w:val="nil"/>
            </w:tcBorders>
            <w:shd w:val="clear" w:color="auto" w:fill="auto"/>
            <w:noWrap/>
            <w:vAlign w:val="center"/>
          </w:tcPr>
          <w:p w14:paraId="1D9EA9D3"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X-Ray Diffraction</w:t>
            </w:r>
          </w:p>
        </w:tc>
      </w:tr>
      <w:tr w:rsidR="000908CB" w:rsidRPr="003B5971" w14:paraId="638A6DC5" w14:textId="77777777" w:rsidTr="00385E2B">
        <w:trPr>
          <w:trHeight w:val="300"/>
        </w:trPr>
        <w:tc>
          <w:tcPr>
            <w:tcW w:w="585" w:type="pct"/>
            <w:tcBorders>
              <w:top w:val="nil"/>
              <w:left w:val="nil"/>
              <w:bottom w:val="nil"/>
              <w:right w:val="nil"/>
            </w:tcBorders>
            <w:shd w:val="clear" w:color="auto" w:fill="auto"/>
            <w:noWrap/>
            <w:vAlign w:val="center"/>
            <w:hideMark/>
          </w:tcPr>
          <w:p w14:paraId="0E7D8750" w14:textId="77777777" w:rsidR="000908CB" w:rsidRPr="003B5971" w:rsidRDefault="000908CB" w:rsidP="003F5242">
            <w:pPr>
              <w:rPr>
                <w:rFonts w:eastAsia="Times New Roman" w:cs="Arial"/>
                <w:b/>
                <w:bCs/>
                <w:color w:val="404040"/>
                <w:sz w:val="19"/>
                <w:szCs w:val="19"/>
                <w:lang w:val="en-SG" w:eastAsia="ko-KR"/>
              </w:rPr>
            </w:pPr>
            <w:r w:rsidRPr="0055477D">
              <w:rPr>
                <w:rFonts w:ascii="Symbol" w:eastAsia="Times New Roman" w:hAnsi="Symbol"/>
                <w:sz w:val="24"/>
                <w:szCs w:val="24"/>
              </w:rPr>
              <w:t></w:t>
            </w:r>
          </w:p>
        </w:tc>
        <w:tc>
          <w:tcPr>
            <w:tcW w:w="4415" w:type="pct"/>
            <w:tcBorders>
              <w:top w:val="nil"/>
              <w:left w:val="nil"/>
              <w:bottom w:val="nil"/>
              <w:right w:val="nil"/>
            </w:tcBorders>
            <w:shd w:val="clear" w:color="auto" w:fill="auto"/>
            <w:noWrap/>
            <w:vAlign w:val="center"/>
            <w:hideMark/>
          </w:tcPr>
          <w:p w14:paraId="00BCBC24"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porosity</w:t>
            </w:r>
          </w:p>
        </w:tc>
      </w:tr>
    </w:tbl>
    <w:p w14:paraId="4A71930B" w14:textId="77777777" w:rsidR="000C3792" w:rsidRDefault="000C3792" w:rsidP="000C3792">
      <w:pPr>
        <w:pStyle w:val="Acknowledgement"/>
        <w:ind w:left="0" w:firstLine="0"/>
        <w:jc w:val="both"/>
        <w:rPr>
          <w:b/>
          <w:sz w:val="28"/>
          <w:szCs w:val="28"/>
        </w:rPr>
      </w:pPr>
    </w:p>
    <w:p w14:paraId="20FDC539" w14:textId="77777777" w:rsidR="000C3792" w:rsidRPr="006B70A9" w:rsidRDefault="000C3792" w:rsidP="000C3792">
      <w:pPr>
        <w:pStyle w:val="Acknowledgement"/>
        <w:ind w:left="0" w:firstLine="0"/>
        <w:jc w:val="both"/>
        <w:rPr>
          <w:b/>
          <w:sz w:val="28"/>
          <w:szCs w:val="28"/>
        </w:rPr>
      </w:pPr>
      <w:r w:rsidRPr="006B70A9">
        <w:rPr>
          <w:b/>
          <w:sz w:val="28"/>
          <w:szCs w:val="28"/>
        </w:rPr>
        <w:t>Acknowledgments</w:t>
      </w:r>
    </w:p>
    <w:p w14:paraId="4283D46E" w14:textId="77777777" w:rsidR="000C3792" w:rsidRDefault="000C3792" w:rsidP="000C3792">
      <w:pPr>
        <w:pStyle w:val="Acknowledgement"/>
        <w:ind w:left="0" w:firstLine="0"/>
        <w:jc w:val="both"/>
      </w:pPr>
      <w:r w:rsidRPr="00175CE8">
        <w:t xml:space="preserve">We would like to thank </w:t>
      </w:r>
      <w:r>
        <w:t xml:space="preserve">Maria Irene Inggrid </w:t>
      </w:r>
      <w:r w:rsidRPr="00175CE8">
        <w:t>for peer review of this work.</w:t>
      </w:r>
    </w:p>
    <w:p w14:paraId="567946B1" w14:textId="77777777" w:rsidR="000C3792" w:rsidRDefault="000C3792" w:rsidP="000C3792"/>
    <w:p w14:paraId="0599E020" w14:textId="77777777" w:rsidR="000C3792" w:rsidRPr="006B70A9" w:rsidRDefault="000C3792" w:rsidP="000C3792">
      <w:pPr>
        <w:pStyle w:val="Acknowledgement"/>
        <w:ind w:left="0" w:firstLine="0"/>
        <w:jc w:val="both"/>
        <w:rPr>
          <w:b/>
          <w:sz w:val="28"/>
          <w:szCs w:val="28"/>
        </w:rPr>
      </w:pPr>
      <w:r>
        <w:rPr>
          <w:b/>
          <w:sz w:val="28"/>
          <w:szCs w:val="28"/>
        </w:rPr>
        <w:t>Funding Sources</w:t>
      </w:r>
    </w:p>
    <w:p w14:paraId="7B37EDB5" w14:textId="77777777" w:rsidR="000C3792" w:rsidRPr="003820A5" w:rsidRDefault="000C3792" w:rsidP="000C3792">
      <w:pPr>
        <w:pStyle w:val="Acknowledgement"/>
        <w:ind w:left="0" w:firstLine="0"/>
        <w:jc w:val="both"/>
      </w:pPr>
      <w:r w:rsidRPr="003820A5">
        <w:t>This research did not receive any specific grant from funding agencies in the public, commercial, or not-for-profit sectors.</w:t>
      </w:r>
    </w:p>
    <w:p w14:paraId="2BA740E6" w14:textId="77777777" w:rsidR="000C3792" w:rsidRPr="003820A5" w:rsidRDefault="000C3792" w:rsidP="000C3792"/>
    <w:p w14:paraId="71F12457" w14:textId="6D32BA0D" w:rsidR="00367907" w:rsidRPr="006B70A9" w:rsidRDefault="00367907" w:rsidP="00367907">
      <w:pPr>
        <w:pStyle w:val="Heading1"/>
        <w:jc w:val="both"/>
        <w:rPr>
          <w:rFonts w:ascii="Times New Roman" w:hAnsi="Times New Roman" w:cs="Times New Roman"/>
          <w:sz w:val="28"/>
          <w:szCs w:val="28"/>
        </w:rPr>
      </w:pPr>
      <w:r w:rsidRPr="006B70A9">
        <w:rPr>
          <w:rFonts w:ascii="Times New Roman" w:eastAsia="Times New Roman" w:hAnsi="Times New Roman" w:cs="Times New Roman"/>
          <w:b/>
          <w:bCs/>
          <w:color w:val="auto"/>
          <w:kern w:val="28"/>
          <w:sz w:val="28"/>
          <w:szCs w:val="28"/>
        </w:rPr>
        <w:t>References</w:t>
      </w:r>
    </w:p>
    <w:p w14:paraId="2A9E39DA" w14:textId="77777777" w:rsidR="00DA52C5" w:rsidRDefault="00367907" w:rsidP="00DA52C5">
      <w:pPr>
        <w:pStyle w:val="Bibliography"/>
        <w:ind w:left="720" w:hanging="720"/>
        <w:rPr>
          <w:ins w:id="166" w:author="Ryan Lazaroo" w:date="2023-08-08T20:50:00Z"/>
          <w:noProof/>
          <w:sz w:val="24"/>
          <w:szCs w:val="24"/>
        </w:rPr>
      </w:pPr>
      <w:r w:rsidRPr="00175CE8">
        <w:rPr>
          <w:sz w:val="24"/>
          <w:szCs w:val="24"/>
        </w:rPr>
        <w:fldChar w:fldCharType="begin"/>
      </w:r>
      <w:r w:rsidRPr="00175CE8">
        <w:rPr>
          <w:sz w:val="24"/>
          <w:szCs w:val="24"/>
        </w:rPr>
        <w:instrText xml:space="preserve"> BIBLIOGRAPHY </w:instrText>
      </w:r>
      <w:r w:rsidRPr="00175CE8">
        <w:rPr>
          <w:sz w:val="24"/>
          <w:szCs w:val="24"/>
        </w:rPr>
        <w:fldChar w:fldCharType="separate"/>
      </w:r>
      <w:ins w:id="167" w:author="Ryan Lazaroo" w:date="2023-08-08T20:50:00Z">
        <w:r w:rsidR="00DA52C5">
          <w:rPr>
            <w:noProof/>
          </w:rPr>
          <w:t xml:space="preserve">Ali Ali, E., Emad El Din Abd Elrazik, E., Shebl Azam, S., &amp; Ahmed Hassan, S. (2016). Integrated petrophysical and Lithofacies studies of lower-middle Miocene reservoirs in Belayim marine oil field, Gulf of Suez, Egypt. </w:t>
        </w:r>
        <w:r w:rsidR="00DA52C5">
          <w:rPr>
            <w:i/>
            <w:iCs/>
            <w:noProof/>
          </w:rPr>
          <w:t>Journal of African Earth Sciences, 117</w:t>
        </w:r>
        <w:r w:rsidR="00DA52C5">
          <w:rPr>
            <w:noProof/>
          </w:rPr>
          <w:t>, 331-344.</w:t>
        </w:r>
      </w:ins>
    </w:p>
    <w:p w14:paraId="131E17DF" w14:textId="77777777" w:rsidR="00DA52C5" w:rsidRDefault="00DA52C5" w:rsidP="00DA52C5">
      <w:pPr>
        <w:pStyle w:val="Bibliography"/>
        <w:ind w:left="720" w:hanging="720"/>
        <w:rPr>
          <w:ins w:id="168" w:author="Ryan Lazaroo" w:date="2023-08-08T20:50:00Z"/>
          <w:noProof/>
        </w:rPr>
      </w:pPr>
      <w:ins w:id="169" w:author="Ryan Lazaroo" w:date="2023-08-08T20:50:00Z">
        <w:r>
          <w:rPr>
            <w:noProof/>
          </w:rPr>
          <w:t xml:space="preserve">Abuamarah, B. A., &amp; Nabawy, B. S. (2021). A proposed classification for the reservoir quality assessment of hydrocarbon-bearing sandstone and carbonate reservoirs: A correlative study based on different assessment petrophysical procedures. </w:t>
        </w:r>
        <w:r>
          <w:rPr>
            <w:i/>
            <w:iCs/>
            <w:noProof/>
          </w:rPr>
          <w:t>Journal of Natural Gas Science and Engineering, 88</w:t>
        </w:r>
        <w:r>
          <w:rPr>
            <w:noProof/>
          </w:rPr>
          <w:t>, 103807. Retrieved from https://doi.org/10.1016/j.jngse.2021.103807</w:t>
        </w:r>
      </w:ins>
    </w:p>
    <w:p w14:paraId="048677EB" w14:textId="77777777" w:rsidR="00DA52C5" w:rsidRDefault="00DA52C5" w:rsidP="00DA52C5">
      <w:pPr>
        <w:pStyle w:val="Bibliography"/>
        <w:ind w:left="720" w:hanging="720"/>
        <w:rPr>
          <w:ins w:id="170" w:author="Ryan Lazaroo" w:date="2023-08-08T20:50:00Z"/>
          <w:noProof/>
        </w:rPr>
      </w:pPr>
      <w:ins w:id="171" w:author="Ryan Lazaroo" w:date="2023-08-08T20:50:00Z">
        <w:r>
          <w:rPr>
            <w:noProof/>
          </w:rPr>
          <w:t xml:space="preserve">Armelenti, G., Goldberg, K., Alvarenga, R., Kuchle, J., Amarante, F. B., Scherer, C. M., . . . De Ros, L. F. (2021). Depositional and diagenetic impacts on the porosity of post-salt carbonate reservoirs of southern Campos Basin, southeastern Brazilian margin. </w:t>
        </w:r>
        <w:r>
          <w:rPr>
            <w:i/>
            <w:iCs/>
            <w:noProof/>
          </w:rPr>
          <w:t>Journal of South American Earth Sciences, 112</w:t>
        </w:r>
        <w:r>
          <w:rPr>
            <w:noProof/>
          </w:rPr>
          <w:t>(1).</w:t>
        </w:r>
      </w:ins>
    </w:p>
    <w:p w14:paraId="35B324CC" w14:textId="77777777" w:rsidR="00DA52C5" w:rsidRDefault="00DA52C5" w:rsidP="00DA52C5">
      <w:pPr>
        <w:pStyle w:val="Bibliography"/>
        <w:ind w:left="720" w:hanging="720"/>
        <w:rPr>
          <w:ins w:id="172" w:author="Ryan Lazaroo" w:date="2023-08-08T20:50:00Z"/>
          <w:noProof/>
        </w:rPr>
      </w:pPr>
      <w:ins w:id="173" w:author="Ryan Lazaroo" w:date="2023-08-08T20:50:00Z">
        <w:r>
          <w:rPr>
            <w:noProof/>
          </w:rPr>
          <w:t xml:space="preserve">Ashqar, A. U. (2016). Evaluating a Complex Low Resistivity Pay Carbonate Reservoir Onshore Abu Dhabi: From Model to Implementation. </w:t>
        </w:r>
        <w:r>
          <w:rPr>
            <w:i/>
            <w:iCs/>
            <w:noProof/>
          </w:rPr>
          <w:t>Society of Petroleum Engineers</w:t>
        </w:r>
        <w:r>
          <w:rPr>
            <w:noProof/>
          </w:rPr>
          <w:t>, Paper No 182912-MS, 1-14.</w:t>
        </w:r>
      </w:ins>
    </w:p>
    <w:p w14:paraId="34978951" w14:textId="77777777" w:rsidR="00DA52C5" w:rsidRDefault="00DA52C5" w:rsidP="00DA52C5">
      <w:pPr>
        <w:pStyle w:val="Bibliography"/>
        <w:ind w:left="720" w:hanging="720"/>
        <w:rPr>
          <w:ins w:id="174" w:author="Ryan Lazaroo" w:date="2023-08-08T20:50:00Z"/>
          <w:noProof/>
        </w:rPr>
      </w:pPr>
      <w:ins w:id="175" w:author="Ryan Lazaroo" w:date="2023-08-08T20:50:00Z">
        <w:r>
          <w:rPr>
            <w:noProof/>
          </w:rPr>
          <w:t xml:space="preserve">Ayadiuno, C. B. (2017). Investigating Low Resistivity Low Contrast Resistivity Pay in a Permo-Carboniferous Reservoir, Central Saudi Arabia. </w:t>
        </w:r>
        <w:r>
          <w:rPr>
            <w:i/>
            <w:iCs/>
            <w:noProof/>
          </w:rPr>
          <w:t>Society of Petroleum Engineers</w:t>
        </w:r>
        <w:r>
          <w:rPr>
            <w:noProof/>
          </w:rPr>
          <w:t>, Paper No 188887-MS, 1-17.</w:t>
        </w:r>
      </w:ins>
    </w:p>
    <w:p w14:paraId="347BAEC9" w14:textId="77777777" w:rsidR="00DA52C5" w:rsidRDefault="00DA52C5" w:rsidP="00DA52C5">
      <w:pPr>
        <w:pStyle w:val="Bibliography"/>
        <w:ind w:left="720" w:hanging="720"/>
        <w:rPr>
          <w:ins w:id="176" w:author="Ryan Lazaroo" w:date="2023-08-08T20:50:00Z"/>
          <w:noProof/>
        </w:rPr>
      </w:pPr>
      <w:ins w:id="177" w:author="Ryan Lazaroo" w:date="2023-08-08T20:50:00Z">
        <w:r>
          <w:rPr>
            <w:noProof/>
          </w:rPr>
          <w:t xml:space="preserve">Baouche, R., &amp; Nabawy, B. S. (2021). Permeability prediction in argillaceous sandstone reservoirs using fuzzy logic analysis: A case study of triassic sequences, Southern Hassi R’Mel Gas Field, Algeria. </w:t>
        </w:r>
        <w:r>
          <w:rPr>
            <w:i/>
            <w:iCs/>
            <w:noProof/>
          </w:rPr>
          <w:t>Journal of African Earth Sciences, 173</w:t>
        </w:r>
        <w:r>
          <w:rPr>
            <w:noProof/>
          </w:rPr>
          <w:t xml:space="preserve">, 104049. Retrieved from https://doi.org/10.1016/j.jafrearsci.2020.104049 </w:t>
        </w:r>
      </w:ins>
    </w:p>
    <w:p w14:paraId="07ED1E01" w14:textId="77777777" w:rsidR="00DA52C5" w:rsidRDefault="00DA52C5" w:rsidP="00DA52C5">
      <w:pPr>
        <w:pStyle w:val="Bibliography"/>
        <w:ind w:left="720" w:hanging="720"/>
        <w:rPr>
          <w:ins w:id="178" w:author="Ryan Lazaroo" w:date="2023-08-08T20:50:00Z"/>
          <w:noProof/>
        </w:rPr>
      </w:pPr>
      <w:ins w:id="179" w:author="Ryan Lazaroo" w:date="2023-08-08T20:50:00Z">
        <w:r>
          <w:rPr>
            <w:noProof/>
          </w:rPr>
          <w:t xml:space="preserve">Belevich, A. (2017). The Problem With Silt in Low Resistivity Low Contrast Pay Reservoirs. </w:t>
        </w:r>
        <w:r>
          <w:rPr>
            <w:i/>
            <w:iCs/>
            <w:noProof/>
          </w:rPr>
          <w:t>Society of Petrophysicists and Well-Log Analysts</w:t>
        </w:r>
        <w:r>
          <w:rPr>
            <w:noProof/>
          </w:rPr>
          <w:t>, 1-19.</w:t>
        </w:r>
      </w:ins>
    </w:p>
    <w:p w14:paraId="2EA4BCB2" w14:textId="77777777" w:rsidR="00DA52C5" w:rsidRDefault="00DA52C5" w:rsidP="00DA52C5">
      <w:pPr>
        <w:pStyle w:val="Bibliography"/>
        <w:ind w:left="720" w:hanging="720"/>
        <w:rPr>
          <w:ins w:id="180" w:author="Ryan Lazaroo" w:date="2023-08-08T20:50:00Z"/>
          <w:noProof/>
        </w:rPr>
      </w:pPr>
      <w:ins w:id="181" w:author="Ryan Lazaroo" w:date="2023-08-08T20:50:00Z">
        <w:r>
          <w:rPr>
            <w:noProof/>
          </w:rPr>
          <w:t xml:space="preserve">Boyd, A., Darling, H., &amp; Tabanou, J. (1995). The Lowdown on Low Resistivity Pay. </w:t>
        </w:r>
        <w:r>
          <w:rPr>
            <w:i/>
            <w:iCs/>
            <w:noProof/>
          </w:rPr>
          <w:t>Oilfield Review, 7</w:t>
        </w:r>
        <w:r>
          <w:rPr>
            <w:noProof/>
          </w:rPr>
          <w:t>, 7-14.</w:t>
        </w:r>
      </w:ins>
    </w:p>
    <w:p w14:paraId="00E7B237" w14:textId="77777777" w:rsidR="00DA52C5" w:rsidRDefault="00DA52C5" w:rsidP="00DA52C5">
      <w:pPr>
        <w:pStyle w:val="Bibliography"/>
        <w:ind w:left="720" w:hanging="720"/>
        <w:rPr>
          <w:ins w:id="182" w:author="Ryan Lazaroo" w:date="2023-08-08T20:50:00Z"/>
          <w:noProof/>
        </w:rPr>
      </w:pPr>
      <w:ins w:id="183" w:author="Ryan Lazaroo" w:date="2023-08-08T20:50:00Z">
        <w:r>
          <w:rPr>
            <w:noProof/>
          </w:rPr>
          <w:t xml:space="preserve">Carlstrom, G. M., &amp; Cluff, R. M. (2003). Western Analysis of Russian Log Data. </w:t>
        </w:r>
        <w:r>
          <w:rPr>
            <w:i/>
            <w:iCs/>
            <w:noProof/>
          </w:rPr>
          <w:t>SPWLA 44th Annual Logging Symposium.</w:t>
        </w:r>
        <w:r>
          <w:rPr>
            <w:noProof/>
          </w:rPr>
          <w:t xml:space="preserve"> Galveston, Texas: OnePetro.</w:t>
        </w:r>
      </w:ins>
    </w:p>
    <w:p w14:paraId="53AC8846" w14:textId="77777777" w:rsidR="00DA52C5" w:rsidRDefault="00DA52C5" w:rsidP="00DA52C5">
      <w:pPr>
        <w:pStyle w:val="Bibliography"/>
        <w:ind w:left="720" w:hanging="720"/>
        <w:rPr>
          <w:ins w:id="184" w:author="Ryan Lazaroo" w:date="2023-08-08T20:50:00Z"/>
          <w:noProof/>
        </w:rPr>
      </w:pPr>
      <w:ins w:id="185" w:author="Ryan Lazaroo" w:date="2023-08-08T20:50:00Z">
        <w:r>
          <w:rPr>
            <w:noProof/>
          </w:rPr>
          <w:t xml:space="preserve">Chaika, C., &amp; Dvorkin, J. (2000). Porosity reduction during diagenesis of diatomaceous rocks. </w:t>
        </w:r>
        <w:r>
          <w:rPr>
            <w:i/>
            <w:iCs/>
            <w:noProof/>
          </w:rPr>
          <w:t>AAPG Bulletin, 84</w:t>
        </w:r>
        <w:r>
          <w:rPr>
            <w:noProof/>
          </w:rPr>
          <w:t>(8), 1173-1184. Retrieved from https://doi.org/10.1306/A9673C70-1738-11D7-8645000102C1865D</w:t>
        </w:r>
      </w:ins>
    </w:p>
    <w:p w14:paraId="1CF4CA49" w14:textId="77777777" w:rsidR="00DA52C5" w:rsidRDefault="00DA52C5" w:rsidP="00DA52C5">
      <w:pPr>
        <w:pStyle w:val="Bibliography"/>
        <w:ind w:left="720" w:hanging="720"/>
        <w:rPr>
          <w:ins w:id="186" w:author="Ryan Lazaroo" w:date="2023-08-08T20:50:00Z"/>
          <w:noProof/>
        </w:rPr>
      </w:pPr>
      <w:ins w:id="187" w:author="Ryan Lazaroo" w:date="2023-08-08T20:50:00Z">
        <w:r>
          <w:rPr>
            <w:noProof/>
          </w:rPr>
          <w:t xml:space="preserve">Chaika, C., &amp; Williams, L. A. (2001). Density and Mineralogy Variations as a Function of Porosity in Miocene Monterey Formation Oil and Gas Reservoirs in California. </w:t>
        </w:r>
        <w:r>
          <w:rPr>
            <w:i/>
            <w:iCs/>
            <w:noProof/>
          </w:rPr>
          <w:t>AAPG Bulletin, 85</w:t>
        </w:r>
        <w:r>
          <w:rPr>
            <w:noProof/>
          </w:rPr>
          <w:t>(1), 149-167. Retrieved from https://doi.org/10.1306/8626C785-173B-11D7-8645000102C1865D</w:t>
        </w:r>
      </w:ins>
    </w:p>
    <w:p w14:paraId="76012430" w14:textId="77777777" w:rsidR="00DA52C5" w:rsidRDefault="00DA52C5" w:rsidP="00DA52C5">
      <w:pPr>
        <w:pStyle w:val="Bibliography"/>
        <w:ind w:left="720" w:hanging="720"/>
        <w:rPr>
          <w:ins w:id="188" w:author="Ryan Lazaroo" w:date="2023-08-08T20:50:00Z"/>
          <w:noProof/>
        </w:rPr>
      </w:pPr>
      <w:ins w:id="189" w:author="Ryan Lazaroo" w:date="2023-08-08T20:50:00Z">
        <w:r>
          <w:rPr>
            <w:noProof/>
          </w:rPr>
          <w:t xml:space="preserve">Clavier , C., Heim, A., &amp; Scala, C. (1976). Effect of Pyrite on Resistivity and Other Logging Measurements. </w:t>
        </w:r>
        <w:r>
          <w:rPr>
            <w:i/>
            <w:iCs/>
            <w:noProof/>
          </w:rPr>
          <w:t>Society of Petrophysicists and Well Log Analysts 17th Annual Symposium</w:t>
        </w:r>
        <w:r>
          <w:rPr>
            <w:noProof/>
          </w:rPr>
          <w:t>, 1-34.</w:t>
        </w:r>
      </w:ins>
    </w:p>
    <w:p w14:paraId="24D64531" w14:textId="77777777" w:rsidR="00DA52C5" w:rsidRDefault="00DA52C5" w:rsidP="00DA52C5">
      <w:pPr>
        <w:pStyle w:val="Bibliography"/>
        <w:ind w:left="720" w:hanging="720"/>
        <w:rPr>
          <w:ins w:id="190" w:author="Ryan Lazaroo" w:date="2023-08-08T20:50:00Z"/>
          <w:noProof/>
        </w:rPr>
      </w:pPr>
      <w:ins w:id="191" w:author="Ryan Lazaroo" w:date="2023-08-08T20:50:00Z">
        <w:r>
          <w:rPr>
            <w:noProof/>
          </w:rPr>
          <w:t xml:space="preserve">Curtis, N. J., Gascooke, J. R., Johnston, M. R., &amp; Pring, A. (2019). A Review of the Classification of Opal with Reference to Recent New Localities. </w:t>
        </w:r>
        <w:r>
          <w:rPr>
            <w:i/>
            <w:iCs/>
            <w:noProof/>
          </w:rPr>
          <w:t>Minerals, 9</w:t>
        </w:r>
        <w:r>
          <w:rPr>
            <w:noProof/>
          </w:rPr>
          <w:t>(5), 299.</w:t>
        </w:r>
      </w:ins>
    </w:p>
    <w:p w14:paraId="4B29371A" w14:textId="77777777" w:rsidR="00DA52C5" w:rsidRDefault="00DA52C5" w:rsidP="00DA52C5">
      <w:pPr>
        <w:pStyle w:val="Bibliography"/>
        <w:ind w:left="720" w:hanging="720"/>
        <w:rPr>
          <w:ins w:id="192" w:author="Ryan Lazaroo" w:date="2023-08-08T20:50:00Z"/>
          <w:noProof/>
        </w:rPr>
      </w:pPr>
      <w:ins w:id="193" w:author="Ryan Lazaroo" w:date="2023-08-08T20:50:00Z">
        <w:r>
          <w:rPr>
            <w:noProof/>
          </w:rPr>
          <w:lastRenderedPageBreak/>
          <w:t xml:space="preserve">Derkowski, A., Środoń, J., &amp; McCarty, D. K. (2015). Cation exchange capacity and water content of opal in sedimentary basins: Example from the Monterey Formation, California. </w:t>
        </w:r>
        <w:r>
          <w:rPr>
            <w:i/>
            <w:iCs/>
            <w:noProof/>
          </w:rPr>
          <w:t>American Mineralogist, 100</w:t>
        </w:r>
        <w:r>
          <w:rPr>
            <w:noProof/>
          </w:rPr>
          <w:t>(5-6), 1244-1256. Retrieved from https://doi.org/10.2138/am-2015-5008</w:t>
        </w:r>
      </w:ins>
    </w:p>
    <w:p w14:paraId="0733B32C" w14:textId="77777777" w:rsidR="00DA52C5" w:rsidRDefault="00DA52C5" w:rsidP="00DA52C5">
      <w:pPr>
        <w:pStyle w:val="Bibliography"/>
        <w:ind w:left="720" w:hanging="720"/>
        <w:rPr>
          <w:ins w:id="194" w:author="Ryan Lazaroo" w:date="2023-08-08T20:50:00Z"/>
          <w:noProof/>
        </w:rPr>
      </w:pPr>
      <w:ins w:id="195" w:author="Ryan Lazaroo" w:date="2023-08-08T20:50:00Z">
        <w:r>
          <w:rPr>
            <w:noProof/>
          </w:rPr>
          <w:t xml:space="preserve">Dietrich, J. K. (2017). Heavy Oil Recovery from Opal-CT Diatomite. </w:t>
        </w:r>
        <w:r>
          <w:rPr>
            <w:i/>
            <w:iCs/>
            <w:noProof/>
          </w:rPr>
          <w:t>SPE Western Regional Meeting, April 2017.</w:t>
        </w:r>
        <w:r>
          <w:rPr>
            <w:noProof/>
          </w:rPr>
          <w:t xml:space="preserve"> Bakersfield, California. Retrieved from https://doi.org/10.2118/185686-MS</w:t>
        </w:r>
      </w:ins>
    </w:p>
    <w:p w14:paraId="656D407A" w14:textId="77777777" w:rsidR="00DA52C5" w:rsidRDefault="00DA52C5" w:rsidP="00DA52C5">
      <w:pPr>
        <w:pStyle w:val="Bibliography"/>
        <w:ind w:left="720" w:hanging="720"/>
        <w:rPr>
          <w:ins w:id="196" w:author="Ryan Lazaroo" w:date="2023-08-08T20:50:00Z"/>
          <w:noProof/>
        </w:rPr>
      </w:pPr>
      <w:ins w:id="197" w:author="Ryan Lazaroo" w:date="2023-08-08T20:50:00Z">
        <w:r>
          <w:rPr>
            <w:noProof/>
          </w:rPr>
          <w:t xml:space="preserve">El Sawy, M. Z., Abuhagaza, A. A., Nabawy, B. S., &amp; Lashin, A. (2020). Rock typing and hydraulic flow units as a successful tool for reservoir characterization of Bentiu-Abu Gabra sequence, Muglad basin, southwest Sudan. </w:t>
        </w:r>
        <w:r>
          <w:rPr>
            <w:i/>
            <w:iCs/>
            <w:noProof/>
          </w:rPr>
          <w:t>Journal of African Earth Sciences, 171</w:t>
        </w:r>
        <w:r>
          <w:rPr>
            <w:noProof/>
          </w:rPr>
          <w:t>, 103961. Retrieved from https://doi.org/10.1016/j.jafrearsci.2020.103961</w:t>
        </w:r>
      </w:ins>
    </w:p>
    <w:p w14:paraId="2B4F6994" w14:textId="77777777" w:rsidR="00DA52C5" w:rsidRDefault="00DA52C5" w:rsidP="00DA52C5">
      <w:pPr>
        <w:pStyle w:val="Bibliography"/>
        <w:ind w:left="720" w:hanging="720"/>
        <w:rPr>
          <w:ins w:id="198" w:author="Ryan Lazaroo" w:date="2023-08-08T20:50:00Z"/>
          <w:noProof/>
        </w:rPr>
      </w:pPr>
      <w:ins w:id="199" w:author="Ryan Lazaroo" w:date="2023-08-08T20:50:00Z">
        <w:r>
          <w:rPr>
            <w:noProof/>
          </w:rPr>
          <w:t xml:space="preserve">Ellis, G. K. (2016). The North Rankin Gas Field, Carnarvon Basin, Australia—Late Authigenic Pyrite Evidence of Early Oil Entrapment and Oil-Charged Fluid Flow. </w:t>
        </w:r>
        <w:r>
          <w:rPr>
            <w:i/>
            <w:iCs/>
            <w:noProof/>
          </w:rPr>
          <w:t>Society of Exploration Geophysicists Global Meeting Abstracts</w:t>
        </w:r>
        <w:r>
          <w:rPr>
            <w:noProof/>
          </w:rPr>
          <w:t>, 1-6.</w:t>
        </w:r>
      </w:ins>
    </w:p>
    <w:p w14:paraId="209223C4" w14:textId="77777777" w:rsidR="00DA52C5" w:rsidRDefault="00DA52C5" w:rsidP="00DA52C5">
      <w:pPr>
        <w:pStyle w:val="Bibliography"/>
        <w:ind w:left="720" w:hanging="720"/>
        <w:rPr>
          <w:ins w:id="200" w:author="Ryan Lazaroo" w:date="2023-08-08T20:50:00Z"/>
          <w:noProof/>
        </w:rPr>
      </w:pPr>
      <w:ins w:id="201" w:author="Ryan Lazaroo" w:date="2023-08-08T20:50:00Z">
        <w:r>
          <w:rPr>
            <w:noProof/>
          </w:rPr>
          <w:t xml:space="preserve">Fan, C., Qin, Q., Liang, F., Fan, Z., &amp; Li, Z. (2018). Fractures in Volcanic Reservoirs: a case study in Zhongguai Area at the Northwestern Margin of Junggar Basin (China). </w:t>
        </w:r>
        <w:r>
          <w:rPr>
            <w:i/>
            <w:iCs/>
            <w:noProof/>
          </w:rPr>
          <w:t>Earth Sciences Research Journal, 22</w:t>
        </w:r>
        <w:r>
          <w:rPr>
            <w:noProof/>
          </w:rPr>
          <w:t>(3), 169-174.</w:t>
        </w:r>
      </w:ins>
    </w:p>
    <w:p w14:paraId="2172D73E" w14:textId="77777777" w:rsidR="00DA52C5" w:rsidRDefault="00DA52C5" w:rsidP="00DA52C5">
      <w:pPr>
        <w:pStyle w:val="Bibliography"/>
        <w:ind w:left="720" w:hanging="720"/>
        <w:rPr>
          <w:ins w:id="202" w:author="Ryan Lazaroo" w:date="2023-08-08T20:50:00Z"/>
          <w:noProof/>
        </w:rPr>
      </w:pPr>
      <w:ins w:id="203" w:author="Ryan Lazaroo" w:date="2023-08-08T20:50:00Z">
        <w:r>
          <w:rPr>
            <w:noProof/>
          </w:rPr>
          <w:t xml:space="preserve">Farooqui, M. Y., Hou, H., Li , G., Machin, N., Neville, T., Pal, A., . . . Yang, X. (2009). Evaluating volcanic reservoirs. </w:t>
        </w:r>
        <w:r>
          <w:rPr>
            <w:i/>
            <w:iCs/>
            <w:noProof/>
          </w:rPr>
          <w:t>Oilfield Review, 21</w:t>
        </w:r>
        <w:r>
          <w:rPr>
            <w:noProof/>
          </w:rPr>
          <w:t>(1), 36-47.</w:t>
        </w:r>
      </w:ins>
    </w:p>
    <w:p w14:paraId="4DB83279" w14:textId="77777777" w:rsidR="00DA52C5" w:rsidRDefault="00DA52C5" w:rsidP="00DA52C5">
      <w:pPr>
        <w:pStyle w:val="Bibliography"/>
        <w:ind w:left="720" w:hanging="720"/>
        <w:rPr>
          <w:ins w:id="204" w:author="Ryan Lazaroo" w:date="2023-08-08T20:50:00Z"/>
          <w:noProof/>
        </w:rPr>
      </w:pPr>
      <w:ins w:id="205" w:author="Ryan Lazaroo" w:date="2023-08-08T20:50:00Z">
        <w:r>
          <w:rPr>
            <w:noProof/>
          </w:rPr>
          <w:t xml:space="preserve">Feng, Y. W., Ren, Y., Zhang, G. C., &amp; Qu, H. J. (2020). Petroleum geology and exploration direction of gas province in deepwater area of North Carnarvon Basin, Australia. </w:t>
        </w:r>
        <w:r>
          <w:rPr>
            <w:i/>
            <w:iCs/>
            <w:noProof/>
          </w:rPr>
          <w:t>China Geology, 3</w:t>
        </w:r>
        <w:r>
          <w:rPr>
            <w:noProof/>
          </w:rPr>
          <w:t>(4), 623-632.</w:t>
        </w:r>
      </w:ins>
    </w:p>
    <w:p w14:paraId="2E753AB4" w14:textId="77777777" w:rsidR="00DA52C5" w:rsidRDefault="00DA52C5" w:rsidP="00DA52C5">
      <w:pPr>
        <w:pStyle w:val="Bibliography"/>
        <w:ind w:left="720" w:hanging="720"/>
        <w:rPr>
          <w:ins w:id="206" w:author="Ryan Lazaroo" w:date="2023-08-08T20:50:00Z"/>
          <w:noProof/>
        </w:rPr>
      </w:pPr>
      <w:ins w:id="207" w:author="Ryan Lazaroo" w:date="2023-08-08T20:50:00Z">
        <w:r>
          <w:rPr>
            <w:noProof/>
          </w:rPr>
          <w:t xml:space="preserve">Fredrich, J. T., Fossum, A. F., &amp; Hickman, R. J. (2007). Mineralogy of deepwater Gulf of Mexico salt formations and implications for constitutive behavior. </w:t>
        </w:r>
        <w:r>
          <w:rPr>
            <w:i/>
            <w:iCs/>
            <w:noProof/>
          </w:rPr>
          <w:t>Journal of Petroleum Science and Engineering, 57</w:t>
        </w:r>
        <w:r>
          <w:rPr>
            <w:noProof/>
          </w:rPr>
          <w:t>, 354-374.</w:t>
        </w:r>
      </w:ins>
    </w:p>
    <w:p w14:paraId="6259D0B3" w14:textId="77777777" w:rsidR="00DA52C5" w:rsidRDefault="00DA52C5" w:rsidP="00DA52C5">
      <w:pPr>
        <w:pStyle w:val="Bibliography"/>
        <w:ind w:left="720" w:hanging="720"/>
        <w:rPr>
          <w:ins w:id="208" w:author="Ryan Lazaroo" w:date="2023-08-08T20:50:00Z"/>
          <w:noProof/>
        </w:rPr>
      </w:pPr>
      <w:ins w:id="209" w:author="Ryan Lazaroo" w:date="2023-08-08T20:50:00Z">
        <w:r>
          <w:rPr>
            <w:noProof/>
          </w:rPr>
          <w:t xml:space="preserve">Frenkel, M. A., Mezzatesta, A., &amp; Strack, K. (1997). Enhanced Interpretation of Russian and Old Electrical Resistivity Logs Using Modeling and Inversion Methods. </w:t>
        </w:r>
        <w:r>
          <w:rPr>
            <w:i/>
            <w:iCs/>
            <w:noProof/>
          </w:rPr>
          <w:t>SPE Annual Technical Conference and Exhibition.</w:t>
        </w:r>
        <w:r>
          <w:rPr>
            <w:noProof/>
          </w:rPr>
          <w:t xml:space="preserve"> San Antonio, Texas: OnePetro. Retrieved from SPE Annual Technical Conference and Exhibition</w:t>
        </w:r>
      </w:ins>
    </w:p>
    <w:p w14:paraId="2AA83D8B" w14:textId="77777777" w:rsidR="00DA52C5" w:rsidRDefault="00DA52C5" w:rsidP="00DA52C5">
      <w:pPr>
        <w:pStyle w:val="Bibliography"/>
        <w:ind w:left="720" w:hanging="720"/>
        <w:rPr>
          <w:ins w:id="210" w:author="Ryan Lazaroo" w:date="2023-08-08T20:50:00Z"/>
          <w:noProof/>
        </w:rPr>
      </w:pPr>
      <w:ins w:id="211" w:author="Ryan Lazaroo" w:date="2023-08-08T20:50:00Z">
        <w:r>
          <w:rPr>
            <w:noProof/>
          </w:rPr>
          <w:t xml:space="preserve">Guo, J.-C., Luo, B., Zhu, H.-Y., Wang, Y.-H., Lu, Q.-L., &amp; Zhao, X. (2015). Evaluation of fracability and screening of perforation interval for tight sandstone gas reservoir in western Sichuan Basin. </w:t>
        </w:r>
        <w:r>
          <w:rPr>
            <w:i/>
            <w:iCs/>
            <w:noProof/>
          </w:rPr>
          <w:t>Journal of Natural Gas Science and Engineering, 25</w:t>
        </w:r>
        <w:r>
          <w:rPr>
            <w:noProof/>
          </w:rPr>
          <w:t>, 77-87.</w:t>
        </w:r>
      </w:ins>
    </w:p>
    <w:p w14:paraId="134DC129" w14:textId="77777777" w:rsidR="00DA52C5" w:rsidRDefault="00DA52C5" w:rsidP="00DA52C5">
      <w:pPr>
        <w:pStyle w:val="Bibliography"/>
        <w:ind w:left="720" w:hanging="720"/>
        <w:rPr>
          <w:ins w:id="212" w:author="Ryan Lazaroo" w:date="2023-08-08T20:50:00Z"/>
          <w:noProof/>
        </w:rPr>
      </w:pPr>
      <w:ins w:id="213" w:author="Ryan Lazaroo" w:date="2023-08-08T20:50:00Z">
        <w:r>
          <w:rPr>
            <w:noProof/>
          </w:rPr>
          <w:t xml:space="preserve">Hamon, G., Suzanne, K., Billiotte, J., &amp; Trocmé, V. (2001). Field-Wide Variations of Trapped Gas saturation in Heterogeneous Sandstone Reservoirs. </w:t>
        </w:r>
        <w:r>
          <w:rPr>
            <w:i/>
            <w:iCs/>
            <w:noProof/>
          </w:rPr>
          <w:t>SPE Annual Technical Conference and Exhibition.</w:t>
        </w:r>
        <w:r>
          <w:rPr>
            <w:noProof/>
          </w:rPr>
          <w:t xml:space="preserve"> New Orleans, Louisiana: OnePetro. Retrieved from https://doi.org/10.2118/71524-MS</w:t>
        </w:r>
      </w:ins>
    </w:p>
    <w:p w14:paraId="28F7F632" w14:textId="77777777" w:rsidR="00DA52C5" w:rsidRDefault="00DA52C5" w:rsidP="00DA52C5">
      <w:pPr>
        <w:pStyle w:val="Bibliography"/>
        <w:ind w:left="720" w:hanging="720"/>
        <w:rPr>
          <w:ins w:id="214" w:author="Ryan Lazaroo" w:date="2023-08-08T20:50:00Z"/>
          <w:noProof/>
        </w:rPr>
      </w:pPr>
      <w:ins w:id="215" w:author="Ryan Lazaroo" w:date="2023-08-08T20:50:00Z">
        <w:r>
          <w:rPr>
            <w:noProof/>
          </w:rPr>
          <w:t xml:space="preserve">Huang, B., &amp; Pan, B. (2004). Characteristics of log responses and lithology determination of igneous rock reservoirs. </w:t>
        </w:r>
        <w:r>
          <w:rPr>
            <w:i/>
            <w:iCs/>
            <w:noProof/>
          </w:rPr>
          <w:t>Journal of Geophysics and Engineering, 1</w:t>
        </w:r>
        <w:r>
          <w:rPr>
            <w:noProof/>
          </w:rPr>
          <w:t>(1), 51-55.</w:t>
        </w:r>
      </w:ins>
    </w:p>
    <w:p w14:paraId="4BACADC3" w14:textId="77777777" w:rsidR="00DA52C5" w:rsidRDefault="00DA52C5" w:rsidP="00DA52C5">
      <w:pPr>
        <w:pStyle w:val="Bibliography"/>
        <w:ind w:left="720" w:hanging="720"/>
        <w:rPr>
          <w:ins w:id="216" w:author="Ryan Lazaroo" w:date="2023-08-08T20:50:00Z"/>
          <w:noProof/>
        </w:rPr>
      </w:pPr>
      <w:ins w:id="217" w:author="Ryan Lazaroo" w:date="2023-08-08T20:50:00Z">
        <w:r>
          <w:rPr>
            <w:noProof/>
          </w:rPr>
          <w:t xml:space="preserve">Jiang, Z., Fu, J., Li, G., Mao, Z., &amp; Zhao, P. (2021). Using resistivity data to study the waterflooding process: A case study in tight sandstone reservoirs of the Ordos Basin, China. </w:t>
        </w:r>
        <w:r>
          <w:rPr>
            <w:i/>
            <w:iCs/>
            <w:noProof/>
          </w:rPr>
          <w:t>Geophysics, 86</w:t>
        </w:r>
        <w:r>
          <w:rPr>
            <w:noProof/>
          </w:rPr>
          <w:t>(2), B55-B65. Retrieved from https://doi.org/10.1190/geo2020-0401.1</w:t>
        </w:r>
      </w:ins>
    </w:p>
    <w:p w14:paraId="3A92E443" w14:textId="77777777" w:rsidR="00DA52C5" w:rsidRDefault="00DA52C5" w:rsidP="00DA52C5">
      <w:pPr>
        <w:pStyle w:val="Bibliography"/>
        <w:ind w:left="720" w:hanging="720"/>
        <w:rPr>
          <w:ins w:id="218" w:author="Ryan Lazaroo" w:date="2023-08-08T20:50:00Z"/>
          <w:noProof/>
        </w:rPr>
      </w:pPr>
      <w:ins w:id="219" w:author="Ryan Lazaroo" w:date="2023-08-08T20:50:00Z">
        <w:r>
          <w:rPr>
            <w:noProof/>
          </w:rPr>
          <w:t xml:space="preserve">Jones, J. B., &amp; Segnit, E. R. (1971). The nature of opal I. nomenclature and constituent phases. </w:t>
        </w:r>
        <w:r>
          <w:rPr>
            <w:i/>
            <w:iCs/>
            <w:noProof/>
          </w:rPr>
          <w:t>Journal of the Geological Society of Australia, 18</w:t>
        </w:r>
        <w:r>
          <w:rPr>
            <w:noProof/>
          </w:rPr>
          <w:t>(1), 57-68. Retrieved from https://doi.org/10.1080/00167617108728743</w:t>
        </w:r>
      </w:ins>
    </w:p>
    <w:p w14:paraId="304BB0B0" w14:textId="77777777" w:rsidR="00DA52C5" w:rsidRDefault="00DA52C5" w:rsidP="00DA52C5">
      <w:pPr>
        <w:pStyle w:val="Bibliography"/>
        <w:ind w:left="720" w:hanging="720"/>
        <w:rPr>
          <w:ins w:id="220" w:author="Ryan Lazaroo" w:date="2023-08-08T20:50:00Z"/>
          <w:noProof/>
        </w:rPr>
      </w:pPr>
      <w:ins w:id="221" w:author="Ryan Lazaroo" w:date="2023-08-08T20:50:00Z">
        <w:r>
          <w:rPr>
            <w:noProof/>
          </w:rPr>
          <w:t xml:space="preserve">Jong, J., Kessler, F. L., Madon, M., &amp; Mohamad, H. (2019). Radioactive apatite-rich “Hot Sands” of the Tenggol Arch: Stratigraphic curiosity or sub-seismic reservoir correlation tool? </w:t>
        </w:r>
        <w:r>
          <w:rPr>
            <w:i/>
            <w:iCs/>
            <w:noProof/>
          </w:rPr>
          <w:t>Bulletin of the Geological Society of Malaysia, 67</w:t>
        </w:r>
        <w:r>
          <w:rPr>
            <w:noProof/>
          </w:rPr>
          <w:t>, 1-10.</w:t>
        </w:r>
      </w:ins>
    </w:p>
    <w:p w14:paraId="62C61B50" w14:textId="77777777" w:rsidR="00DA52C5" w:rsidRDefault="00DA52C5" w:rsidP="00DA52C5">
      <w:pPr>
        <w:pStyle w:val="Bibliography"/>
        <w:ind w:left="720" w:hanging="720"/>
        <w:rPr>
          <w:ins w:id="222" w:author="Ryan Lazaroo" w:date="2023-08-08T20:50:00Z"/>
          <w:noProof/>
        </w:rPr>
      </w:pPr>
      <w:ins w:id="223" w:author="Ryan Lazaroo" w:date="2023-08-08T20:50:00Z">
        <w:r>
          <w:rPr>
            <w:noProof/>
          </w:rPr>
          <w:t xml:space="preserve">Kennedy, M. C. (2004). Gold Fool’s: Detecting, Quantifying and Accounting for the Effects of Pyrite on Modern Logs. </w:t>
        </w:r>
        <w:r>
          <w:rPr>
            <w:i/>
            <w:iCs/>
            <w:noProof/>
          </w:rPr>
          <w:t>Society of Petrophysicists and Well Log Analysts 45th Annual Logging Symposium</w:t>
        </w:r>
        <w:r>
          <w:rPr>
            <w:noProof/>
          </w:rPr>
          <w:t>, 1-12.</w:t>
        </w:r>
      </w:ins>
    </w:p>
    <w:p w14:paraId="6512C1EC" w14:textId="77777777" w:rsidR="00DA52C5" w:rsidRDefault="00DA52C5" w:rsidP="00DA52C5">
      <w:pPr>
        <w:pStyle w:val="Bibliography"/>
        <w:ind w:left="720" w:hanging="720"/>
        <w:rPr>
          <w:ins w:id="224" w:author="Ryan Lazaroo" w:date="2023-08-08T20:50:00Z"/>
          <w:noProof/>
        </w:rPr>
      </w:pPr>
      <w:ins w:id="225" w:author="Ryan Lazaroo" w:date="2023-08-08T20:50:00Z">
        <w:r>
          <w:rPr>
            <w:noProof/>
          </w:rPr>
          <w:t xml:space="preserve">Kumar, M. (2009). </w:t>
        </w:r>
        <w:r>
          <w:rPr>
            <w:i/>
            <w:iCs/>
            <w:noProof/>
          </w:rPr>
          <w:t>Multiphase Flow in Reservoir Cores using Digital Core Analysis.</w:t>
        </w:r>
        <w:r>
          <w:rPr>
            <w:noProof/>
          </w:rPr>
          <w:t xml:space="preserve"> Canberra: PhD Thesis Australian National University.</w:t>
        </w:r>
      </w:ins>
    </w:p>
    <w:p w14:paraId="1BA67039" w14:textId="77777777" w:rsidR="00DA52C5" w:rsidRDefault="00DA52C5" w:rsidP="00DA52C5">
      <w:pPr>
        <w:pStyle w:val="Bibliography"/>
        <w:ind w:left="720" w:hanging="720"/>
        <w:rPr>
          <w:ins w:id="226" w:author="Ryan Lazaroo" w:date="2023-08-08T20:50:00Z"/>
          <w:noProof/>
        </w:rPr>
      </w:pPr>
      <w:ins w:id="227" w:author="Ryan Lazaroo" w:date="2023-08-08T20:50:00Z">
        <w:r>
          <w:rPr>
            <w:noProof/>
          </w:rPr>
          <w:t xml:space="preserve">Liu, H., Li, X., Liao, J., &amp; Liu, X. (2013). Genesis of the high gamma sandstone of the Yanchang Formation in the Ordos Basin, China. </w:t>
        </w:r>
        <w:r>
          <w:rPr>
            <w:i/>
            <w:iCs/>
            <w:noProof/>
          </w:rPr>
          <w:t>Petroleum Science, 10</w:t>
        </w:r>
        <w:r>
          <w:rPr>
            <w:noProof/>
          </w:rPr>
          <w:t>, 50-54.</w:t>
        </w:r>
      </w:ins>
    </w:p>
    <w:p w14:paraId="5B2C0D5A" w14:textId="77777777" w:rsidR="00DA52C5" w:rsidRDefault="00DA52C5" w:rsidP="00DA52C5">
      <w:pPr>
        <w:pStyle w:val="Bibliography"/>
        <w:ind w:left="720" w:hanging="720"/>
        <w:rPr>
          <w:ins w:id="228" w:author="Ryan Lazaroo" w:date="2023-08-08T20:50:00Z"/>
          <w:noProof/>
        </w:rPr>
      </w:pPr>
      <w:ins w:id="229" w:author="Ryan Lazaroo" w:date="2023-08-08T20:50:00Z">
        <w:r>
          <w:rPr>
            <w:noProof/>
          </w:rPr>
          <w:t xml:space="preserve">Ma, C., Dong, C., Lin , C., Elsworth, D., Luan, G., Sun, X., &amp; Liu, X. (2019). Influencing factors and fracability of lacustrine shale oil reservoirs. </w:t>
        </w:r>
        <w:r>
          <w:rPr>
            <w:i/>
            <w:iCs/>
            <w:noProof/>
          </w:rPr>
          <w:t>Marine and Petroleum Geology, 110</w:t>
        </w:r>
        <w:r>
          <w:rPr>
            <w:noProof/>
          </w:rPr>
          <w:t>, 463-471.</w:t>
        </w:r>
      </w:ins>
    </w:p>
    <w:p w14:paraId="44091CF2" w14:textId="77777777" w:rsidR="00DA52C5" w:rsidRDefault="00DA52C5" w:rsidP="00DA52C5">
      <w:pPr>
        <w:pStyle w:val="Bibliography"/>
        <w:ind w:left="720" w:hanging="720"/>
        <w:rPr>
          <w:ins w:id="230" w:author="Ryan Lazaroo" w:date="2023-08-08T20:50:00Z"/>
          <w:noProof/>
        </w:rPr>
      </w:pPr>
      <w:ins w:id="231" w:author="Ryan Lazaroo" w:date="2023-08-08T20:50:00Z">
        <w:r>
          <w:rPr>
            <w:noProof/>
          </w:rPr>
          <w:t xml:space="preserve">Ma, J., &amp; Huang, Z. (2016). Tight-reservoir micropore formation and evolution in sedimentary organic-matter-bearing tuff: a case study from the Permian Tiaohu Formation in the Santanghu Basin, NW China. </w:t>
        </w:r>
        <w:r>
          <w:rPr>
            <w:i/>
            <w:iCs/>
            <w:noProof/>
          </w:rPr>
          <w:t>Australian Journal of Earth Sciences, 63</w:t>
        </w:r>
        <w:r>
          <w:rPr>
            <w:noProof/>
          </w:rPr>
          <w:t>(4), 485-501.</w:t>
        </w:r>
      </w:ins>
    </w:p>
    <w:p w14:paraId="2CA8554B" w14:textId="77777777" w:rsidR="00DA52C5" w:rsidRDefault="00DA52C5" w:rsidP="00DA52C5">
      <w:pPr>
        <w:pStyle w:val="Bibliography"/>
        <w:ind w:left="720" w:hanging="720"/>
        <w:rPr>
          <w:ins w:id="232" w:author="Ryan Lazaroo" w:date="2023-08-08T20:50:00Z"/>
          <w:noProof/>
        </w:rPr>
      </w:pPr>
      <w:ins w:id="233" w:author="Ryan Lazaroo" w:date="2023-08-08T20:50:00Z">
        <w:r>
          <w:rPr>
            <w:noProof/>
          </w:rPr>
          <w:t xml:space="preserve">Ma, J., Huang, Z., Liang, S., Liu, Z., &amp; Liang, H. (2016). Geochemical and tight reservoir characteristics of sedimentary organic-matter-bearing tuff from the Permian Tiaohu Formation in the Santanghu Basin, Northwest China. </w:t>
        </w:r>
        <w:r>
          <w:rPr>
            <w:i/>
            <w:iCs/>
            <w:noProof/>
          </w:rPr>
          <w:t>Marine and Petroleum Geology, 73</w:t>
        </w:r>
        <w:r>
          <w:rPr>
            <w:noProof/>
          </w:rPr>
          <w:t>, 405-418.</w:t>
        </w:r>
      </w:ins>
    </w:p>
    <w:p w14:paraId="50DCEEDE" w14:textId="77777777" w:rsidR="00DA52C5" w:rsidRDefault="00DA52C5" w:rsidP="00DA52C5">
      <w:pPr>
        <w:pStyle w:val="Bibliography"/>
        <w:ind w:left="720" w:hanging="720"/>
        <w:rPr>
          <w:ins w:id="234" w:author="Ryan Lazaroo" w:date="2023-08-08T20:50:00Z"/>
          <w:noProof/>
        </w:rPr>
      </w:pPr>
      <w:ins w:id="235" w:author="Ryan Lazaroo" w:date="2023-08-08T20:50:00Z">
        <w:r>
          <w:rPr>
            <w:noProof/>
          </w:rPr>
          <w:lastRenderedPageBreak/>
          <w:t xml:space="preserve">Ma, J., Liu, G., Huang, Z., Ou, G., Li, T., &amp; Guo, X. (2020). Tight tuff reservoir characteristics and its controlling factors: A comparative study of the Permian Tiaohu Formation and Carboniferous Haerjiawu Formation in the Santanghu Basin, NW China. </w:t>
        </w:r>
        <w:r>
          <w:rPr>
            <w:i/>
            <w:iCs/>
            <w:noProof/>
          </w:rPr>
          <w:t>Journal of Petroleum Science and Engineering, 187</w:t>
        </w:r>
        <w:r>
          <w:rPr>
            <w:noProof/>
          </w:rPr>
          <w:t>, 106808.</w:t>
        </w:r>
      </w:ins>
    </w:p>
    <w:p w14:paraId="46C4A592" w14:textId="77777777" w:rsidR="00DA52C5" w:rsidRDefault="00DA52C5" w:rsidP="00DA52C5">
      <w:pPr>
        <w:pStyle w:val="Bibliography"/>
        <w:ind w:left="720" w:hanging="720"/>
        <w:rPr>
          <w:ins w:id="236" w:author="Ryan Lazaroo" w:date="2023-08-08T20:50:00Z"/>
          <w:noProof/>
        </w:rPr>
      </w:pPr>
      <w:ins w:id="237" w:author="Ryan Lazaroo" w:date="2023-08-08T20:50:00Z">
        <w:r>
          <w:rPr>
            <w:noProof/>
          </w:rPr>
          <w:t xml:space="preserve">Marisa, R. B., Anger, B., Hertel, S., Dietderich, J., Patino, J., &amp; Appel, M. (2018). Investigation of Salt-Bearing Sediments Through Digital Rock Technology Together With Experimental Core Analysis. </w:t>
        </w:r>
        <w:r>
          <w:rPr>
            <w:i/>
            <w:iCs/>
            <w:noProof/>
          </w:rPr>
          <w:t>Petrophysics, 59</w:t>
        </w:r>
        <w:r>
          <w:rPr>
            <w:noProof/>
          </w:rPr>
          <w:t>(1), 1-12.</w:t>
        </w:r>
      </w:ins>
    </w:p>
    <w:p w14:paraId="0110B39A" w14:textId="77777777" w:rsidR="00DA52C5" w:rsidRDefault="00DA52C5" w:rsidP="00DA52C5">
      <w:pPr>
        <w:pStyle w:val="Bibliography"/>
        <w:ind w:left="720" w:hanging="720"/>
        <w:rPr>
          <w:ins w:id="238" w:author="Ryan Lazaroo" w:date="2023-08-08T20:50:00Z"/>
          <w:noProof/>
        </w:rPr>
      </w:pPr>
      <w:ins w:id="239" w:author="Ryan Lazaroo" w:date="2023-08-08T20:50:00Z">
        <w:r>
          <w:rPr>
            <w:noProof/>
          </w:rPr>
          <w:t xml:space="preserve">Nabawy, B. S., Géraud, Y., Rochette, P., &amp; Bur, N. (2009). Pore-throat characterization in highly porous and permeable sandstones. </w:t>
        </w:r>
        <w:r>
          <w:rPr>
            <w:i/>
            <w:iCs/>
            <w:noProof/>
          </w:rPr>
          <w:t>AAPG Bulletin, 93</w:t>
        </w:r>
        <w:r>
          <w:rPr>
            <w:noProof/>
          </w:rPr>
          <w:t>(6), 719-739.</w:t>
        </w:r>
      </w:ins>
    </w:p>
    <w:p w14:paraId="78C6BB16" w14:textId="77777777" w:rsidR="00DA52C5" w:rsidRDefault="00DA52C5" w:rsidP="00DA52C5">
      <w:pPr>
        <w:pStyle w:val="Bibliography"/>
        <w:ind w:left="720" w:hanging="720"/>
        <w:rPr>
          <w:ins w:id="240" w:author="Ryan Lazaroo" w:date="2023-08-08T20:50:00Z"/>
          <w:noProof/>
        </w:rPr>
      </w:pPr>
      <w:ins w:id="241" w:author="Ryan Lazaroo" w:date="2023-08-08T20:50:00Z">
        <w:r>
          <w:rPr>
            <w:noProof/>
          </w:rPr>
          <w:t xml:space="preserve">Nabawy, B. S., Lashin, A. A., &amp; Barakat, M. K. (2022). Implementation of lithofacies and microfacies types on reservoir quality and heterogeneity of the Late Cretaceous Upper Bahariya Member in the Shurouk Field, Shoushan Basin, North Western Desert, Egypt. </w:t>
        </w:r>
        <w:r>
          <w:rPr>
            <w:i/>
            <w:iCs/>
            <w:noProof/>
          </w:rPr>
          <w:t>Journal of Asian Earth Sciences, 224</w:t>
        </w:r>
        <w:r>
          <w:rPr>
            <w:noProof/>
          </w:rPr>
          <w:t>, 105014. Retrieved from https://doi.org/10.1016/j.jseaes.2021.105014</w:t>
        </w:r>
      </w:ins>
    </w:p>
    <w:p w14:paraId="7B043845" w14:textId="77777777" w:rsidR="00DA52C5" w:rsidRDefault="00DA52C5" w:rsidP="00DA52C5">
      <w:pPr>
        <w:pStyle w:val="Bibliography"/>
        <w:ind w:left="720" w:hanging="720"/>
        <w:rPr>
          <w:ins w:id="242" w:author="Ryan Lazaroo" w:date="2023-08-08T20:50:00Z"/>
          <w:noProof/>
        </w:rPr>
      </w:pPr>
      <w:ins w:id="243" w:author="Ryan Lazaroo" w:date="2023-08-08T20:50:00Z">
        <w:r>
          <w:rPr>
            <w:noProof/>
          </w:rPr>
          <w:t xml:space="preserve">Poupon , A., &amp; Gaymard, R. (1970). The evaluation of clay content from logs. </w:t>
        </w:r>
        <w:r>
          <w:rPr>
            <w:i/>
            <w:iCs/>
            <w:noProof/>
          </w:rPr>
          <w:t>SPWLA 11th Annual Logging Symposium</w:t>
        </w:r>
        <w:r>
          <w:rPr>
            <w:noProof/>
          </w:rPr>
          <w:t>.</w:t>
        </w:r>
      </w:ins>
    </w:p>
    <w:p w14:paraId="6BEFAF6B" w14:textId="77777777" w:rsidR="00DA52C5" w:rsidRDefault="00DA52C5" w:rsidP="00DA52C5">
      <w:pPr>
        <w:pStyle w:val="Bibliography"/>
        <w:ind w:left="720" w:hanging="720"/>
        <w:rPr>
          <w:ins w:id="244" w:author="Ryan Lazaroo" w:date="2023-08-08T20:50:00Z"/>
          <w:noProof/>
        </w:rPr>
      </w:pPr>
      <w:ins w:id="245" w:author="Ryan Lazaroo" w:date="2023-08-08T20:50:00Z">
        <w:r>
          <w:rPr>
            <w:noProof/>
          </w:rPr>
          <w:t xml:space="preserve">Pratama, E., Ismail, M. S., &amp; Ridha, S. (2017). An integrated workflow to characterize and evaluate low resistivity pay and its phenomenon in a sandstone reservoir. </w:t>
        </w:r>
        <w:r>
          <w:rPr>
            <w:i/>
            <w:iCs/>
            <w:noProof/>
          </w:rPr>
          <w:t>Journal of Geophysics and Engineering, 14</w:t>
        </w:r>
        <w:r>
          <w:rPr>
            <w:noProof/>
          </w:rPr>
          <w:t>(3), 513-519. Retrieved from https://doi.org/10.1088/1742-2140/aa5efb</w:t>
        </w:r>
      </w:ins>
    </w:p>
    <w:p w14:paraId="65297B8D" w14:textId="77777777" w:rsidR="00DA52C5" w:rsidRDefault="00DA52C5" w:rsidP="00DA52C5">
      <w:pPr>
        <w:pStyle w:val="Bibliography"/>
        <w:ind w:left="720" w:hanging="720"/>
        <w:rPr>
          <w:ins w:id="246" w:author="Ryan Lazaroo" w:date="2023-08-08T20:50:00Z"/>
          <w:noProof/>
        </w:rPr>
      </w:pPr>
      <w:ins w:id="247" w:author="Ryan Lazaroo" w:date="2023-08-08T20:50:00Z">
        <w:r>
          <w:rPr>
            <w:noProof/>
          </w:rPr>
          <w:t xml:space="preserve">Radwan, A. A., Nabawy, B. S., Abdelmaksoud, A., &amp; Lashin, A. (2021). Integrated sedimentological and petrophysical characterization for clastic reservoirs: A case study from New Zealand. </w:t>
        </w:r>
        <w:r>
          <w:rPr>
            <w:i/>
            <w:iCs/>
            <w:noProof/>
          </w:rPr>
          <w:t>Journal of Natural Gas Science and Engineering, 88</w:t>
        </w:r>
        <w:r>
          <w:rPr>
            <w:noProof/>
          </w:rPr>
          <w:t>, 103797. Retrieved from https://doi.org/10.1016/j.jngse.2021.103797</w:t>
        </w:r>
      </w:ins>
    </w:p>
    <w:p w14:paraId="0375CEC8" w14:textId="77777777" w:rsidR="00DA52C5" w:rsidRDefault="00DA52C5" w:rsidP="00DA52C5">
      <w:pPr>
        <w:pStyle w:val="Bibliography"/>
        <w:ind w:left="720" w:hanging="720"/>
        <w:rPr>
          <w:ins w:id="248" w:author="Ryan Lazaroo" w:date="2023-08-08T20:50:00Z"/>
          <w:noProof/>
        </w:rPr>
      </w:pPr>
      <w:ins w:id="249" w:author="Ryan Lazaroo" w:date="2023-08-08T20:50:00Z">
        <w:r>
          <w:rPr>
            <w:noProof/>
          </w:rPr>
          <w:t xml:space="preserve">Reid, S. A., &amp; McIntyre, J. L. (2001). Monterey Formation porcelanite reservoirs of the Elk Hills field, Kern County, California. </w:t>
        </w:r>
        <w:r>
          <w:rPr>
            <w:i/>
            <w:iCs/>
            <w:noProof/>
          </w:rPr>
          <w:t>AAPG Bulletin, 85</w:t>
        </w:r>
        <w:r>
          <w:rPr>
            <w:noProof/>
          </w:rPr>
          <w:t>(1), 169-189. Retrieved from https://doi.org/10.1306/8626C78F-173B-11D7-8645000102C1865D</w:t>
        </w:r>
      </w:ins>
    </w:p>
    <w:p w14:paraId="598A7A1D" w14:textId="77777777" w:rsidR="00DA52C5" w:rsidRDefault="00DA52C5" w:rsidP="00DA52C5">
      <w:pPr>
        <w:pStyle w:val="Bibliography"/>
        <w:ind w:left="720" w:hanging="720"/>
        <w:rPr>
          <w:ins w:id="250" w:author="Ryan Lazaroo" w:date="2023-08-08T20:50:00Z"/>
          <w:noProof/>
        </w:rPr>
      </w:pPr>
      <w:ins w:id="251" w:author="Ryan Lazaroo" w:date="2023-08-08T20:50:00Z">
        <w:r>
          <w:rPr>
            <w:noProof/>
          </w:rPr>
          <w:t xml:space="preserve">Saxena, V., &amp; McDonald, T. (2009). Exploration Petrophysics for Intra-Salt Carbonate in Ultra Saline Environment. </w:t>
        </w:r>
        <w:r>
          <w:rPr>
            <w:i/>
            <w:iCs/>
            <w:noProof/>
          </w:rPr>
          <w:t>International Petroleum Technology Conference 13332-PP</w:t>
        </w:r>
        <w:r>
          <w:rPr>
            <w:noProof/>
          </w:rPr>
          <w:t>, 1-14.</w:t>
        </w:r>
      </w:ins>
    </w:p>
    <w:p w14:paraId="307B91DD" w14:textId="77777777" w:rsidR="00DA52C5" w:rsidRDefault="00DA52C5" w:rsidP="00DA52C5">
      <w:pPr>
        <w:pStyle w:val="Bibliography"/>
        <w:ind w:left="720" w:hanging="720"/>
        <w:rPr>
          <w:ins w:id="252" w:author="Ryan Lazaroo" w:date="2023-08-08T20:50:00Z"/>
          <w:noProof/>
        </w:rPr>
      </w:pPr>
      <w:ins w:id="253" w:author="Ryan Lazaroo" w:date="2023-08-08T20:50:00Z">
        <w:r>
          <w:rPr>
            <w:noProof/>
          </w:rPr>
          <w:t xml:space="preserve">Sun, H., Zhong, D., &amp; Zhan, W. (2019). Reservoir characteristics in the Cretaceous volcanic rocks of Songliao Basin, China: A case of dynamics and evolution of the volcano-porosity and diagenesis. </w:t>
        </w:r>
        <w:r>
          <w:rPr>
            <w:i/>
            <w:iCs/>
            <w:noProof/>
          </w:rPr>
          <w:t>Energy Exploration &amp; Exploitation, 37</w:t>
        </w:r>
        <w:r>
          <w:rPr>
            <w:noProof/>
          </w:rPr>
          <w:t>(2), 607-625.</w:t>
        </w:r>
      </w:ins>
    </w:p>
    <w:p w14:paraId="0F979145" w14:textId="77777777" w:rsidR="00DA52C5" w:rsidRDefault="00DA52C5" w:rsidP="00DA52C5">
      <w:pPr>
        <w:pStyle w:val="Bibliography"/>
        <w:ind w:left="720" w:hanging="720"/>
        <w:rPr>
          <w:ins w:id="254" w:author="Ryan Lazaroo" w:date="2023-08-08T20:50:00Z"/>
          <w:noProof/>
        </w:rPr>
      </w:pPr>
      <w:ins w:id="255" w:author="Ryan Lazaroo" w:date="2023-08-08T20:50:00Z">
        <w:r>
          <w:rPr>
            <w:noProof/>
          </w:rPr>
          <w:t xml:space="preserve">Tang, H., Tian, Z., Gao, Y., &amp; Dai, X. (2022). Review of volcanic reservoir geology in China. </w:t>
        </w:r>
        <w:r>
          <w:rPr>
            <w:i/>
            <w:iCs/>
            <w:noProof/>
          </w:rPr>
          <w:t>Earth-Science Reviews, 232</w:t>
        </w:r>
        <w:r>
          <w:rPr>
            <w:noProof/>
          </w:rPr>
          <w:t>, 104158.</w:t>
        </w:r>
      </w:ins>
    </w:p>
    <w:p w14:paraId="44ACD091" w14:textId="77777777" w:rsidR="00DA52C5" w:rsidRDefault="00DA52C5" w:rsidP="00DA52C5">
      <w:pPr>
        <w:pStyle w:val="Bibliography"/>
        <w:ind w:left="720" w:hanging="720"/>
        <w:rPr>
          <w:ins w:id="256" w:author="Ryan Lazaroo" w:date="2023-08-08T20:50:00Z"/>
          <w:noProof/>
        </w:rPr>
      </w:pPr>
      <w:ins w:id="257" w:author="Ryan Lazaroo" w:date="2023-08-08T20:50:00Z">
        <w:r>
          <w:rPr>
            <w:noProof/>
          </w:rPr>
          <w:t xml:space="preserve">Tingey, J. C., Nelson, R. J., &amp; Newsham, K. F. (1995). Comprehensive Analysis Of Russian Petrophysical Measurements. </w:t>
        </w:r>
        <w:r>
          <w:rPr>
            <w:i/>
            <w:iCs/>
            <w:noProof/>
          </w:rPr>
          <w:t>SPWLA 36th Annual Logging Symposium.</w:t>
        </w:r>
        <w:r>
          <w:rPr>
            <w:noProof/>
          </w:rPr>
          <w:t xml:space="preserve"> Paris, France: OnePetro.</w:t>
        </w:r>
      </w:ins>
    </w:p>
    <w:p w14:paraId="34CA35F9" w14:textId="77777777" w:rsidR="00DA52C5" w:rsidRDefault="00DA52C5" w:rsidP="00DA52C5">
      <w:pPr>
        <w:pStyle w:val="Bibliography"/>
        <w:ind w:left="720" w:hanging="720"/>
        <w:rPr>
          <w:ins w:id="258" w:author="Ryan Lazaroo" w:date="2023-08-08T20:50:00Z"/>
          <w:noProof/>
        </w:rPr>
      </w:pPr>
      <w:ins w:id="259" w:author="Ryan Lazaroo" w:date="2023-08-08T20:50:00Z">
        <w:r>
          <w:rPr>
            <w:noProof/>
          </w:rPr>
          <w:t xml:space="preserve">Tsuji, T., Masui, Y., &amp; Yokoi, S. (2011). New hydrocarbon trap models for the diagenetic transformation of opal-CT to quartz in Neogene siliceous rocks. </w:t>
        </w:r>
        <w:r>
          <w:rPr>
            <w:i/>
            <w:iCs/>
            <w:noProof/>
          </w:rPr>
          <w:t>AAPG Bulletin, 95</w:t>
        </w:r>
        <w:r>
          <w:rPr>
            <w:noProof/>
          </w:rPr>
          <w:t>(3), 449-477. Retrieved from https://doi.org/10.1306/06301009192</w:t>
        </w:r>
      </w:ins>
    </w:p>
    <w:p w14:paraId="4C856F7E" w14:textId="77777777" w:rsidR="00DA52C5" w:rsidRDefault="00DA52C5" w:rsidP="00DA52C5">
      <w:pPr>
        <w:pStyle w:val="Bibliography"/>
        <w:ind w:left="720" w:hanging="720"/>
        <w:rPr>
          <w:ins w:id="260" w:author="Ryan Lazaroo" w:date="2023-08-08T20:50:00Z"/>
          <w:noProof/>
        </w:rPr>
      </w:pPr>
      <w:ins w:id="261" w:author="Ryan Lazaroo" w:date="2023-08-08T20:50:00Z">
        <w:r>
          <w:rPr>
            <w:noProof/>
          </w:rPr>
          <w:t xml:space="preserve">Wang, S., Tokunaga, T. K., Wan, J., Dong, W., &amp; Kim, Y. (2016). Capillary pressure-saturation relations in quartz and carbonate sands: Limitations for correlating capillary and wettability influences on air, oil, and supercritical CO2 trapping. </w:t>
        </w:r>
        <w:r>
          <w:rPr>
            <w:i/>
            <w:iCs/>
            <w:noProof/>
          </w:rPr>
          <w:t>Water Resources Research, 52</w:t>
        </w:r>
        <w:r>
          <w:rPr>
            <w:noProof/>
          </w:rPr>
          <w:t>(8), 6671-6690. Retrieved from https://doi.org/10.1002/2016WR018816</w:t>
        </w:r>
      </w:ins>
    </w:p>
    <w:p w14:paraId="36130D0A" w14:textId="77777777" w:rsidR="00DA52C5" w:rsidRDefault="00DA52C5" w:rsidP="00DA52C5">
      <w:pPr>
        <w:pStyle w:val="Bibliography"/>
        <w:ind w:left="720" w:hanging="720"/>
        <w:rPr>
          <w:ins w:id="262" w:author="Ryan Lazaroo" w:date="2023-08-08T20:50:00Z"/>
          <w:noProof/>
        </w:rPr>
      </w:pPr>
      <w:ins w:id="263" w:author="Ryan Lazaroo" w:date="2023-08-08T20:50:00Z">
        <w:r>
          <w:rPr>
            <w:noProof/>
          </w:rPr>
          <w:t xml:space="preserve">Wang, W., Wang, Z., Chen, X., Long, F., Lu, S., Liu, G., . . . Su, Y. (2018). Fractal nature of porosity in volcanic tight reservoirs of the Santanghu basin and its relationship to pore formation processes. </w:t>
        </w:r>
        <w:r>
          <w:rPr>
            <w:i/>
            <w:iCs/>
            <w:noProof/>
          </w:rPr>
          <w:t>Fractals, 26</w:t>
        </w:r>
        <w:r>
          <w:rPr>
            <w:noProof/>
          </w:rPr>
          <w:t>(02), 184007.</w:t>
        </w:r>
      </w:ins>
    </w:p>
    <w:p w14:paraId="13E8116D" w14:textId="77777777" w:rsidR="00DA52C5" w:rsidRDefault="00DA52C5" w:rsidP="00DA52C5">
      <w:pPr>
        <w:pStyle w:val="Bibliography"/>
        <w:ind w:left="720" w:hanging="720"/>
        <w:rPr>
          <w:ins w:id="264" w:author="Ryan Lazaroo" w:date="2023-08-08T20:50:00Z"/>
          <w:noProof/>
        </w:rPr>
      </w:pPr>
      <w:ins w:id="265" w:author="Ryan Lazaroo" w:date="2023-08-08T20:50:00Z">
        <w:r>
          <w:rPr>
            <w:noProof/>
          </w:rPr>
          <w:t xml:space="preserve">Wiltgen, N. A. (1994). The Essential Of Basic Russian Well Logs And Analysis Techniques. </w:t>
        </w:r>
        <w:r>
          <w:rPr>
            <w:i/>
            <w:iCs/>
            <w:noProof/>
          </w:rPr>
          <w:t>SPWLA 35th Annual Logging Symposium.</w:t>
        </w:r>
        <w:r>
          <w:rPr>
            <w:noProof/>
          </w:rPr>
          <w:t xml:space="preserve"> Tulsa, Oklahoma: OnePetro.</w:t>
        </w:r>
      </w:ins>
    </w:p>
    <w:p w14:paraId="48F13F70" w14:textId="77777777" w:rsidR="00DA52C5" w:rsidRDefault="00DA52C5" w:rsidP="00DA52C5">
      <w:pPr>
        <w:pStyle w:val="Bibliography"/>
        <w:ind w:left="720" w:hanging="720"/>
        <w:rPr>
          <w:ins w:id="266" w:author="Ryan Lazaroo" w:date="2023-08-08T20:50:00Z"/>
          <w:noProof/>
        </w:rPr>
      </w:pPr>
      <w:ins w:id="267" w:author="Ryan Lazaroo" w:date="2023-08-08T20:50:00Z">
        <w:r>
          <w:rPr>
            <w:noProof/>
          </w:rPr>
          <w:t xml:space="preserve">Winardi, S., Surjono, S. S., Amijaya, D. H., &amp; Suryanto, W. (2021). Reservoirs resistivity correction factor in low resistivity pyritic sandstone reservoirs. </w:t>
        </w:r>
        <w:r>
          <w:rPr>
            <w:i/>
            <w:iCs/>
            <w:noProof/>
          </w:rPr>
          <w:t>International Conference on Geological Engineering and Geosciences, 851</w:t>
        </w:r>
        <w:r>
          <w:rPr>
            <w:noProof/>
          </w:rPr>
          <w:t>, 1-11.</w:t>
        </w:r>
      </w:ins>
    </w:p>
    <w:p w14:paraId="6A1B9868" w14:textId="77777777" w:rsidR="00DA52C5" w:rsidRDefault="00DA52C5" w:rsidP="00DA52C5">
      <w:pPr>
        <w:pStyle w:val="Bibliography"/>
        <w:ind w:left="720" w:hanging="720"/>
        <w:rPr>
          <w:ins w:id="268" w:author="Ryan Lazaroo" w:date="2023-08-08T20:50:00Z"/>
          <w:noProof/>
        </w:rPr>
      </w:pPr>
      <w:ins w:id="269" w:author="Ryan Lazaroo" w:date="2023-08-08T20:50:00Z">
        <w:r>
          <w:rPr>
            <w:noProof/>
          </w:rPr>
          <w:t xml:space="preserve">Worthington, P. (2000). Recognition and Evaluation of Low Resistivity Pay. </w:t>
        </w:r>
        <w:r>
          <w:rPr>
            <w:i/>
            <w:iCs/>
            <w:noProof/>
          </w:rPr>
          <w:t>Petroleum Geoscience, 6</w:t>
        </w:r>
        <w:r>
          <w:rPr>
            <w:noProof/>
          </w:rPr>
          <w:t>, 77-92.</w:t>
        </w:r>
      </w:ins>
    </w:p>
    <w:p w14:paraId="02696C88" w14:textId="71AB040A" w:rsidR="00956A80" w:rsidDel="009645E3" w:rsidRDefault="00956A80" w:rsidP="00DA52C5">
      <w:pPr>
        <w:pStyle w:val="Bibliography"/>
        <w:ind w:left="720" w:hanging="720"/>
        <w:jc w:val="both"/>
        <w:rPr>
          <w:del w:id="270" w:author="Ryan Lazaroo" w:date="2023-08-08T18:42:00Z"/>
          <w:noProof/>
          <w:sz w:val="24"/>
          <w:szCs w:val="24"/>
        </w:rPr>
      </w:pPr>
      <w:del w:id="271" w:author="Ryan Lazaroo" w:date="2023-08-08T18:42:00Z">
        <w:r w:rsidDel="009645E3">
          <w:rPr>
            <w:noProof/>
          </w:rPr>
          <w:delText xml:space="preserve">Ali Ali, E., Emad El Din Abd Elrazik, E., Shebl Azam, S., &amp; Ahmed Hassan, S. (2016). Integrated petrophysical and Lithofacies studies of lower-middle Miocene reservoirs in Belayim marine oil field, Gulf of Suez, Egypt. </w:delText>
        </w:r>
        <w:r w:rsidDel="009645E3">
          <w:rPr>
            <w:i/>
            <w:iCs/>
            <w:noProof/>
          </w:rPr>
          <w:delText>Journal of African Earth Sciences, 117</w:delText>
        </w:r>
        <w:r w:rsidDel="009645E3">
          <w:rPr>
            <w:noProof/>
          </w:rPr>
          <w:delText>, 331-344.</w:delText>
        </w:r>
      </w:del>
    </w:p>
    <w:p w14:paraId="21753DB4" w14:textId="77777777" w:rsidR="00956A80" w:rsidDel="009645E3" w:rsidRDefault="00956A80" w:rsidP="00DA52C5">
      <w:pPr>
        <w:pStyle w:val="Bibliography"/>
        <w:ind w:left="720" w:hanging="720"/>
        <w:jc w:val="both"/>
        <w:rPr>
          <w:del w:id="272" w:author="Ryan Lazaroo" w:date="2023-08-08T18:42:00Z"/>
          <w:noProof/>
        </w:rPr>
      </w:pPr>
      <w:del w:id="273" w:author="Ryan Lazaroo" w:date="2023-08-08T18:42:00Z">
        <w:r w:rsidDel="009645E3">
          <w:rPr>
            <w:noProof/>
          </w:rPr>
          <w:delText xml:space="preserve">Armelenti, G., Goldberg, K., Alvarenga, R., Kuchle, J., Amarante, F. B., Scherer, C. M., . . . De Ros, L. F. (2021). Depositional and diagenetic impacts on the porosity of post-salt carbonate reservoirs of southern Campos Basin, southeastern Brazilian margin. </w:delText>
        </w:r>
        <w:r w:rsidDel="009645E3">
          <w:rPr>
            <w:i/>
            <w:iCs/>
            <w:noProof/>
          </w:rPr>
          <w:delText>Journal of South American Earth Sciences, 112</w:delText>
        </w:r>
        <w:r w:rsidDel="009645E3">
          <w:rPr>
            <w:noProof/>
          </w:rPr>
          <w:delText>(1).</w:delText>
        </w:r>
      </w:del>
    </w:p>
    <w:p w14:paraId="29CCE0E3" w14:textId="77777777" w:rsidR="00956A80" w:rsidDel="009645E3" w:rsidRDefault="00956A80" w:rsidP="00DA52C5">
      <w:pPr>
        <w:pStyle w:val="Bibliography"/>
        <w:ind w:left="720" w:hanging="720"/>
        <w:jc w:val="both"/>
        <w:rPr>
          <w:del w:id="274" w:author="Ryan Lazaroo" w:date="2023-08-08T18:42:00Z"/>
          <w:noProof/>
        </w:rPr>
      </w:pPr>
      <w:del w:id="275" w:author="Ryan Lazaroo" w:date="2023-08-08T18:42:00Z">
        <w:r w:rsidDel="009645E3">
          <w:rPr>
            <w:noProof/>
          </w:rPr>
          <w:delText xml:space="preserve">Ashqar, A. U. (2016). Evaluating a Complex Low Resistivity Pay Carbonate Reservoir Onshore Abu Dhabi: From Model to Implementation. </w:delText>
        </w:r>
        <w:r w:rsidDel="009645E3">
          <w:rPr>
            <w:i/>
            <w:iCs/>
            <w:noProof/>
          </w:rPr>
          <w:delText>Society of Petroleum Engineers</w:delText>
        </w:r>
        <w:r w:rsidDel="009645E3">
          <w:rPr>
            <w:noProof/>
          </w:rPr>
          <w:delText>, Paper No 182912-MS, 1-14.</w:delText>
        </w:r>
      </w:del>
    </w:p>
    <w:p w14:paraId="33DC1B50" w14:textId="77777777" w:rsidR="00956A80" w:rsidDel="009645E3" w:rsidRDefault="00956A80" w:rsidP="00DA52C5">
      <w:pPr>
        <w:pStyle w:val="Bibliography"/>
        <w:ind w:left="720" w:hanging="720"/>
        <w:jc w:val="both"/>
        <w:rPr>
          <w:del w:id="276" w:author="Ryan Lazaroo" w:date="2023-08-08T18:42:00Z"/>
          <w:noProof/>
        </w:rPr>
      </w:pPr>
      <w:del w:id="277" w:author="Ryan Lazaroo" w:date="2023-08-08T18:42:00Z">
        <w:r w:rsidDel="009645E3">
          <w:rPr>
            <w:noProof/>
          </w:rPr>
          <w:delText xml:space="preserve">Ayadiuno, C. B. (2017). Investigating Low Resistivity Low Contrast Resistivity Pay in a Permo-Carboniferous Reservoir, Central Saudi Arabia. </w:delText>
        </w:r>
        <w:r w:rsidDel="009645E3">
          <w:rPr>
            <w:i/>
            <w:iCs/>
            <w:noProof/>
          </w:rPr>
          <w:delText>Society of Petroleum Engineers</w:delText>
        </w:r>
        <w:r w:rsidDel="009645E3">
          <w:rPr>
            <w:noProof/>
          </w:rPr>
          <w:delText>, Paper No 188887-MS, 1-17.</w:delText>
        </w:r>
      </w:del>
    </w:p>
    <w:p w14:paraId="1E10A468" w14:textId="77777777" w:rsidR="00956A80" w:rsidDel="009645E3" w:rsidRDefault="00956A80" w:rsidP="00DA52C5">
      <w:pPr>
        <w:pStyle w:val="Bibliography"/>
        <w:ind w:left="720" w:hanging="720"/>
        <w:jc w:val="both"/>
        <w:rPr>
          <w:del w:id="278" w:author="Ryan Lazaroo" w:date="2023-08-08T18:42:00Z"/>
          <w:noProof/>
        </w:rPr>
      </w:pPr>
      <w:del w:id="279" w:author="Ryan Lazaroo" w:date="2023-08-08T18:42:00Z">
        <w:r w:rsidDel="009645E3">
          <w:rPr>
            <w:noProof/>
          </w:rPr>
          <w:delText xml:space="preserve">Belevich, A. (2017). The Problem With Silt in Low Resistivity Low Contrast Pay Reservoirs. </w:delText>
        </w:r>
        <w:r w:rsidDel="009645E3">
          <w:rPr>
            <w:i/>
            <w:iCs/>
            <w:noProof/>
          </w:rPr>
          <w:delText>Society of Petrophysicists and Well-Log Analysts</w:delText>
        </w:r>
        <w:r w:rsidDel="009645E3">
          <w:rPr>
            <w:noProof/>
          </w:rPr>
          <w:delText>, 1-19.</w:delText>
        </w:r>
      </w:del>
    </w:p>
    <w:p w14:paraId="7F7FE32C" w14:textId="77777777" w:rsidR="00956A80" w:rsidDel="009645E3" w:rsidRDefault="00956A80" w:rsidP="00DA52C5">
      <w:pPr>
        <w:pStyle w:val="Bibliography"/>
        <w:ind w:left="720" w:hanging="720"/>
        <w:jc w:val="both"/>
        <w:rPr>
          <w:del w:id="280" w:author="Ryan Lazaroo" w:date="2023-08-08T18:42:00Z"/>
          <w:noProof/>
        </w:rPr>
      </w:pPr>
      <w:del w:id="281" w:author="Ryan Lazaroo" w:date="2023-08-08T18:42:00Z">
        <w:r w:rsidDel="009645E3">
          <w:rPr>
            <w:noProof/>
          </w:rPr>
          <w:delText xml:space="preserve">Boyd, A., Darling, H., &amp; Tabanou, J. (1995). The Lowdown on Low Resistivity Pay. </w:delText>
        </w:r>
        <w:r w:rsidDel="009645E3">
          <w:rPr>
            <w:i/>
            <w:iCs/>
            <w:noProof/>
          </w:rPr>
          <w:delText>Oilfield Review, 7</w:delText>
        </w:r>
        <w:r w:rsidDel="009645E3">
          <w:rPr>
            <w:noProof/>
          </w:rPr>
          <w:delText>, 7-14.</w:delText>
        </w:r>
      </w:del>
    </w:p>
    <w:p w14:paraId="683B146E" w14:textId="77777777" w:rsidR="00956A80" w:rsidDel="009645E3" w:rsidRDefault="00956A80" w:rsidP="00DA52C5">
      <w:pPr>
        <w:pStyle w:val="Bibliography"/>
        <w:ind w:left="720" w:hanging="720"/>
        <w:jc w:val="both"/>
        <w:rPr>
          <w:del w:id="282" w:author="Ryan Lazaroo" w:date="2023-08-08T18:42:00Z"/>
          <w:noProof/>
        </w:rPr>
      </w:pPr>
      <w:del w:id="283" w:author="Ryan Lazaroo" w:date="2023-08-08T18:42:00Z">
        <w:r w:rsidDel="009645E3">
          <w:rPr>
            <w:noProof/>
          </w:rPr>
          <w:delText xml:space="preserve">Carlstrom, G. M., &amp; Cluff, R. M. (2003). Western Analysis of Russian Log Data. </w:delText>
        </w:r>
        <w:r w:rsidDel="009645E3">
          <w:rPr>
            <w:i/>
            <w:iCs/>
            <w:noProof/>
          </w:rPr>
          <w:delText>SPWLA 44th Annual Logging Symposium.</w:delText>
        </w:r>
        <w:r w:rsidDel="009645E3">
          <w:rPr>
            <w:noProof/>
          </w:rPr>
          <w:delText xml:space="preserve"> Galveston, Texas: OnePetro.</w:delText>
        </w:r>
      </w:del>
    </w:p>
    <w:p w14:paraId="3D8BAD22" w14:textId="77777777" w:rsidR="00956A80" w:rsidDel="009645E3" w:rsidRDefault="00956A80" w:rsidP="00DA52C5">
      <w:pPr>
        <w:pStyle w:val="Bibliography"/>
        <w:ind w:left="720" w:hanging="720"/>
        <w:jc w:val="both"/>
        <w:rPr>
          <w:del w:id="284" w:author="Ryan Lazaroo" w:date="2023-08-08T18:42:00Z"/>
          <w:noProof/>
        </w:rPr>
      </w:pPr>
      <w:del w:id="285" w:author="Ryan Lazaroo" w:date="2023-08-08T18:42:00Z">
        <w:r w:rsidDel="009645E3">
          <w:rPr>
            <w:noProof/>
          </w:rPr>
          <w:delText xml:space="preserve">Chaika, C., &amp; Dvorkin, J. (2000). Porosity reduction during diagenesis of diatomaceous rocks. </w:delText>
        </w:r>
        <w:r w:rsidDel="009645E3">
          <w:rPr>
            <w:i/>
            <w:iCs/>
            <w:noProof/>
          </w:rPr>
          <w:delText>AAPG Bulletin, 84</w:delText>
        </w:r>
        <w:r w:rsidDel="009645E3">
          <w:rPr>
            <w:noProof/>
          </w:rPr>
          <w:delText>(8), 1173-1184. Retrieved from https://doi.org/10.1306/A9673C70-1738-11D7-8645000102C1865D</w:delText>
        </w:r>
      </w:del>
    </w:p>
    <w:p w14:paraId="327DBDC8" w14:textId="77777777" w:rsidR="00956A80" w:rsidDel="009645E3" w:rsidRDefault="00956A80" w:rsidP="00DA52C5">
      <w:pPr>
        <w:pStyle w:val="Bibliography"/>
        <w:ind w:left="720" w:hanging="720"/>
        <w:jc w:val="both"/>
        <w:rPr>
          <w:del w:id="286" w:author="Ryan Lazaroo" w:date="2023-08-08T18:42:00Z"/>
          <w:noProof/>
        </w:rPr>
      </w:pPr>
      <w:del w:id="287" w:author="Ryan Lazaroo" w:date="2023-08-08T18:42:00Z">
        <w:r w:rsidDel="009645E3">
          <w:rPr>
            <w:noProof/>
          </w:rPr>
          <w:delText xml:space="preserve">Chaika, C., &amp; Williams, L. A. (2001). Density and Mineralogy Variations as a Function of Porosity in Miocene Monterey Formation Oil and Gas Reservoirs in California. </w:delText>
        </w:r>
        <w:r w:rsidDel="009645E3">
          <w:rPr>
            <w:i/>
            <w:iCs/>
            <w:noProof/>
          </w:rPr>
          <w:delText>AAPG Bulletin, 85</w:delText>
        </w:r>
        <w:r w:rsidDel="009645E3">
          <w:rPr>
            <w:noProof/>
          </w:rPr>
          <w:delText>(1), 149-167. Retrieved from https://doi.org/10.1306/8626C785-173B-11D7-8645000102C1865D</w:delText>
        </w:r>
      </w:del>
    </w:p>
    <w:p w14:paraId="1CE65FA0" w14:textId="77777777" w:rsidR="00956A80" w:rsidDel="009645E3" w:rsidRDefault="00956A80" w:rsidP="00DA52C5">
      <w:pPr>
        <w:pStyle w:val="Bibliography"/>
        <w:ind w:left="720" w:hanging="720"/>
        <w:jc w:val="both"/>
        <w:rPr>
          <w:del w:id="288" w:author="Ryan Lazaroo" w:date="2023-08-08T18:42:00Z"/>
          <w:noProof/>
        </w:rPr>
      </w:pPr>
      <w:del w:id="289" w:author="Ryan Lazaroo" w:date="2023-08-08T18:42:00Z">
        <w:r w:rsidDel="009645E3">
          <w:rPr>
            <w:noProof/>
          </w:rPr>
          <w:delText xml:space="preserve">Clavier , C., Heim, A., &amp; Scala, C. (1976). Effect of Pyrite on Resistivity and Other Logging Measurements. </w:delText>
        </w:r>
        <w:r w:rsidDel="009645E3">
          <w:rPr>
            <w:i/>
            <w:iCs/>
            <w:noProof/>
          </w:rPr>
          <w:delText>Society of Petrophysicists and Well Log Analysts 17th Annual Symposium</w:delText>
        </w:r>
        <w:r w:rsidDel="009645E3">
          <w:rPr>
            <w:noProof/>
          </w:rPr>
          <w:delText>, 1-34.</w:delText>
        </w:r>
      </w:del>
    </w:p>
    <w:p w14:paraId="4CEF38EB" w14:textId="77777777" w:rsidR="00956A80" w:rsidDel="009645E3" w:rsidRDefault="00956A80" w:rsidP="00DA52C5">
      <w:pPr>
        <w:pStyle w:val="Bibliography"/>
        <w:ind w:left="720" w:hanging="720"/>
        <w:jc w:val="both"/>
        <w:rPr>
          <w:del w:id="290" w:author="Ryan Lazaroo" w:date="2023-08-08T18:42:00Z"/>
          <w:noProof/>
        </w:rPr>
      </w:pPr>
      <w:del w:id="291" w:author="Ryan Lazaroo" w:date="2023-08-08T18:42:00Z">
        <w:r w:rsidDel="009645E3">
          <w:rPr>
            <w:noProof/>
          </w:rPr>
          <w:delText xml:space="preserve">Curtis, N. J., Gascooke, J. R., Johnston, M. R., &amp; Pring, A. (2019). A Review of the Classification of Opal with Reference to Recent New Localities. </w:delText>
        </w:r>
        <w:r w:rsidDel="009645E3">
          <w:rPr>
            <w:i/>
            <w:iCs/>
            <w:noProof/>
          </w:rPr>
          <w:delText>Minerals, 9</w:delText>
        </w:r>
        <w:r w:rsidDel="009645E3">
          <w:rPr>
            <w:noProof/>
          </w:rPr>
          <w:delText>(5), 299.</w:delText>
        </w:r>
      </w:del>
    </w:p>
    <w:p w14:paraId="10676744" w14:textId="77777777" w:rsidR="00956A80" w:rsidDel="009645E3" w:rsidRDefault="00956A80" w:rsidP="00DA52C5">
      <w:pPr>
        <w:pStyle w:val="Bibliography"/>
        <w:ind w:left="720" w:hanging="720"/>
        <w:jc w:val="both"/>
        <w:rPr>
          <w:del w:id="292" w:author="Ryan Lazaroo" w:date="2023-08-08T18:42:00Z"/>
          <w:noProof/>
        </w:rPr>
      </w:pPr>
      <w:del w:id="293" w:author="Ryan Lazaroo" w:date="2023-08-08T18:42:00Z">
        <w:r w:rsidDel="009645E3">
          <w:rPr>
            <w:noProof/>
          </w:rPr>
          <w:delText xml:space="preserve">Derkowski, A., Środoń, J., &amp; McCarty, D. K. (2015). Cation exchange capacity and water content of opal in sedimentary basins: Example from the Monterey Formation, California. </w:delText>
        </w:r>
        <w:r w:rsidDel="009645E3">
          <w:rPr>
            <w:i/>
            <w:iCs/>
            <w:noProof/>
          </w:rPr>
          <w:delText>American Mineralogist, 100</w:delText>
        </w:r>
        <w:r w:rsidDel="009645E3">
          <w:rPr>
            <w:noProof/>
          </w:rPr>
          <w:delText>(5-6), 1244-1256. Retrieved from https://doi.org/10.2138/am-2015-5008</w:delText>
        </w:r>
      </w:del>
    </w:p>
    <w:p w14:paraId="69F151A6" w14:textId="77777777" w:rsidR="00956A80" w:rsidDel="009645E3" w:rsidRDefault="00956A80" w:rsidP="00DA52C5">
      <w:pPr>
        <w:pStyle w:val="Bibliography"/>
        <w:ind w:left="720" w:hanging="720"/>
        <w:jc w:val="both"/>
        <w:rPr>
          <w:del w:id="294" w:author="Ryan Lazaroo" w:date="2023-08-08T18:42:00Z"/>
          <w:noProof/>
        </w:rPr>
      </w:pPr>
      <w:del w:id="295" w:author="Ryan Lazaroo" w:date="2023-08-08T18:42:00Z">
        <w:r w:rsidDel="009645E3">
          <w:rPr>
            <w:noProof/>
          </w:rPr>
          <w:delText xml:space="preserve">Dietrich, J. K. (2017). Heavy Oil Recovery from Opal-CT Diatomite. </w:delText>
        </w:r>
        <w:r w:rsidDel="009645E3">
          <w:rPr>
            <w:i/>
            <w:iCs/>
            <w:noProof/>
          </w:rPr>
          <w:delText>SPE Western Regional Meeting, April 2017.</w:delText>
        </w:r>
        <w:r w:rsidDel="009645E3">
          <w:rPr>
            <w:noProof/>
          </w:rPr>
          <w:delText xml:space="preserve"> Bakersfield, California. Retrieved from https://doi.org/10.2118/185686-MS</w:delText>
        </w:r>
      </w:del>
    </w:p>
    <w:p w14:paraId="69D6451D" w14:textId="77777777" w:rsidR="00956A80" w:rsidDel="009645E3" w:rsidRDefault="00956A80" w:rsidP="00DA52C5">
      <w:pPr>
        <w:pStyle w:val="Bibliography"/>
        <w:ind w:left="720" w:hanging="720"/>
        <w:jc w:val="both"/>
        <w:rPr>
          <w:del w:id="296" w:author="Ryan Lazaroo" w:date="2023-08-08T18:42:00Z"/>
          <w:noProof/>
        </w:rPr>
      </w:pPr>
      <w:del w:id="297" w:author="Ryan Lazaroo" w:date="2023-08-08T18:42:00Z">
        <w:r w:rsidDel="009645E3">
          <w:rPr>
            <w:noProof/>
          </w:rPr>
          <w:delText xml:space="preserve">Ellis, G. K. (2016). The North Rankin Gas Field, Carnarvon Basin, Australia—Late Authigenic Pyrite Evidence of Early Oil Entrapment and Oil-Charged Fluid Flow. </w:delText>
        </w:r>
        <w:r w:rsidDel="009645E3">
          <w:rPr>
            <w:i/>
            <w:iCs/>
            <w:noProof/>
          </w:rPr>
          <w:delText>Society of Exploration Geophysicists Global Meeting Abstracts</w:delText>
        </w:r>
        <w:r w:rsidDel="009645E3">
          <w:rPr>
            <w:noProof/>
          </w:rPr>
          <w:delText>, 1-6.</w:delText>
        </w:r>
      </w:del>
    </w:p>
    <w:p w14:paraId="5C265462" w14:textId="77777777" w:rsidR="00956A80" w:rsidDel="009645E3" w:rsidRDefault="00956A80" w:rsidP="00DA52C5">
      <w:pPr>
        <w:pStyle w:val="Bibliography"/>
        <w:ind w:left="720" w:hanging="720"/>
        <w:jc w:val="both"/>
        <w:rPr>
          <w:del w:id="298" w:author="Ryan Lazaroo" w:date="2023-08-08T18:42:00Z"/>
          <w:noProof/>
        </w:rPr>
      </w:pPr>
      <w:del w:id="299" w:author="Ryan Lazaroo" w:date="2023-08-08T18:42:00Z">
        <w:r w:rsidDel="009645E3">
          <w:rPr>
            <w:noProof/>
          </w:rPr>
          <w:delText xml:space="preserve">Fan, C., Qin, Q., Liang, F., Fan, Z., &amp; Li, Z. (2018). Fractures in Volcanic Reservoirs: a case study in Zhongguai Area at the Northwestern Margin of Junggar Basin (China). </w:delText>
        </w:r>
        <w:r w:rsidDel="009645E3">
          <w:rPr>
            <w:i/>
            <w:iCs/>
            <w:noProof/>
          </w:rPr>
          <w:delText>Earth Sciences Research Journal, 22</w:delText>
        </w:r>
        <w:r w:rsidDel="009645E3">
          <w:rPr>
            <w:noProof/>
          </w:rPr>
          <w:delText>(3), 169-174.</w:delText>
        </w:r>
      </w:del>
    </w:p>
    <w:p w14:paraId="45800E31" w14:textId="77777777" w:rsidR="00956A80" w:rsidDel="009645E3" w:rsidRDefault="00956A80" w:rsidP="00DA52C5">
      <w:pPr>
        <w:pStyle w:val="Bibliography"/>
        <w:ind w:left="720" w:hanging="720"/>
        <w:jc w:val="both"/>
        <w:rPr>
          <w:del w:id="300" w:author="Ryan Lazaroo" w:date="2023-08-08T18:42:00Z"/>
          <w:noProof/>
        </w:rPr>
      </w:pPr>
      <w:del w:id="301" w:author="Ryan Lazaroo" w:date="2023-08-08T18:42:00Z">
        <w:r w:rsidDel="009645E3">
          <w:rPr>
            <w:noProof/>
          </w:rPr>
          <w:delText xml:space="preserve">Farooqui, M. Y., Hou, H., Li , G., Machin, N., Neville, T., Pal, A., . . . Yang, X. (2009). Evaluating volcanic reservoirs. </w:delText>
        </w:r>
        <w:r w:rsidDel="009645E3">
          <w:rPr>
            <w:i/>
            <w:iCs/>
            <w:noProof/>
          </w:rPr>
          <w:delText>Oilfield Review, 21</w:delText>
        </w:r>
        <w:r w:rsidDel="009645E3">
          <w:rPr>
            <w:noProof/>
          </w:rPr>
          <w:delText>(1), 36-47.</w:delText>
        </w:r>
      </w:del>
    </w:p>
    <w:p w14:paraId="5CAD386E" w14:textId="77777777" w:rsidR="00956A80" w:rsidDel="009645E3" w:rsidRDefault="00956A80" w:rsidP="00DA52C5">
      <w:pPr>
        <w:pStyle w:val="Bibliography"/>
        <w:ind w:left="720" w:hanging="720"/>
        <w:jc w:val="both"/>
        <w:rPr>
          <w:del w:id="302" w:author="Ryan Lazaroo" w:date="2023-08-08T18:42:00Z"/>
          <w:noProof/>
        </w:rPr>
      </w:pPr>
      <w:del w:id="303" w:author="Ryan Lazaroo" w:date="2023-08-08T18:42:00Z">
        <w:r w:rsidDel="009645E3">
          <w:rPr>
            <w:noProof/>
          </w:rPr>
          <w:delText xml:space="preserve">Feng, Y. W., Ren, Y., Zhang, G. C., &amp; Qu, H. J. (2020). Petroleum geology and exploration direction of gas province in deepwater area of North Carnarvon Basin, Australia. </w:delText>
        </w:r>
        <w:r w:rsidDel="009645E3">
          <w:rPr>
            <w:i/>
            <w:iCs/>
            <w:noProof/>
          </w:rPr>
          <w:delText>China Geology, 3</w:delText>
        </w:r>
        <w:r w:rsidDel="009645E3">
          <w:rPr>
            <w:noProof/>
          </w:rPr>
          <w:delText>(4), 623-632.</w:delText>
        </w:r>
      </w:del>
    </w:p>
    <w:p w14:paraId="7C5AAA80" w14:textId="77777777" w:rsidR="00956A80" w:rsidDel="009645E3" w:rsidRDefault="00956A80" w:rsidP="00DA52C5">
      <w:pPr>
        <w:pStyle w:val="Bibliography"/>
        <w:ind w:left="720" w:hanging="720"/>
        <w:jc w:val="both"/>
        <w:rPr>
          <w:del w:id="304" w:author="Ryan Lazaroo" w:date="2023-08-08T18:42:00Z"/>
          <w:noProof/>
        </w:rPr>
      </w:pPr>
      <w:del w:id="305" w:author="Ryan Lazaroo" w:date="2023-08-08T18:42:00Z">
        <w:r w:rsidDel="009645E3">
          <w:rPr>
            <w:noProof/>
          </w:rPr>
          <w:delText xml:space="preserve">Fredrich, J. T., Fossum, A. F., &amp; Hickman, R. J. (2007). Mineralogy of deepwater Gulf of Mexico salt formations and implications for constitutive behavior. </w:delText>
        </w:r>
        <w:r w:rsidDel="009645E3">
          <w:rPr>
            <w:i/>
            <w:iCs/>
            <w:noProof/>
          </w:rPr>
          <w:delText>Journal of Petroleum Science and Engineering, 57</w:delText>
        </w:r>
        <w:r w:rsidDel="009645E3">
          <w:rPr>
            <w:noProof/>
          </w:rPr>
          <w:delText>, 354-374.</w:delText>
        </w:r>
      </w:del>
    </w:p>
    <w:p w14:paraId="3D4BE8D6" w14:textId="77777777" w:rsidR="00956A80" w:rsidDel="009645E3" w:rsidRDefault="00956A80" w:rsidP="00DA52C5">
      <w:pPr>
        <w:pStyle w:val="Bibliography"/>
        <w:ind w:left="720" w:hanging="720"/>
        <w:jc w:val="both"/>
        <w:rPr>
          <w:del w:id="306" w:author="Ryan Lazaroo" w:date="2023-08-08T18:42:00Z"/>
          <w:noProof/>
        </w:rPr>
      </w:pPr>
      <w:del w:id="307" w:author="Ryan Lazaroo" w:date="2023-08-08T18:42:00Z">
        <w:r w:rsidDel="009645E3">
          <w:rPr>
            <w:noProof/>
          </w:rPr>
          <w:delText xml:space="preserve">Frenkel, M. A., Mezzatesta, A., &amp; Strack, K. (1997). Enhanced Interpretation of Russian and Old Electrical Resistivity Logs Using Modeling and Inversion Methods. </w:delText>
        </w:r>
        <w:r w:rsidDel="009645E3">
          <w:rPr>
            <w:i/>
            <w:iCs/>
            <w:noProof/>
          </w:rPr>
          <w:delText>SPE Annual Technical Conference and Exhibition.</w:delText>
        </w:r>
        <w:r w:rsidDel="009645E3">
          <w:rPr>
            <w:noProof/>
          </w:rPr>
          <w:delText xml:space="preserve"> San Antonio, Texas: OnePetro. Retrieved from SPE Annual Technical Conference and Exhibition</w:delText>
        </w:r>
      </w:del>
    </w:p>
    <w:p w14:paraId="243028CB" w14:textId="77777777" w:rsidR="00956A80" w:rsidDel="009645E3" w:rsidRDefault="00956A80" w:rsidP="00DA52C5">
      <w:pPr>
        <w:pStyle w:val="Bibliography"/>
        <w:ind w:left="720" w:hanging="720"/>
        <w:jc w:val="both"/>
        <w:rPr>
          <w:del w:id="308" w:author="Ryan Lazaroo" w:date="2023-08-08T18:42:00Z"/>
          <w:noProof/>
        </w:rPr>
      </w:pPr>
      <w:del w:id="309" w:author="Ryan Lazaroo" w:date="2023-08-08T18:42:00Z">
        <w:r w:rsidDel="009645E3">
          <w:rPr>
            <w:noProof/>
          </w:rPr>
          <w:delText xml:space="preserve">Guo, J.-C., Luo, B., Zhu, H.-Y., Wang, Y.-H., Lu, Q.-L., &amp; Zhao, X. (2015). Evaluation of fracability and screening of perforation interval for tight sandstone gas reservoir in western Sichuan Basin. </w:delText>
        </w:r>
        <w:r w:rsidDel="009645E3">
          <w:rPr>
            <w:i/>
            <w:iCs/>
            <w:noProof/>
          </w:rPr>
          <w:delText>Journal of Natural Gas Science and Engineering, 25</w:delText>
        </w:r>
        <w:r w:rsidDel="009645E3">
          <w:rPr>
            <w:noProof/>
          </w:rPr>
          <w:delText>, 77-87.</w:delText>
        </w:r>
      </w:del>
    </w:p>
    <w:p w14:paraId="6699BF6C" w14:textId="77777777" w:rsidR="00956A80" w:rsidDel="009645E3" w:rsidRDefault="00956A80" w:rsidP="00DA52C5">
      <w:pPr>
        <w:pStyle w:val="Bibliography"/>
        <w:ind w:left="720" w:hanging="720"/>
        <w:jc w:val="both"/>
        <w:rPr>
          <w:del w:id="310" w:author="Ryan Lazaroo" w:date="2023-08-08T18:42:00Z"/>
          <w:noProof/>
        </w:rPr>
      </w:pPr>
      <w:del w:id="311" w:author="Ryan Lazaroo" w:date="2023-08-08T18:42:00Z">
        <w:r w:rsidDel="009645E3">
          <w:rPr>
            <w:noProof/>
          </w:rPr>
          <w:delText xml:space="preserve">Hamon, G., Suzanne, K., Billiotte, J., &amp; Trocmé, V. (2001). Field-Wide Variations of Trapped Gas saturation in Heterogeneous Sandstone Reservoirs. </w:delText>
        </w:r>
        <w:r w:rsidDel="009645E3">
          <w:rPr>
            <w:i/>
            <w:iCs/>
            <w:noProof/>
          </w:rPr>
          <w:delText>SPE Annual Technical Conference and Exhibition.</w:delText>
        </w:r>
        <w:r w:rsidDel="009645E3">
          <w:rPr>
            <w:noProof/>
          </w:rPr>
          <w:delText xml:space="preserve"> New Orleans, Louisiana: OnePetro. Retrieved from https://doi.org/10.2118/71524-MS</w:delText>
        </w:r>
      </w:del>
    </w:p>
    <w:p w14:paraId="33517D9C" w14:textId="77777777" w:rsidR="00956A80" w:rsidDel="009645E3" w:rsidRDefault="00956A80" w:rsidP="00DA52C5">
      <w:pPr>
        <w:pStyle w:val="Bibliography"/>
        <w:ind w:left="720" w:hanging="720"/>
        <w:jc w:val="both"/>
        <w:rPr>
          <w:del w:id="312" w:author="Ryan Lazaroo" w:date="2023-08-08T18:42:00Z"/>
          <w:noProof/>
        </w:rPr>
      </w:pPr>
      <w:del w:id="313" w:author="Ryan Lazaroo" w:date="2023-08-08T18:42:00Z">
        <w:r w:rsidDel="009645E3">
          <w:rPr>
            <w:noProof/>
          </w:rPr>
          <w:delText xml:space="preserve">Huang, B., &amp; Pan, B. (2004). Characteristics of log responses and lithology determination of igneous rock reservoirs. </w:delText>
        </w:r>
        <w:r w:rsidDel="009645E3">
          <w:rPr>
            <w:i/>
            <w:iCs/>
            <w:noProof/>
          </w:rPr>
          <w:delText>Journal of Geophysics and Engineering, 1</w:delText>
        </w:r>
        <w:r w:rsidDel="009645E3">
          <w:rPr>
            <w:noProof/>
          </w:rPr>
          <w:delText>(1), 51-55.</w:delText>
        </w:r>
      </w:del>
    </w:p>
    <w:p w14:paraId="584C8850" w14:textId="77777777" w:rsidR="00956A80" w:rsidDel="009645E3" w:rsidRDefault="00956A80" w:rsidP="00DA52C5">
      <w:pPr>
        <w:pStyle w:val="Bibliography"/>
        <w:ind w:left="720" w:hanging="720"/>
        <w:jc w:val="both"/>
        <w:rPr>
          <w:del w:id="314" w:author="Ryan Lazaroo" w:date="2023-08-08T18:42:00Z"/>
          <w:noProof/>
        </w:rPr>
      </w:pPr>
      <w:del w:id="315" w:author="Ryan Lazaroo" w:date="2023-08-08T18:42:00Z">
        <w:r w:rsidDel="009645E3">
          <w:rPr>
            <w:noProof/>
          </w:rPr>
          <w:delText xml:space="preserve">Jiang, Z., Fu, J., Li, G., Mao, Z., &amp; Zhao, P. (2021). Using resistivity data to study the waterflooding process: A case study in tight sandstone reservoirs of the Ordos Basin, China. </w:delText>
        </w:r>
        <w:r w:rsidDel="009645E3">
          <w:rPr>
            <w:i/>
            <w:iCs/>
            <w:noProof/>
          </w:rPr>
          <w:delText>Geophysics, 86</w:delText>
        </w:r>
        <w:r w:rsidDel="009645E3">
          <w:rPr>
            <w:noProof/>
          </w:rPr>
          <w:delText>(2), B55-B65. Retrieved from https://doi.org/10.1190/geo2020-0401.1</w:delText>
        </w:r>
      </w:del>
    </w:p>
    <w:p w14:paraId="0B163936" w14:textId="77777777" w:rsidR="00956A80" w:rsidDel="009645E3" w:rsidRDefault="00956A80" w:rsidP="00DA52C5">
      <w:pPr>
        <w:pStyle w:val="Bibliography"/>
        <w:ind w:left="720" w:hanging="720"/>
        <w:jc w:val="both"/>
        <w:rPr>
          <w:del w:id="316" w:author="Ryan Lazaroo" w:date="2023-08-08T18:42:00Z"/>
          <w:noProof/>
        </w:rPr>
      </w:pPr>
      <w:del w:id="317" w:author="Ryan Lazaroo" w:date="2023-08-08T18:42:00Z">
        <w:r w:rsidDel="009645E3">
          <w:rPr>
            <w:noProof/>
          </w:rPr>
          <w:delText xml:space="preserve">Jong, J., Kessler, F. L., Madon, M., &amp; Mohamad, H. (2019). Radioactive apatite-rich “Hot Sands” of the Tenggol Arch: Stratigraphic curiosity or sub-seismic reservoir correlation tool? </w:delText>
        </w:r>
        <w:r w:rsidDel="009645E3">
          <w:rPr>
            <w:i/>
            <w:iCs/>
            <w:noProof/>
          </w:rPr>
          <w:delText>Bulletin of the Geological Society of Malaysia, 67</w:delText>
        </w:r>
        <w:r w:rsidDel="009645E3">
          <w:rPr>
            <w:noProof/>
          </w:rPr>
          <w:delText>, 1-10.</w:delText>
        </w:r>
      </w:del>
    </w:p>
    <w:p w14:paraId="6E9D7F6B" w14:textId="77777777" w:rsidR="00956A80" w:rsidDel="009645E3" w:rsidRDefault="00956A80" w:rsidP="00DA52C5">
      <w:pPr>
        <w:pStyle w:val="Bibliography"/>
        <w:ind w:left="720" w:hanging="720"/>
        <w:jc w:val="both"/>
        <w:rPr>
          <w:del w:id="318" w:author="Ryan Lazaroo" w:date="2023-08-08T18:42:00Z"/>
          <w:noProof/>
        </w:rPr>
      </w:pPr>
      <w:del w:id="319" w:author="Ryan Lazaroo" w:date="2023-08-08T18:42:00Z">
        <w:r w:rsidDel="009645E3">
          <w:rPr>
            <w:noProof/>
          </w:rPr>
          <w:delText xml:space="preserve">Kennedy, M. C. (2004). Gold Fool’s: Detecting, Quantifying and Accounting for the Effects of Pyrite on Modern Logs. </w:delText>
        </w:r>
        <w:r w:rsidDel="009645E3">
          <w:rPr>
            <w:i/>
            <w:iCs/>
            <w:noProof/>
          </w:rPr>
          <w:delText>Society of Petrophysicists and Well Log Analysts 45th Annual Logging Symposium</w:delText>
        </w:r>
        <w:r w:rsidDel="009645E3">
          <w:rPr>
            <w:noProof/>
          </w:rPr>
          <w:delText>, 1-12.</w:delText>
        </w:r>
      </w:del>
    </w:p>
    <w:p w14:paraId="2B2E0B8E" w14:textId="77777777" w:rsidR="00956A80" w:rsidDel="009645E3" w:rsidRDefault="00956A80" w:rsidP="00DA52C5">
      <w:pPr>
        <w:pStyle w:val="Bibliography"/>
        <w:ind w:left="720" w:hanging="720"/>
        <w:jc w:val="both"/>
        <w:rPr>
          <w:del w:id="320" w:author="Ryan Lazaroo" w:date="2023-08-08T18:42:00Z"/>
          <w:noProof/>
        </w:rPr>
      </w:pPr>
      <w:del w:id="321" w:author="Ryan Lazaroo" w:date="2023-08-08T18:42:00Z">
        <w:r w:rsidDel="009645E3">
          <w:rPr>
            <w:noProof/>
          </w:rPr>
          <w:delText xml:space="preserve">Kumar, M. (2009). </w:delText>
        </w:r>
        <w:r w:rsidDel="009645E3">
          <w:rPr>
            <w:i/>
            <w:iCs/>
            <w:noProof/>
          </w:rPr>
          <w:delText>Multiphase Flow in Reservoir Cores using Digital Core Analysis.</w:delText>
        </w:r>
        <w:r w:rsidDel="009645E3">
          <w:rPr>
            <w:noProof/>
          </w:rPr>
          <w:delText xml:space="preserve"> Canberra: PhD Thesis Australian National University.</w:delText>
        </w:r>
      </w:del>
    </w:p>
    <w:p w14:paraId="207E1EC7" w14:textId="77777777" w:rsidR="00956A80" w:rsidDel="009645E3" w:rsidRDefault="00956A80" w:rsidP="00DA52C5">
      <w:pPr>
        <w:pStyle w:val="Bibliography"/>
        <w:ind w:left="720" w:hanging="720"/>
        <w:jc w:val="both"/>
        <w:rPr>
          <w:del w:id="322" w:author="Ryan Lazaroo" w:date="2023-08-08T18:42:00Z"/>
          <w:noProof/>
        </w:rPr>
      </w:pPr>
      <w:del w:id="323" w:author="Ryan Lazaroo" w:date="2023-08-08T18:42:00Z">
        <w:r w:rsidDel="009645E3">
          <w:rPr>
            <w:noProof/>
          </w:rPr>
          <w:delText xml:space="preserve">Liu, H., Li, X., Liao, J., &amp; Liu, X. (2013). Genesis of the high gamma sandstone of the Yanchang Formation in the Ordos Basin, China. </w:delText>
        </w:r>
        <w:r w:rsidDel="009645E3">
          <w:rPr>
            <w:i/>
            <w:iCs/>
            <w:noProof/>
          </w:rPr>
          <w:delText>Petroleum Science, 10</w:delText>
        </w:r>
        <w:r w:rsidDel="009645E3">
          <w:rPr>
            <w:noProof/>
          </w:rPr>
          <w:delText>, 50-54.</w:delText>
        </w:r>
      </w:del>
    </w:p>
    <w:p w14:paraId="216F8A1E" w14:textId="77777777" w:rsidR="00956A80" w:rsidDel="009645E3" w:rsidRDefault="00956A80" w:rsidP="00DA52C5">
      <w:pPr>
        <w:pStyle w:val="Bibliography"/>
        <w:ind w:left="720" w:hanging="720"/>
        <w:jc w:val="both"/>
        <w:rPr>
          <w:del w:id="324" w:author="Ryan Lazaroo" w:date="2023-08-08T18:42:00Z"/>
          <w:noProof/>
        </w:rPr>
      </w:pPr>
      <w:del w:id="325" w:author="Ryan Lazaroo" w:date="2023-08-08T18:42:00Z">
        <w:r w:rsidDel="009645E3">
          <w:rPr>
            <w:noProof/>
          </w:rPr>
          <w:delText xml:space="preserve">Ma, C., Dong, C., Lin , C., Elsworth, D., Luan, G., Sun, X., &amp; Liu, X. (2019). Influencing factors and fracability of lacustrine shale oil reservoirs. </w:delText>
        </w:r>
        <w:r w:rsidDel="009645E3">
          <w:rPr>
            <w:i/>
            <w:iCs/>
            <w:noProof/>
          </w:rPr>
          <w:delText>Marine and Petroleum Geology, 110</w:delText>
        </w:r>
        <w:r w:rsidDel="009645E3">
          <w:rPr>
            <w:noProof/>
          </w:rPr>
          <w:delText>, 463-471.</w:delText>
        </w:r>
      </w:del>
    </w:p>
    <w:p w14:paraId="4F1261DC" w14:textId="77777777" w:rsidR="00956A80" w:rsidDel="009645E3" w:rsidRDefault="00956A80" w:rsidP="00DA52C5">
      <w:pPr>
        <w:pStyle w:val="Bibliography"/>
        <w:ind w:left="720" w:hanging="720"/>
        <w:jc w:val="both"/>
        <w:rPr>
          <w:del w:id="326" w:author="Ryan Lazaroo" w:date="2023-08-08T18:42:00Z"/>
          <w:noProof/>
        </w:rPr>
      </w:pPr>
      <w:del w:id="327" w:author="Ryan Lazaroo" w:date="2023-08-08T18:42:00Z">
        <w:r w:rsidDel="009645E3">
          <w:rPr>
            <w:noProof/>
          </w:rPr>
          <w:delText xml:space="preserve">Ma, J., &amp; Huang, Z. (2016). Tight-reservoir micropore formation and evolution in sedimentary organic-matter-bearing tuff: a case study from the Permian Tiaohu Formation in the Santanghu Basin, NW China. </w:delText>
        </w:r>
        <w:r w:rsidDel="009645E3">
          <w:rPr>
            <w:i/>
            <w:iCs/>
            <w:noProof/>
          </w:rPr>
          <w:delText>Australian Journal of Earth Sciences, 63</w:delText>
        </w:r>
        <w:r w:rsidDel="009645E3">
          <w:rPr>
            <w:noProof/>
          </w:rPr>
          <w:delText>(4), 485-501.</w:delText>
        </w:r>
      </w:del>
    </w:p>
    <w:p w14:paraId="0F412145" w14:textId="77777777" w:rsidR="00956A80" w:rsidDel="009645E3" w:rsidRDefault="00956A80" w:rsidP="00DA52C5">
      <w:pPr>
        <w:pStyle w:val="Bibliography"/>
        <w:ind w:left="720" w:hanging="720"/>
        <w:jc w:val="both"/>
        <w:rPr>
          <w:del w:id="328" w:author="Ryan Lazaroo" w:date="2023-08-08T18:42:00Z"/>
          <w:noProof/>
        </w:rPr>
      </w:pPr>
      <w:del w:id="329" w:author="Ryan Lazaroo" w:date="2023-08-08T18:42:00Z">
        <w:r w:rsidDel="009645E3">
          <w:rPr>
            <w:noProof/>
          </w:rPr>
          <w:delText xml:space="preserve">Ma, J., Huang, Z., Liang, S., Liu, Z., &amp; Liang, H. (2016). Geochemical and tight reservoir characteristics of sedimentary organic-matter-bearing tuff from the Permian Tiaohu Formation in the Santanghu Basin, Northwest China. </w:delText>
        </w:r>
        <w:r w:rsidDel="009645E3">
          <w:rPr>
            <w:i/>
            <w:iCs/>
            <w:noProof/>
          </w:rPr>
          <w:delText>Marine and Petroleum Geology, 73</w:delText>
        </w:r>
        <w:r w:rsidDel="009645E3">
          <w:rPr>
            <w:noProof/>
          </w:rPr>
          <w:delText>, 405-418.</w:delText>
        </w:r>
      </w:del>
    </w:p>
    <w:p w14:paraId="50A62091" w14:textId="77777777" w:rsidR="00956A80" w:rsidDel="009645E3" w:rsidRDefault="00956A80" w:rsidP="00DA52C5">
      <w:pPr>
        <w:pStyle w:val="Bibliography"/>
        <w:ind w:left="720" w:hanging="720"/>
        <w:jc w:val="both"/>
        <w:rPr>
          <w:del w:id="330" w:author="Ryan Lazaroo" w:date="2023-08-08T18:42:00Z"/>
          <w:noProof/>
        </w:rPr>
      </w:pPr>
      <w:del w:id="331" w:author="Ryan Lazaroo" w:date="2023-08-08T18:42:00Z">
        <w:r w:rsidDel="009645E3">
          <w:rPr>
            <w:noProof/>
          </w:rPr>
          <w:delText xml:space="preserve">Ma, J., Liu, G., Huang, Z., Ou, G., Li, T., &amp; Guo, X. (2020). Tight tuff reservoir characteristics and its controlling factors: A comparative study of the Permian Tiaohu Formation and Carboniferous Haerjiawu Formation in the Santanghu Basin, NW China. </w:delText>
        </w:r>
        <w:r w:rsidDel="009645E3">
          <w:rPr>
            <w:i/>
            <w:iCs/>
            <w:noProof/>
          </w:rPr>
          <w:delText>Journal of Petroleum Science and Engineering, 187</w:delText>
        </w:r>
        <w:r w:rsidDel="009645E3">
          <w:rPr>
            <w:noProof/>
          </w:rPr>
          <w:delText>, 106808.</w:delText>
        </w:r>
      </w:del>
    </w:p>
    <w:p w14:paraId="103C45FA" w14:textId="77777777" w:rsidR="00956A80" w:rsidDel="009645E3" w:rsidRDefault="00956A80" w:rsidP="00DA52C5">
      <w:pPr>
        <w:pStyle w:val="Bibliography"/>
        <w:ind w:left="720" w:hanging="720"/>
        <w:jc w:val="both"/>
        <w:rPr>
          <w:del w:id="332" w:author="Ryan Lazaroo" w:date="2023-08-08T18:42:00Z"/>
          <w:noProof/>
        </w:rPr>
      </w:pPr>
      <w:del w:id="333" w:author="Ryan Lazaroo" w:date="2023-08-08T18:42:00Z">
        <w:r w:rsidDel="009645E3">
          <w:rPr>
            <w:noProof/>
          </w:rPr>
          <w:delText xml:space="preserve">Marisa, R. B., Anger, B., Hertel, S., Dietderich, J., Patino, J., &amp; Appel, M. (2018). Investigation of Salt-Bearing Sediments Through Digital Rock Technology Together With Experimental Core Analysis. </w:delText>
        </w:r>
        <w:r w:rsidDel="009645E3">
          <w:rPr>
            <w:i/>
            <w:iCs/>
            <w:noProof/>
          </w:rPr>
          <w:delText>Petrophysics, 59</w:delText>
        </w:r>
        <w:r w:rsidDel="009645E3">
          <w:rPr>
            <w:noProof/>
          </w:rPr>
          <w:delText>(1), 1-12.</w:delText>
        </w:r>
      </w:del>
    </w:p>
    <w:p w14:paraId="73553F7D" w14:textId="77777777" w:rsidR="00956A80" w:rsidDel="009645E3" w:rsidRDefault="00956A80" w:rsidP="00DA52C5">
      <w:pPr>
        <w:pStyle w:val="Bibliography"/>
        <w:ind w:left="720" w:hanging="720"/>
        <w:jc w:val="both"/>
        <w:rPr>
          <w:del w:id="334" w:author="Ryan Lazaroo" w:date="2023-08-08T18:42:00Z"/>
          <w:noProof/>
        </w:rPr>
      </w:pPr>
      <w:del w:id="335" w:author="Ryan Lazaroo" w:date="2023-08-08T18:42:00Z">
        <w:r w:rsidDel="009645E3">
          <w:rPr>
            <w:noProof/>
          </w:rPr>
          <w:delText xml:space="preserve">Nabawy, B. S., Géraud, Y., Rochette, P., &amp; Bur, N. (2009). Pore-throat characterization in highly porous and permeable sandstones. </w:delText>
        </w:r>
        <w:r w:rsidDel="009645E3">
          <w:rPr>
            <w:i/>
            <w:iCs/>
            <w:noProof/>
          </w:rPr>
          <w:delText>AAPG Bulletin, 93</w:delText>
        </w:r>
        <w:r w:rsidDel="009645E3">
          <w:rPr>
            <w:noProof/>
          </w:rPr>
          <w:delText>(6), 719-739.</w:delText>
        </w:r>
      </w:del>
    </w:p>
    <w:p w14:paraId="28719D0A" w14:textId="77777777" w:rsidR="00956A80" w:rsidDel="009645E3" w:rsidRDefault="00956A80" w:rsidP="00DA52C5">
      <w:pPr>
        <w:pStyle w:val="Bibliography"/>
        <w:ind w:left="720" w:hanging="720"/>
        <w:jc w:val="both"/>
        <w:rPr>
          <w:del w:id="336" w:author="Ryan Lazaroo" w:date="2023-08-08T18:42:00Z"/>
          <w:noProof/>
        </w:rPr>
      </w:pPr>
      <w:del w:id="337" w:author="Ryan Lazaroo" w:date="2023-08-08T18:42:00Z">
        <w:r w:rsidDel="009645E3">
          <w:rPr>
            <w:noProof/>
          </w:rPr>
          <w:delText xml:space="preserve">Poupon , A., &amp; Gaymard, R. (1970). The evaluation of clay content from logs. </w:delText>
        </w:r>
        <w:r w:rsidDel="009645E3">
          <w:rPr>
            <w:i/>
            <w:iCs/>
            <w:noProof/>
          </w:rPr>
          <w:delText>SPWLA 11th Annual Logging Symposium</w:delText>
        </w:r>
        <w:r w:rsidDel="009645E3">
          <w:rPr>
            <w:noProof/>
          </w:rPr>
          <w:delText>.</w:delText>
        </w:r>
      </w:del>
    </w:p>
    <w:p w14:paraId="29A26193" w14:textId="77777777" w:rsidR="00956A80" w:rsidDel="009645E3" w:rsidRDefault="00956A80" w:rsidP="00DA52C5">
      <w:pPr>
        <w:pStyle w:val="Bibliography"/>
        <w:ind w:left="720" w:hanging="720"/>
        <w:jc w:val="both"/>
        <w:rPr>
          <w:del w:id="338" w:author="Ryan Lazaroo" w:date="2023-08-08T18:42:00Z"/>
          <w:noProof/>
        </w:rPr>
      </w:pPr>
      <w:del w:id="339" w:author="Ryan Lazaroo" w:date="2023-08-08T18:42:00Z">
        <w:r w:rsidDel="009645E3">
          <w:rPr>
            <w:noProof/>
          </w:rPr>
          <w:delText xml:space="preserve">Reid, S. A., &amp; McIntyre, J. L. (2001). Monterey Formation porcelanite reservoirs of the Elk Hills field, Kern County, California. </w:delText>
        </w:r>
        <w:r w:rsidDel="009645E3">
          <w:rPr>
            <w:i/>
            <w:iCs/>
            <w:noProof/>
          </w:rPr>
          <w:delText>AAPG Bulletin, 85</w:delText>
        </w:r>
        <w:r w:rsidDel="009645E3">
          <w:rPr>
            <w:noProof/>
          </w:rPr>
          <w:delText>(1), 169-189. Retrieved from https://doi.org/10.1306/8626C78F-173B-11D7-8645000102C1865D</w:delText>
        </w:r>
      </w:del>
    </w:p>
    <w:p w14:paraId="55860F2E" w14:textId="77777777" w:rsidR="00956A80" w:rsidDel="009645E3" w:rsidRDefault="00956A80" w:rsidP="00DA52C5">
      <w:pPr>
        <w:pStyle w:val="Bibliography"/>
        <w:ind w:left="720" w:hanging="720"/>
        <w:jc w:val="both"/>
        <w:rPr>
          <w:del w:id="340" w:author="Ryan Lazaroo" w:date="2023-08-08T18:42:00Z"/>
          <w:noProof/>
        </w:rPr>
      </w:pPr>
      <w:del w:id="341" w:author="Ryan Lazaroo" w:date="2023-08-08T18:42:00Z">
        <w:r w:rsidDel="009645E3">
          <w:rPr>
            <w:noProof/>
          </w:rPr>
          <w:delText xml:space="preserve">Saxena, V., &amp; McDonald, T. (2009). Exploration Petrophysics for Intra-Salt Carbonate in Ultra Saline Environment. </w:delText>
        </w:r>
        <w:r w:rsidDel="009645E3">
          <w:rPr>
            <w:i/>
            <w:iCs/>
            <w:noProof/>
          </w:rPr>
          <w:delText>International Petroleum Technology Conference 13332-PP</w:delText>
        </w:r>
        <w:r w:rsidDel="009645E3">
          <w:rPr>
            <w:noProof/>
          </w:rPr>
          <w:delText>, 1-14.</w:delText>
        </w:r>
      </w:del>
    </w:p>
    <w:p w14:paraId="13013C31" w14:textId="77777777" w:rsidR="00956A80" w:rsidDel="009645E3" w:rsidRDefault="00956A80" w:rsidP="00DA52C5">
      <w:pPr>
        <w:pStyle w:val="Bibliography"/>
        <w:ind w:left="720" w:hanging="720"/>
        <w:jc w:val="both"/>
        <w:rPr>
          <w:del w:id="342" w:author="Ryan Lazaroo" w:date="2023-08-08T18:42:00Z"/>
          <w:noProof/>
        </w:rPr>
      </w:pPr>
      <w:del w:id="343" w:author="Ryan Lazaroo" w:date="2023-08-08T18:42:00Z">
        <w:r w:rsidDel="009645E3">
          <w:rPr>
            <w:noProof/>
          </w:rPr>
          <w:delText xml:space="preserve">Sun, H., Zhong, D., &amp; Zhan, W. (2019). Reservoir characteristics in the Cretaceous volcanic rocks of Songliao Basin, China: A case of dynamics and evolution of the volcano-porosity and diagenesis. </w:delText>
        </w:r>
        <w:r w:rsidDel="009645E3">
          <w:rPr>
            <w:i/>
            <w:iCs/>
            <w:noProof/>
          </w:rPr>
          <w:delText>Energy Exploration &amp; Exploitation, 37</w:delText>
        </w:r>
        <w:r w:rsidDel="009645E3">
          <w:rPr>
            <w:noProof/>
          </w:rPr>
          <w:delText>(2), 607-625.</w:delText>
        </w:r>
      </w:del>
    </w:p>
    <w:p w14:paraId="316EED88" w14:textId="77777777" w:rsidR="00956A80" w:rsidDel="009645E3" w:rsidRDefault="00956A80" w:rsidP="00DA52C5">
      <w:pPr>
        <w:pStyle w:val="Bibliography"/>
        <w:ind w:left="720" w:hanging="720"/>
        <w:jc w:val="both"/>
        <w:rPr>
          <w:del w:id="344" w:author="Ryan Lazaroo" w:date="2023-08-08T18:42:00Z"/>
          <w:noProof/>
        </w:rPr>
      </w:pPr>
      <w:del w:id="345" w:author="Ryan Lazaroo" w:date="2023-08-08T18:42:00Z">
        <w:r w:rsidDel="009645E3">
          <w:rPr>
            <w:noProof/>
          </w:rPr>
          <w:delText xml:space="preserve">Tang, H., Tian, Z., Gao, Y., &amp; Dai, X. (2022). Review of volcanic reservoir geology in China. </w:delText>
        </w:r>
        <w:r w:rsidDel="009645E3">
          <w:rPr>
            <w:i/>
            <w:iCs/>
            <w:noProof/>
          </w:rPr>
          <w:delText>Earth-Science Reviews, 232</w:delText>
        </w:r>
        <w:r w:rsidDel="009645E3">
          <w:rPr>
            <w:noProof/>
          </w:rPr>
          <w:delText>, 104158.</w:delText>
        </w:r>
      </w:del>
    </w:p>
    <w:p w14:paraId="079B4A0F" w14:textId="77777777" w:rsidR="00956A80" w:rsidDel="009645E3" w:rsidRDefault="00956A80" w:rsidP="00DA52C5">
      <w:pPr>
        <w:pStyle w:val="Bibliography"/>
        <w:ind w:left="720" w:hanging="720"/>
        <w:jc w:val="both"/>
        <w:rPr>
          <w:del w:id="346" w:author="Ryan Lazaroo" w:date="2023-08-08T18:42:00Z"/>
          <w:noProof/>
        </w:rPr>
      </w:pPr>
      <w:del w:id="347" w:author="Ryan Lazaroo" w:date="2023-08-08T18:42:00Z">
        <w:r w:rsidDel="009645E3">
          <w:rPr>
            <w:noProof/>
          </w:rPr>
          <w:delText xml:space="preserve">Tingey, J. C., Nelson, R. J., &amp; Newsham, K. F. (1995). Comprehensive Analysis Of Russian Petrophysical Measurements. </w:delText>
        </w:r>
        <w:r w:rsidDel="009645E3">
          <w:rPr>
            <w:i/>
            <w:iCs/>
            <w:noProof/>
          </w:rPr>
          <w:delText>SPWLA 36th Annual Logging Symposium.</w:delText>
        </w:r>
        <w:r w:rsidDel="009645E3">
          <w:rPr>
            <w:noProof/>
          </w:rPr>
          <w:delText xml:space="preserve"> Paris, France: OnePetro.</w:delText>
        </w:r>
      </w:del>
    </w:p>
    <w:p w14:paraId="6B74D825" w14:textId="77777777" w:rsidR="00956A80" w:rsidDel="009645E3" w:rsidRDefault="00956A80" w:rsidP="00DA52C5">
      <w:pPr>
        <w:pStyle w:val="Bibliography"/>
        <w:ind w:left="720" w:hanging="720"/>
        <w:jc w:val="both"/>
        <w:rPr>
          <w:del w:id="348" w:author="Ryan Lazaroo" w:date="2023-08-08T18:42:00Z"/>
          <w:noProof/>
        </w:rPr>
      </w:pPr>
      <w:del w:id="349" w:author="Ryan Lazaroo" w:date="2023-08-08T18:42:00Z">
        <w:r w:rsidDel="009645E3">
          <w:rPr>
            <w:noProof/>
          </w:rPr>
          <w:delText xml:space="preserve">Tsuji, T., Masui, Y., &amp; Yokoi, S. (2011). New hydrocarbon trap models for the diagenetic transformation of opal-CT to quartz in Neogene siliceous rocks. </w:delText>
        </w:r>
        <w:r w:rsidDel="009645E3">
          <w:rPr>
            <w:i/>
            <w:iCs/>
            <w:noProof/>
          </w:rPr>
          <w:delText>AAPG Bulletin, 95</w:delText>
        </w:r>
        <w:r w:rsidDel="009645E3">
          <w:rPr>
            <w:noProof/>
          </w:rPr>
          <w:delText>(3), 449-477. Retrieved from https://doi.org/10.1306/06301009192</w:delText>
        </w:r>
      </w:del>
    </w:p>
    <w:p w14:paraId="7C94F435" w14:textId="77777777" w:rsidR="00956A80" w:rsidDel="009645E3" w:rsidRDefault="00956A80" w:rsidP="00DA52C5">
      <w:pPr>
        <w:pStyle w:val="Bibliography"/>
        <w:ind w:left="720" w:hanging="720"/>
        <w:jc w:val="both"/>
        <w:rPr>
          <w:del w:id="350" w:author="Ryan Lazaroo" w:date="2023-08-08T18:42:00Z"/>
          <w:noProof/>
        </w:rPr>
      </w:pPr>
      <w:del w:id="351" w:author="Ryan Lazaroo" w:date="2023-08-08T18:42:00Z">
        <w:r w:rsidDel="009645E3">
          <w:rPr>
            <w:noProof/>
          </w:rPr>
          <w:delText xml:space="preserve">Wang, W., Wang, Z., Chen, X., Long, F., Lu, S., Liu, G., . . . Su, Y. (2018). Fractal nature of porosity in volcanic tight reservoirs of the Santanghu basin and its relationship to pore formation processes. </w:delText>
        </w:r>
        <w:r w:rsidDel="009645E3">
          <w:rPr>
            <w:i/>
            <w:iCs/>
            <w:noProof/>
          </w:rPr>
          <w:delText>Fractals, 26</w:delText>
        </w:r>
        <w:r w:rsidDel="009645E3">
          <w:rPr>
            <w:noProof/>
          </w:rPr>
          <w:delText>(02), 184007.</w:delText>
        </w:r>
      </w:del>
    </w:p>
    <w:p w14:paraId="79697D53" w14:textId="77777777" w:rsidR="00956A80" w:rsidDel="009645E3" w:rsidRDefault="00956A80" w:rsidP="00DA52C5">
      <w:pPr>
        <w:pStyle w:val="Bibliography"/>
        <w:ind w:left="720" w:hanging="720"/>
        <w:jc w:val="both"/>
        <w:rPr>
          <w:del w:id="352" w:author="Ryan Lazaroo" w:date="2023-08-08T18:42:00Z"/>
          <w:noProof/>
        </w:rPr>
      </w:pPr>
      <w:del w:id="353" w:author="Ryan Lazaroo" w:date="2023-08-08T18:42:00Z">
        <w:r w:rsidDel="009645E3">
          <w:rPr>
            <w:noProof/>
          </w:rPr>
          <w:delText xml:space="preserve">Wiltgen, N. A. (1994). The Essential Of Basic Russian Well Logs And Analysis Techniques. </w:delText>
        </w:r>
        <w:r w:rsidDel="009645E3">
          <w:rPr>
            <w:i/>
            <w:iCs/>
            <w:noProof/>
          </w:rPr>
          <w:delText>SPWLA 35th Annual Logging Symposium.</w:delText>
        </w:r>
        <w:r w:rsidDel="009645E3">
          <w:rPr>
            <w:noProof/>
          </w:rPr>
          <w:delText xml:space="preserve"> Tulsa, Oklahoma: OnePetro.</w:delText>
        </w:r>
      </w:del>
    </w:p>
    <w:p w14:paraId="5EF9E4E4" w14:textId="77777777" w:rsidR="00956A80" w:rsidDel="009645E3" w:rsidRDefault="00956A80" w:rsidP="00DA52C5">
      <w:pPr>
        <w:pStyle w:val="Bibliography"/>
        <w:ind w:left="720" w:hanging="720"/>
        <w:jc w:val="both"/>
        <w:rPr>
          <w:del w:id="354" w:author="Ryan Lazaroo" w:date="2023-08-08T18:42:00Z"/>
          <w:noProof/>
        </w:rPr>
      </w:pPr>
      <w:del w:id="355" w:author="Ryan Lazaroo" w:date="2023-08-08T18:42:00Z">
        <w:r w:rsidDel="009645E3">
          <w:rPr>
            <w:noProof/>
          </w:rPr>
          <w:delText xml:space="preserve">Winardi, S., Surjono, S. S., Amijaya, D. H., &amp; Suryanto, W. (2021). Reservoirs resistivity correction factor in low resistivity pyritic sandstone reservoirs. </w:delText>
        </w:r>
        <w:r w:rsidDel="009645E3">
          <w:rPr>
            <w:i/>
            <w:iCs/>
            <w:noProof/>
          </w:rPr>
          <w:delText>International Conference on Geological Engineering and Geosciences, 851</w:delText>
        </w:r>
        <w:r w:rsidDel="009645E3">
          <w:rPr>
            <w:noProof/>
          </w:rPr>
          <w:delText>, 1-11.</w:delText>
        </w:r>
      </w:del>
    </w:p>
    <w:p w14:paraId="33CEF5E4" w14:textId="77777777" w:rsidR="00956A80" w:rsidDel="009645E3" w:rsidRDefault="00956A80" w:rsidP="00DA52C5">
      <w:pPr>
        <w:pStyle w:val="Bibliography"/>
        <w:ind w:left="720" w:hanging="720"/>
        <w:jc w:val="both"/>
        <w:rPr>
          <w:del w:id="356" w:author="Ryan Lazaroo" w:date="2023-08-08T18:42:00Z"/>
          <w:noProof/>
        </w:rPr>
      </w:pPr>
      <w:del w:id="357" w:author="Ryan Lazaroo" w:date="2023-08-08T18:42:00Z">
        <w:r w:rsidDel="009645E3">
          <w:rPr>
            <w:noProof/>
          </w:rPr>
          <w:delText xml:space="preserve">Worthington, P. (2000). Recognition and Evaluation of Low Resistivity Pay. </w:delText>
        </w:r>
        <w:r w:rsidDel="009645E3">
          <w:rPr>
            <w:i/>
            <w:iCs/>
            <w:noProof/>
          </w:rPr>
          <w:delText>Petroleum Geoscience, 6</w:delText>
        </w:r>
        <w:r w:rsidDel="009645E3">
          <w:rPr>
            <w:noProof/>
          </w:rPr>
          <w:delText>, 77-92.</w:delText>
        </w:r>
      </w:del>
    </w:p>
    <w:p w14:paraId="53C8F472" w14:textId="42F4620B" w:rsidR="00367907" w:rsidRDefault="00367907" w:rsidP="00DA52C5">
      <w:pPr>
        <w:jc w:val="both"/>
      </w:pPr>
      <w:r w:rsidRPr="00175CE8">
        <w:rPr>
          <w:b/>
          <w:bCs/>
          <w:noProof/>
          <w:sz w:val="24"/>
          <w:szCs w:val="24"/>
        </w:rPr>
        <w:fldChar w:fldCharType="end"/>
      </w:r>
    </w:p>
    <w:sectPr w:rsidR="00367907" w:rsidSect="00EE365E">
      <w:headerReference w:type="default" r:id="rId30"/>
      <w:footerReference w:type="default" r:id="rId31"/>
      <w:headerReference w:type="first" r:id="rId32"/>
      <w:footerReference w:type="first" r:id="rId33"/>
      <w:pgSz w:w="12240" w:h="15840" w:code="1"/>
      <w:pgMar w:top="1440" w:right="1440" w:bottom="1440" w:left="1440" w:header="431" w:footer="720" w:gutter="0"/>
      <w:lnNumType w:countBy="1" w:distance="720"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0C546" w14:textId="77777777" w:rsidR="00650A1C" w:rsidRDefault="00650A1C" w:rsidP="00D73714">
      <w:r>
        <w:separator/>
      </w:r>
    </w:p>
  </w:endnote>
  <w:endnote w:type="continuationSeparator" w:id="0">
    <w:p w14:paraId="3C88127A" w14:textId="77777777" w:rsidR="00650A1C" w:rsidRDefault="00650A1C" w:rsidP="00D73714">
      <w:r>
        <w:continuationSeparator/>
      </w:r>
    </w:p>
  </w:endnote>
  <w:endnote w:type="continuationNotice" w:id="1">
    <w:p w14:paraId="7DB3FC64" w14:textId="77777777" w:rsidR="00650A1C" w:rsidRDefault="00650A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71971" w14:textId="77777777" w:rsidR="00FC17B3" w:rsidRDefault="00FC17B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1C5955">
      <w:rPr>
        <w:caps/>
        <w:noProof/>
        <w:color w:val="4F81BD" w:themeColor="accent1"/>
      </w:rPr>
      <w:t>21</w:t>
    </w:r>
    <w:r>
      <w:rPr>
        <w:caps/>
        <w:noProof/>
        <w:color w:val="4F81BD" w:themeColor="accent1"/>
      </w:rPr>
      <w:fldChar w:fldCharType="end"/>
    </w:r>
  </w:p>
  <w:p w14:paraId="31B7C28B" w14:textId="77777777" w:rsidR="00FC17B3" w:rsidRDefault="00FC17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26C3B" w14:textId="77777777" w:rsidR="00FC17B3" w:rsidRDefault="00FC17B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65EEFB22" w14:textId="77777777" w:rsidR="00FC17B3" w:rsidRDefault="00FC1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1FDF6" w14:textId="77777777" w:rsidR="00650A1C" w:rsidRDefault="00650A1C" w:rsidP="00D73714">
      <w:r>
        <w:separator/>
      </w:r>
    </w:p>
  </w:footnote>
  <w:footnote w:type="continuationSeparator" w:id="0">
    <w:p w14:paraId="2090DE9F" w14:textId="77777777" w:rsidR="00650A1C" w:rsidRDefault="00650A1C" w:rsidP="00D73714">
      <w:r>
        <w:continuationSeparator/>
      </w:r>
    </w:p>
  </w:footnote>
  <w:footnote w:type="continuationNotice" w:id="1">
    <w:p w14:paraId="0BE6A4E1" w14:textId="77777777" w:rsidR="00650A1C" w:rsidRDefault="00650A1C"/>
  </w:footnote>
  <w:footnote w:id="2">
    <w:p w14:paraId="0FE9AAE3" w14:textId="7BECBAB5" w:rsidR="001F4EEC" w:rsidRPr="001F4EEC" w:rsidRDefault="001F4EEC" w:rsidP="008A6E8A">
      <w:pPr>
        <w:pStyle w:val="FootnoteText"/>
        <w:jc w:val="both"/>
        <w:rPr>
          <w:lang w:val="en-SG"/>
        </w:rPr>
      </w:pPr>
      <w:r>
        <w:rPr>
          <w:rStyle w:val="FootnoteReference"/>
        </w:rPr>
        <w:footnoteRef/>
      </w:r>
      <w:r w:rsidR="00FF0A36" w:rsidRPr="008A6E8A">
        <w:t xml:space="preserve">We </w:t>
      </w:r>
      <w:r w:rsidR="00A246C0" w:rsidRPr="008A6E8A">
        <w:t>assumed</w:t>
      </w:r>
      <w:r w:rsidR="00FF0A36" w:rsidRPr="008A6E8A">
        <w:t xml:space="preserve"> the </w:t>
      </w:r>
      <w:r w:rsidRPr="008A6E8A">
        <w:t>normal PZ</w:t>
      </w:r>
      <w:r w:rsidR="00A246C0" w:rsidRPr="008A6E8A">
        <w:t xml:space="preserve"> log</w:t>
      </w:r>
      <w:r w:rsidR="006A7808" w:rsidRPr="008A6E8A">
        <w:t>,</w:t>
      </w:r>
      <w:r w:rsidR="00A246C0" w:rsidRPr="008A6E8A">
        <w:t xml:space="preserve"> </w:t>
      </w:r>
      <w:r w:rsidR="0052337E" w:rsidRPr="008A6E8A">
        <w:t>with short spacings of 0.25</w:t>
      </w:r>
      <w:r w:rsidR="006A7808" w:rsidRPr="008A6E8A">
        <w:t>-</w:t>
      </w:r>
      <w:r w:rsidR="0052337E" w:rsidRPr="008A6E8A">
        <w:t>0.5m</w:t>
      </w:r>
      <w:r w:rsidR="006A7808" w:rsidRPr="008A6E8A">
        <w:t xml:space="preserve">, to be equivalent to the </w:t>
      </w:r>
      <w:r w:rsidR="008A6E8A" w:rsidRPr="008A6E8A">
        <w:t>medium resistivity (</w:t>
      </w:r>
      <w:r w:rsidR="006A7808" w:rsidRPr="008A6E8A">
        <w:t>RESMED</w:t>
      </w:r>
      <w:r w:rsidR="008A6E8A" w:rsidRPr="008A6E8A">
        <w:t>)</w:t>
      </w:r>
      <w:r w:rsidR="0052337E" w:rsidRPr="008A6E8A">
        <w:t>,</w:t>
      </w:r>
      <w:r w:rsidRPr="008A6E8A">
        <w:t xml:space="preserve"> </w:t>
      </w:r>
      <w:r w:rsidR="006A7808" w:rsidRPr="008A6E8A">
        <w:t xml:space="preserve">while the </w:t>
      </w:r>
      <w:r w:rsidRPr="008A6E8A">
        <w:t>lateral GZ</w:t>
      </w:r>
      <w:r w:rsidR="003C4CFC" w:rsidRPr="008A6E8A">
        <w:t xml:space="preserve"> log, with spacing up to 1 m, to be equivalent to the </w:t>
      </w:r>
      <w:r w:rsidR="008A6E8A" w:rsidRPr="008A6E8A">
        <w:t>deep resistivity (</w:t>
      </w:r>
      <w:r w:rsidR="003C4CFC" w:rsidRPr="008A6E8A">
        <w:t>RESDEEP</w:t>
      </w:r>
      <w:r w:rsidR="008A6E8A" w:rsidRPr="008A6E8A">
        <w:t>)</w:t>
      </w:r>
      <w:r w:rsidR="003C4CFC" w:rsidRPr="008A6E8A">
        <w:t>.</w:t>
      </w:r>
    </w:p>
  </w:footnote>
  <w:footnote w:id="3">
    <w:p w14:paraId="20044308" w14:textId="43E0B632" w:rsidR="00E17B6E" w:rsidRDefault="00E17B6E">
      <w:pPr>
        <w:pStyle w:val="FootnoteText"/>
      </w:pPr>
      <w:r>
        <w:rPr>
          <w:rStyle w:val="FootnoteReference"/>
        </w:rPr>
        <w:footnoteRef/>
      </w:r>
      <w:r>
        <w:t xml:space="preserve"> N</w:t>
      </w:r>
      <w:r w:rsidRPr="00E17B6E">
        <w:t xml:space="preserve">ote that “shale” </w:t>
      </w:r>
      <w:r w:rsidR="00A67FDE">
        <w:t>here refers to a</w:t>
      </w:r>
      <w:r w:rsidRPr="00E17B6E">
        <w:t xml:space="preserve"> shaly claystone that we have used as a shale equivalent.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84A2" w14:textId="77777777" w:rsidR="00FC17B3" w:rsidRDefault="00FC17B3" w:rsidP="00BD3B33">
    <w:pPr>
      <w:pStyle w:val="Header"/>
      <w:tabs>
        <w:tab w:val="clear" w:pos="4320"/>
        <w:tab w:val="clear" w:pos="8640"/>
        <w:tab w:val="left" w:pos="3240"/>
      </w:tabs>
      <w:jc w:val="center"/>
    </w:pPr>
    <w:r w:rsidRPr="00204015">
      <w:t>S</w:t>
    </w:r>
    <w:r>
      <w:t xml:space="preserve">ubmitted Manuscript: </w:t>
    </w:r>
    <w:r w:rsidRPr="00204015">
      <w:t>Confidential</w:t>
    </w:r>
  </w:p>
  <w:p w14:paraId="544B400F" w14:textId="417FBE66" w:rsidR="006E1E01" w:rsidRDefault="00FC17B3" w:rsidP="00BD3B33">
    <w:pPr>
      <w:pStyle w:val="Header"/>
      <w:tabs>
        <w:tab w:val="clear" w:pos="4320"/>
        <w:tab w:val="clear" w:pos="8640"/>
        <w:tab w:val="left" w:pos="3240"/>
      </w:tabs>
      <w:jc w:val="center"/>
    </w:pPr>
    <w:r>
      <w:t>Template revised February 2021</w:t>
    </w:r>
  </w:p>
  <w:p w14:paraId="5E600D68" w14:textId="77777777" w:rsidR="006E1E01" w:rsidRPr="007568A3" w:rsidRDefault="006E1E01" w:rsidP="00BD3B33">
    <w:pPr>
      <w:pStyle w:val="Header"/>
      <w:tabs>
        <w:tab w:val="clear" w:pos="4320"/>
        <w:tab w:val="clear" w:pos="8640"/>
        <w:tab w:val="left" w:pos="3240"/>
      </w:tabs>
      <w:jc w:val="center"/>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A1ECC" w14:textId="77777777" w:rsidR="00FC17B3" w:rsidRPr="00204015" w:rsidRDefault="00FC17B3" w:rsidP="00D73714">
    <w:pPr>
      <w:pStyle w:val="Header"/>
    </w:pPr>
    <w:r>
      <w:rPr>
        <w:noProof/>
        <w:lang w:val="en-SG" w:eastAsia="en-SG"/>
      </w:rPr>
      <w:drawing>
        <wp:anchor distT="0" distB="0" distL="114300" distR="114300" simplePos="0" relativeHeight="251658240"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533C570B" w14:textId="77777777" w:rsidR="00FC17B3" w:rsidRDefault="00FC17B3"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306B60"/>
    <w:lvl w:ilvl="0">
      <w:start w:val="1"/>
      <w:numFmt w:val="decimal"/>
      <w:lvlText w:val="%1."/>
      <w:lvlJc w:val="left"/>
      <w:pPr>
        <w:tabs>
          <w:tab w:val="num" w:pos="1799"/>
        </w:tabs>
        <w:ind w:left="1799"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3A656D50"/>
    <w:multiLevelType w:val="multilevel"/>
    <w:tmpl w:val="1944A3BE"/>
    <w:lvl w:ilvl="0">
      <w:start w:val="1"/>
      <w:numFmt w:val="decimal"/>
      <w:lvlText w:val="(%1)"/>
      <w:lvlJc w:val="left"/>
      <w:pPr>
        <w:ind w:left="284" w:hanging="142"/>
      </w:pPr>
      <w:rPr>
        <w:rFonts w:hint="default"/>
      </w:rPr>
    </w:lvl>
    <w:lvl w:ilvl="1">
      <w:start w:val="1"/>
      <w:numFmt w:val="none"/>
      <w:lvlText w:val="(1.1)"/>
      <w:lvlJc w:val="left"/>
      <w:pPr>
        <w:ind w:left="284" w:hanging="142"/>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1721392788">
    <w:abstractNumId w:val="11"/>
  </w:num>
  <w:num w:numId="2" w16cid:durableId="1056124237">
    <w:abstractNumId w:val="9"/>
  </w:num>
  <w:num w:numId="3" w16cid:durableId="2051763352">
    <w:abstractNumId w:val="7"/>
  </w:num>
  <w:num w:numId="4" w16cid:durableId="1065907937">
    <w:abstractNumId w:val="6"/>
  </w:num>
  <w:num w:numId="5" w16cid:durableId="1594510421">
    <w:abstractNumId w:val="5"/>
  </w:num>
  <w:num w:numId="6" w16cid:durableId="537275220">
    <w:abstractNumId w:val="4"/>
  </w:num>
  <w:num w:numId="7" w16cid:durableId="1274823514">
    <w:abstractNumId w:val="8"/>
  </w:num>
  <w:num w:numId="8" w16cid:durableId="1942639523">
    <w:abstractNumId w:val="3"/>
  </w:num>
  <w:num w:numId="9" w16cid:durableId="99691795">
    <w:abstractNumId w:val="2"/>
  </w:num>
  <w:num w:numId="10" w16cid:durableId="1627421536">
    <w:abstractNumId w:val="1"/>
  </w:num>
  <w:num w:numId="11" w16cid:durableId="2061977097">
    <w:abstractNumId w:val="0"/>
  </w:num>
  <w:num w:numId="12" w16cid:durableId="1612395959">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3" w16cid:durableId="656761172">
    <w:abstractNumId w:val="12"/>
  </w:num>
  <w:num w:numId="14" w16cid:durableId="220404120">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yan Lazaroo">
    <w15:presenceInfo w15:providerId="Windows Live" w15:userId="f985237aba0c75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trackRevisions/>
  <w:doNotTrackMoves/>
  <w:doNotTrackFormatting/>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1347"/>
    <w:rsid w:val="00002931"/>
    <w:rsid w:val="00003BD3"/>
    <w:rsid w:val="000044D7"/>
    <w:rsid w:val="00004C6B"/>
    <w:rsid w:val="00005042"/>
    <w:rsid w:val="00005414"/>
    <w:rsid w:val="000054CF"/>
    <w:rsid w:val="00005F3B"/>
    <w:rsid w:val="00006357"/>
    <w:rsid w:val="0000664A"/>
    <w:rsid w:val="000068FC"/>
    <w:rsid w:val="00006C00"/>
    <w:rsid w:val="00006F81"/>
    <w:rsid w:val="000072B4"/>
    <w:rsid w:val="00007FD6"/>
    <w:rsid w:val="00010A90"/>
    <w:rsid w:val="00011CA6"/>
    <w:rsid w:val="00012463"/>
    <w:rsid w:val="00013D95"/>
    <w:rsid w:val="00016182"/>
    <w:rsid w:val="00017543"/>
    <w:rsid w:val="00017CA8"/>
    <w:rsid w:val="000220BC"/>
    <w:rsid w:val="0002238B"/>
    <w:rsid w:val="000226DF"/>
    <w:rsid w:val="00022F72"/>
    <w:rsid w:val="00023429"/>
    <w:rsid w:val="0002346C"/>
    <w:rsid w:val="00023811"/>
    <w:rsid w:val="00023B1F"/>
    <w:rsid w:val="00024A7F"/>
    <w:rsid w:val="00024C31"/>
    <w:rsid w:val="000259FD"/>
    <w:rsid w:val="00025CFE"/>
    <w:rsid w:val="00025E37"/>
    <w:rsid w:val="00026544"/>
    <w:rsid w:val="00026FDD"/>
    <w:rsid w:val="00027C51"/>
    <w:rsid w:val="00031413"/>
    <w:rsid w:val="00031775"/>
    <w:rsid w:val="00032C99"/>
    <w:rsid w:val="00033E9F"/>
    <w:rsid w:val="000342E0"/>
    <w:rsid w:val="00035881"/>
    <w:rsid w:val="00035EDB"/>
    <w:rsid w:val="00040B55"/>
    <w:rsid w:val="00041723"/>
    <w:rsid w:val="00041E36"/>
    <w:rsid w:val="00042A9B"/>
    <w:rsid w:val="00044359"/>
    <w:rsid w:val="000449CB"/>
    <w:rsid w:val="000450EC"/>
    <w:rsid w:val="000464E0"/>
    <w:rsid w:val="0004703F"/>
    <w:rsid w:val="00047CE7"/>
    <w:rsid w:val="000500E0"/>
    <w:rsid w:val="00050A6C"/>
    <w:rsid w:val="00050CFD"/>
    <w:rsid w:val="00050DB5"/>
    <w:rsid w:val="00052E73"/>
    <w:rsid w:val="0005421B"/>
    <w:rsid w:val="00054539"/>
    <w:rsid w:val="00054941"/>
    <w:rsid w:val="0005614E"/>
    <w:rsid w:val="000562CC"/>
    <w:rsid w:val="0005737C"/>
    <w:rsid w:val="00057A25"/>
    <w:rsid w:val="0006123E"/>
    <w:rsid w:val="000621C1"/>
    <w:rsid w:val="00062D7A"/>
    <w:rsid w:val="00063761"/>
    <w:rsid w:val="00063FD0"/>
    <w:rsid w:val="00065DE6"/>
    <w:rsid w:val="0006670C"/>
    <w:rsid w:val="00066890"/>
    <w:rsid w:val="00066E94"/>
    <w:rsid w:val="0006794A"/>
    <w:rsid w:val="00067CA0"/>
    <w:rsid w:val="000714D3"/>
    <w:rsid w:val="0007163F"/>
    <w:rsid w:val="00071B2F"/>
    <w:rsid w:val="00072033"/>
    <w:rsid w:val="000722E2"/>
    <w:rsid w:val="00072365"/>
    <w:rsid w:val="0007278F"/>
    <w:rsid w:val="00072816"/>
    <w:rsid w:val="00072C92"/>
    <w:rsid w:val="00073571"/>
    <w:rsid w:val="00073CF4"/>
    <w:rsid w:val="00074C11"/>
    <w:rsid w:val="00075783"/>
    <w:rsid w:val="000764BA"/>
    <w:rsid w:val="00076824"/>
    <w:rsid w:val="00077272"/>
    <w:rsid w:val="000773B9"/>
    <w:rsid w:val="00077B18"/>
    <w:rsid w:val="00077EF1"/>
    <w:rsid w:val="00080D42"/>
    <w:rsid w:val="00080E6D"/>
    <w:rsid w:val="0008163A"/>
    <w:rsid w:val="00081947"/>
    <w:rsid w:val="00082AFD"/>
    <w:rsid w:val="00083152"/>
    <w:rsid w:val="00083338"/>
    <w:rsid w:val="00084482"/>
    <w:rsid w:val="000848A2"/>
    <w:rsid w:val="00084E01"/>
    <w:rsid w:val="00084E9C"/>
    <w:rsid w:val="0008771E"/>
    <w:rsid w:val="00087D62"/>
    <w:rsid w:val="000907F0"/>
    <w:rsid w:val="000908CB"/>
    <w:rsid w:val="000910BB"/>
    <w:rsid w:val="000921C8"/>
    <w:rsid w:val="000925F6"/>
    <w:rsid w:val="00092614"/>
    <w:rsid w:val="00093AA9"/>
    <w:rsid w:val="000940F1"/>
    <w:rsid w:val="000946A7"/>
    <w:rsid w:val="00094F2B"/>
    <w:rsid w:val="00095099"/>
    <w:rsid w:val="000965CE"/>
    <w:rsid w:val="00096849"/>
    <w:rsid w:val="00097443"/>
    <w:rsid w:val="000A0710"/>
    <w:rsid w:val="000A1780"/>
    <w:rsid w:val="000A1FCF"/>
    <w:rsid w:val="000A2D3F"/>
    <w:rsid w:val="000A300E"/>
    <w:rsid w:val="000A35D4"/>
    <w:rsid w:val="000A42BC"/>
    <w:rsid w:val="000A441B"/>
    <w:rsid w:val="000A4B62"/>
    <w:rsid w:val="000A4D89"/>
    <w:rsid w:val="000A5243"/>
    <w:rsid w:val="000A70B9"/>
    <w:rsid w:val="000B0E45"/>
    <w:rsid w:val="000B1EFB"/>
    <w:rsid w:val="000B2870"/>
    <w:rsid w:val="000B2D81"/>
    <w:rsid w:val="000B3E0A"/>
    <w:rsid w:val="000B48F8"/>
    <w:rsid w:val="000B680A"/>
    <w:rsid w:val="000B69F9"/>
    <w:rsid w:val="000B6D0A"/>
    <w:rsid w:val="000B6E1B"/>
    <w:rsid w:val="000B7217"/>
    <w:rsid w:val="000B7E4F"/>
    <w:rsid w:val="000C0D8F"/>
    <w:rsid w:val="000C1018"/>
    <w:rsid w:val="000C2147"/>
    <w:rsid w:val="000C3792"/>
    <w:rsid w:val="000C460C"/>
    <w:rsid w:val="000C7F0C"/>
    <w:rsid w:val="000D0681"/>
    <w:rsid w:val="000D0E1A"/>
    <w:rsid w:val="000D3D0C"/>
    <w:rsid w:val="000D59AA"/>
    <w:rsid w:val="000D5B01"/>
    <w:rsid w:val="000D6428"/>
    <w:rsid w:val="000D6D82"/>
    <w:rsid w:val="000D6E04"/>
    <w:rsid w:val="000D77A5"/>
    <w:rsid w:val="000E014D"/>
    <w:rsid w:val="000E0A0B"/>
    <w:rsid w:val="000E10EF"/>
    <w:rsid w:val="000E1180"/>
    <w:rsid w:val="000E13B2"/>
    <w:rsid w:val="000E278A"/>
    <w:rsid w:val="000E3786"/>
    <w:rsid w:val="000E515A"/>
    <w:rsid w:val="000E52BE"/>
    <w:rsid w:val="000E704A"/>
    <w:rsid w:val="000F0553"/>
    <w:rsid w:val="000F0936"/>
    <w:rsid w:val="000F0B96"/>
    <w:rsid w:val="000F174B"/>
    <w:rsid w:val="000F1E72"/>
    <w:rsid w:val="000F3130"/>
    <w:rsid w:val="000F35B7"/>
    <w:rsid w:val="000F5159"/>
    <w:rsid w:val="000F65F8"/>
    <w:rsid w:val="000F6FAD"/>
    <w:rsid w:val="000F70EA"/>
    <w:rsid w:val="00100267"/>
    <w:rsid w:val="00100325"/>
    <w:rsid w:val="00100838"/>
    <w:rsid w:val="00100926"/>
    <w:rsid w:val="00101767"/>
    <w:rsid w:val="001017E3"/>
    <w:rsid w:val="00101AD2"/>
    <w:rsid w:val="001045A7"/>
    <w:rsid w:val="00104F10"/>
    <w:rsid w:val="00104F43"/>
    <w:rsid w:val="0010535F"/>
    <w:rsid w:val="001058EA"/>
    <w:rsid w:val="001060B2"/>
    <w:rsid w:val="001068CE"/>
    <w:rsid w:val="00106E01"/>
    <w:rsid w:val="00107369"/>
    <w:rsid w:val="001073FE"/>
    <w:rsid w:val="001074DD"/>
    <w:rsid w:val="00110652"/>
    <w:rsid w:val="001106C5"/>
    <w:rsid w:val="001109B2"/>
    <w:rsid w:val="001109B4"/>
    <w:rsid w:val="00111899"/>
    <w:rsid w:val="001119FE"/>
    <w:rsid w:val="00111BC5"/>
    <w:rsid w:val="00111D87"/>
    <w:rsid w:val="001122C9"/>
    <w:rsid w:val="00112864"/>
    <w:rsid w:val="00112B43"/>
    <w:rsid w:val="001141F1"/>
    <w:rsid w:val="00115071"/>
    <w:rsid w:val="0011550E"/>
    <w:rsid w:val="00115CEA"/>
    <w:rsid w:val="0011621A"/>
    <w:rsid w:val="00117252"/>
    <w:rsid w:val="00120312"/>
    <w:rsid w:val="0012145B"/>
    <w:rsid w:val="00122071"/>
    <w:rsid w:val="00122159"/>
    <w:rsid w:val="001221BB"/>
    <w:rsid w:val="001227F2"/>
    <w:rsid w:val="00122855"/>
    <w:rsid w:val="00122C4D"/>
    <w:rsid w:val="00123674"/>
    <w:rsid w:val="00124ABC"/>
    <w:rsid w:val="00125042"/>
    <w:rsid w:val="00126E9E"/>
    <w:rsid w:val="0012746D"/>
    <w:rsid w:val="0012799B"/>
    <w:rsid w:val="00127F0F"/>
    <w:rsid w:val="001307D4"/>
    <w:rsid w:val="001309EB"/>
    <w:rsid w:val="00130EA8"/>
    <w:rsid w:val="0013244C"/>
    <w:rsid w:val="001331D7"/>
    <w:rsid w:val="00134AE9"/>
    <w:rsid w:val="001353BE"/>
    <w:rsid w:val="001358F3"/>
    <w:rsid w:val="001407E6"/>
    <w:rsid w:val="00141226"/>
    <w:rsid w:val="001421AF"/>
    <w:rsid w:val="001422D7"/>
    <w:rsid w:val="0014247A"/>
    <w:rsid w:val="0014257F"/>
    <w:rsid w:val="001427FD"/>
    <w:rsid w:val="001430BE"/>
    <w:rsid w:val="0014370E"/>
    <w:rsid w:val="00143E99"/>
    <w:rsid w:val="001447DE"/>
    <w:rsid w:val="00144B32"/>
    <w:rsid w:val="0014531E"/>
    <w:rsid w:val="0014536C"/>
    <w:rsid w:val="00145C57"/>
    <w:rsid w:val="00146690"/>
    <w:rsid w:val="00153A91"/>
    <w:rsid w:val="00154FF2"/>
    <w:rsid w:val="0015549E"/>
    <w:rsid w:val="001572A5"/>
    <w:rsid w:val="00157E7C"/>
    <w:rsid w:val="00160F5E"/>
    <w:rsid w:val="001617C0"/>
    <w:rsid w:val="0016247B"/>
    <w:rsid w:val="001642EC"/>
    <w:rsid w:val="00165EB9"/>
    <w:rsid w:val="001660A9"/>
    <w:rsid w:val="001661B1"/>
    <w:rsid w:val="001672CF"/>
    <w:rsid w:val="00170373"/>
    <w:rsid w:val="00170ABC"/>
    <w:rsid w:val="0017101D"/>
    <w:rsid w:val="00171233"/>
    <w:rsid w:val="00171C92"/>
    <w:rsid w:val="001720BE"/>
    <w:rsid w:val="001731C8"/>
    <w:rsid w:val="001732B8"/>
    <w:rsid w:val="001734EF"/>
    <w:rsid w:val="00173913"/>
    <w:rsid w:val="00174243"/>
    <w:rsid w:val="00174271"/>
    <w:rsid w:val="00174612"/>
    <w:rsid w:val="00174D19"/>
    <w:rsid w:val="00174E79"/>
    <w:rsid w:val="00175004"/>
    <w:rsid w:val="00175B70"/>
    <w:rsid w:val="00175CE8"/>
    <w:rsid w:val="00176153"/>
    <w:rsid w:val="001775FA"/>
    <w:rsid w:val="00177A0A"/>
    <w:rsid w:val="00177DCC"/>
    <w:rsid w:val="00180AF4"/>
    <w:rsid w:val="00181A24"/>
    <w:rsid w:val="00181FB6"/>
    <w:rsid w:val="00182642"/>
    <w:rsid w:val="00182E6E"/>
    <w:rsid w:val="00183149"/>
    <w:rsid w:val="001836E7"/>
    <w:rsid w:val="00184464"/>
    <w:rsid w:val="001852D2"/>
    <w:rsid w:val="00185A51"/>
    <w:rsid w:val="00185C33"/>
    <w:rsid w:val="001861D7"/>
    <w:rsid w:val="00187A2E"/>
    <w:rsid w:val="00187B76"/>
    <w:rsid w:val="00187CC2"/>
    <w:rsid w:val="00187DC5"/>
    <w:rsid w:val="0019094B"/>
    <w:rsid w:val="001909EB"/>
    <w:rsid w:val="00190B19"/>
    <w:rsid w:val="001910A0"/>
    <w:rsid w:val="0019181F"/>
    <w:rsid w:val="00191CFB"/>
    <w:rsid w:val="00194586"/>
    <w:rsid w:val="00195DD1"/>
    <w:rsid w:val="001966DE"/>
    <w:rsid w:val="00197277"/>
    <w:rsid w:val="00197C87"/>
    <w:rsid w:val="00197E5D"/>
    <w:rsid w:val="001A01EC"/>
    <w:rsid w:val="001A062D"/>
    <w:rsid w:val="001A0A9A"/>
    <w:rsid w:val="001A2DE2"/>
    <w:rsid w:val="001A3004"/>
    <w:rsid w:val="001A4208"/>
    <w:rsid w:val="001A457C"/>
    <w:rsid w:val="001A4B2B"/>
    <w:rsid w:val="001A5297"/>
    <w:rsid w:val="001A5A46"/>
    <w:rsid w:val="001A770F"/>
    <w:rsid w:val="001A7BE1"/>
    <w:rsid w:val="001B01C5"/>
    <w:rsid w:val="001B115B"/>
    <w:rsid w:val="001B1DCC"/>
    <w:rsid w:val="001B1F93"/>
    <w:rsid w:val="001B2CBA"/>
    <w:rsid w:val="001B2E30"/>
    <w:rsid w:val="001B30DB"/>
    <w:rsid w:val="001B39E7"/>
    <w:rsid w:val="001B3F98"/>
    <w:rsid w:val="001B42E8"/>
    <w:rsid w:val="001B4484"/>
    <w:rsid w:val="001B49CB"/>
    <w:rsid w:val="001B4B2C"/>
    <w:rsid w:val="001B4B5D"/>
    <w:rsid w:val="001B4C3D"/>
    <w:rsid w:val="001B52B9"/>
    <w:rsid w:val="001B5D04"/>
    <w:rsid w:val="001B7526"/>
    <w:rsid w:val="001B7642"/>
    <w:rsid w:val="001B7715"/>
    <w:rsid w:val="001C0748"/>
    <w:rsid w:val="001C11E5"/>
    <w:rsid w:val="001C2D09"/>
    <w:rsid w:val="001C2D4C"/>
    <w:rsid w:val="001C3696"/>
    <w:rsid w:val="001C5142"/>
    <w:rsid w:val="001C583E"/>
    <w:rsid w:val="001C5955"/>
    <w:rsid w:val="001C6215"/>
    <w:rsid w:val="001C6230"/>
    <w:rsid w:val="001C6ABF"/>
    <w:rsid w:val="001D16EB"/>
    <w:rsid w:val="001D2954"/>
    <w:rsid w:val="001D321D"/>
    <w:rsid w:val="001D3DE1"/>
    <w:rsid w:val="001D422D"/>
    <w:rsid w:val="001D4C6A"/>
    <w:rsid w:val="001D5770"/>
    <w:rsid w:val="001D5CB0"/>
    <w:rsid w:val="001D62A0"/>
    <w:rsid w:val="001E01F0"/>
    <w:rsid w:val="001E061D"/>
    <w:rsid w:val="001E1713"/>
    <w:rsid w:val="001E1B29"/>
    <w:rsid w:val="001E1F49"/>
    <w:rsid w:val="001E2241"/>
    <w:rsid w:val="001E24FB"/>
    <w:rsid w:val="001E43E8"/>
    <w:rsid w:val="001E495D"/>
    <w:rsid w:val="001E5141"/>
    <w:rsid w:val="001E5438"/>
    <w:rsid w:val="001E5E51"/>
    <w:rsid w:val="001F05C9"/>
    <w:rsid w:val="001F0C2F"/>
    <w:rsid w:val="001F21EC"/>
    <w:rsid w:val="001F24D1"/>
    <w:rsid w:val="001F26F1"/>
    <w:rsid w:val="001F2D9E"/>
    <w:rsid w:val="001F3214"/>
    <w:rsid w:val="001F3EA4"/>
    <w:rsid w:val="001F473F"/>
    <w:rsid w:val="001F4EEC"/>
    <w:rsid w:val="001F5999"/>
    <w:rsid w:val="001F5A8D"/>
    <w:rsid w:val="001F6E75"/>
    <w:rsid w:val="001F7AC2"/>
    <w:rsid w:val="002002C3"/>
    <w:rsid w:val="002015DE"/>
    <w:rsid w:val="002018B9"/>
    <w:rsid w:val="00202C98"/>
    <w:rsid w:val="00203D89"/>
    <w:rsid w:val="00203E39"/>
    <w:rsid w:val="002044D8"/>
    <w:rsid w:val="0020500D"/>
    <w:rsid w:val="002053AF"/>
    <w:rsid w:val="00205D16"/>
    <w:rsid w:val="00207194"/>
    <w:rsid w:val="00207671"/>
    <w:rsid w:val="00210095"/>
    <w:rsid w:val="002102E0"/>
    <w:rsid w:val="002104AB"/>
    <w:rsid w:val="0021079F"/>
    <w:rsid w:val="00211D36"/>
    <w:rsid w:val="00212590"/>
    <w:rsid w:val="002146A5"/>
    <w:rsid w:val="00214807"/>
    <w:rsid w:val="002152D5"/>
    <w:rsid w:val="002152D7"/>
    <w:rsid w:val="00215432"/>
    <w:rsid w:val="00215C97"/>
    <w:rsid w:val="00216DEB"/>
    <w:rsid w:val="00217D57"/>
    <w:rsid w:val="00217F7E"/>
    <w:rsid w:val="00222210"/>
    <w:rsid w:val="0022233B"/>
    <w:rsid w:val="0022287E"/>
    <w:rsid w:val="0022410A"/>
    <w:rsid w:val="00224256"/>
    <w:rsid w:val="00226F9D"/>
    <w:rsid w:val="002274D5"/>
    <w:rsid w:val="00227566"/>
    <w:rsid w:val="00227824"/>
    <w:rsid w:val="00227AE4"/>
    <w:rsid w:val="00227B35"/>
    <w:rsid w:val="00230D22"/>
    <w:rsid w:val="00231217"/>
    <w:rsid w:val="002316DA"/>
    <w:rsid w:val="0023290E"/>
    <w:rsid w:val="00232A7E"/>
    <w:rsid w:val="002337B2"/>
    <w:rsid w:val="002369AB"/>
    <w:rsid w:val="00236F8D"/>
    <w:rsid w:val="00237790"/>
    <w:rsid w:val="00241180"/>
    <w:rsid w:val="002417B3"/>
    <w:rsid w:val="00241ABA"/>
    <w:rsid w:val="00243968"/>
    <w:rsid w:val="00243F59"/>
    <w:rsid w:val="00244349"/>
    <w:rsid w:val="002447D7"/>
    <w:rsid w:val="00244E38"/>
    <w:rsid w:val="00246299"/>
    <w:rsid w:val="00246D54"/>
    <w:rsid w:val="002475FA"/>
    <w:rsid w:val="00247D94"/>
    <w:rsid w:val="002514A1"/>
    <w:rsid w:val="00251520"/>
    <w:rsid w:val="00252368"/>
    <w:rsid w:val="00252E25"/>
    <w:rsid w:val="00252F18"/>
    <w:rsid w:val="00253845"/>
    <w:rsid w:val="00253D42"/>
    <w:rsid w:val="0025487A"/>
    <w:rsid w:val="0025505A"/>
    <w:rsid w:val="00261AE1"/>
    <w:rsid w:val="00261E61"/>
    <w:rsid w:val="0026257F"/>
    <w:rsid w:val="00262906"/>
    <w:rsid w:val="002638B4"/>
    <w:rsid w:val="00263DC6"/>
    <w:rsid w:val="00264199"/>
    <w:rsid w:val="00264346"/>
    <w:rsid w:val="00264995"/>
    <w:rsid w:val="00264AC9"/>
    <w:rsid w:val="00265C1B"/>
    <w:rsid w:val="00266308"/>
    <w:rsid w:val="00267E16"/>
    <w:rsid w:val="002708FB"/>
    <w:rsid w:val="00270F47"/>
    <w:rsid w:val="0027122A"/>
    <w:rsid w:val="00271323"/>
    <w:rsid w:val="00271BCC"/>
    <w:rsid w:val="00273617"/>
    <w:rsid w:val="002749D1"/>
    <w:rsid w:val="00275A98"/>
    <w:rsid w:val="0027663E"/>
    <w:rsid w:val="00277E11"/>
    <w:rsid w:val="00280580"/>
    <w:rsid w:val="00280E7A"/>
    <w:rsid w:val="00281015"/>
    <w:rsid w:val="00282550"/>
    <w:rsid w:val="002828FA"/>
    <w:rsid w:val="002852D4"/>
    <w:rsid w:val="00286873"/>
    <w:rsid w:val="00286A93"/>
    <w:rsid w:val="00286D16"/>
    <w:rsid w:val="00286EDB"/>
    <w:rsid w:val="0028704D"/>
    <w:rsid w:val="00291094"/>
    <w:rsid w:val="002922D6"/>
    <w:rsid w:val="002927C2"/>
    <w:rsid w:val="00292964"/>
    <w:rsid w:val="00292DF0"/>
    <w:rsid w:val="0029404C"/>
    <w:rsid w:val="0029441E"/>
    <w:rsid w:val="00295320"/>
    <w:rsid w:val="002954FC"/>
    <w:rsid w:val="00295702"/>
    <w:rsid w:val="002966AF"/>
    <w:rsid w:val="00296742"/>
    <w:rsid w:val="002979BE"/>
    <w:rsid w:val="00297F55"/>
    <w:rsid w:val="002A03FD"/>
    <w:rsid w:val="002A122A"/>
    <w:rsid w:val="002A16E9"/>
    <w:rsid w:val="002A192C"/>
    <w:rsid w:val="002A1E84"/>
    <w:rsid w:val="002A1EE2"/>
    <w:rsid w:val="002A1F75"/>
    <w:rsid w:val="002A4371"/>
    <w:rsid w:val="002A44C0"/>
    <w:rsid w:val="002A56C5"/>
    <w:rsid w:val="002A5912"/>
    <w:rsid w:val="002A5E64"/>
    <w:rsid w:val="002A679A"/>
    <w:rsid w:val="002B09D6"/>
    <w:rsid w:val="002B1533"/>
    <w:rsid w:val="002B2A97"/>
    <w:rsid w:val="002B2EBE"/>
    <w:rsid w:val="002B30A4"/>
    <w:rsid w:val="002B3266"/>
    <w:rsid w:val="002B41DF"/>
    <w:rsid w:val="002B4341"/>
    <w:rsid w:val="002B4B7E"/>
    <w:rsid w:val="002B4F03"/>
    <w:rsid w:val="002B512F"/>
    <w:rsid w:val="002B62A8"/>
    <w:rsid w:val="002B6764"/>
    <w:rsid w:val="002B7286"/>
    <w:rsid w:val="002B7A83"/>
    <w:rsid w:val="002C061F"/>
    <w:rsid w:val="002C07E9"/>
    <w:rsid w:val="002C0C79"/>
    <w:rsid w:val="002C18D6"/>
    <w:rsid w:val="002C1A7D"/>
    <w:rsid w:val="002C1EF6"/>
    <w:rsid w:val="002C21F7"/>
    <w:rsid w:val="002C2AD2"/>
    <w:rsid w:val="002C2BCA"/>
    <w:rsid w:val="002C33B8"/>
    <w:rsid w:val="002C407C"/>
    <w:rsid w:val="002C4DCA"/>
    <w:rsid w:val="002C4F46"/>
    <w:rsid w:val="002C5AFB"/>
    <w:rsid w:val="002C60CB"/>
    <w:rsid w:val="002C6A17"/>
    <w:rsid w:val="002D2B84"/>
    <w:rsid w:val="002D2B9F"/>
    <w:rsid w:val="002D5AD3"/>
    <w:rsid w:val="002D6401"/>
    <w:rsid w:val="002D68ED"/>
    <w:rsid w:val="002D72D5"/>
    <w:rsid w:val="002E05BE"/>
    <w:rsid w:val="002E13DD"/>
    <w:rsid w:val="002E144D"/>
    <w:rsid w:val="002E32F6"/>
    <w:rsid w:val="002E3959"/>
    <w:rsid w:val="002E5684"/>
    <w:rsid w:val="002E5C7C"/>
    <w:rsid w:val="002E60B9"/>
    <w:rsid w:val="002E62A5"/>
    <w:rsid w:val="002E6B07"/>
    <w:rsid w:val="002E6BED"/>
    <w:rsid w:val="002E714D"/>
    <w:rsid w:val="002E7897"/>
    <w:rsid w:val="002E78A8"/>
    <w:rsid w:val="002E7A3C"/>
    <w:rsid w:val="002E7BEF"/>
    <w:rsid w:val="002E7DF8"/>
    <w:rsid w:val="002F0EE4"/>
    <w:rsid w:val="002F0EFC"/>
    <w:rsid w:val="002F2879"/>
    <w:rsid w:val="002F29DE"/>
    <w:rsid w:val="002F2A25"/>
    <w:rsid w:val="002F4173"/>
    <w:rsid w:val="002F4D18"/>
    <w:rsid w:val="002F527D"/>
    <w:rsid w:val="002F597C"/>
    <w:rsid w:val="002F5CB0"/>
    <w:rsid w:val="002F5E3E"/>
    <w:rsid w:val="002F7740"/>
    <w:rsid w:val="002F77D3"/>
    <w:rsid w:val="002F7D76"/>
    <w:rsid w:val="00300804"/>
    <w:rsid w:val="00302448"/>
    <w:rsid w:val="00306459"/>
    <w:rsid w:val="00306DD7"/>
    <w:rsid w:val="003071B0"/>
    <w:rsid w:val="003077BD"/>
    <w:rsid w:val="00307C05"/>
    <w:rsid w:val="00307E21"/>
    <w:rsid w:val="00307F53"/>
    <w:rsid w:val="00310501"/>
    <w:rsid w:val="00310B85"/>
    <w:rsid w:val="003128B9"/>
    <w:rsid w:val="00313591"/>
    <w:rsid w:val="003136AE"/>
    <w:rsid w:val="003138B5"/>
    <w:rsid w:val="00313B8D"/>
    <w:rsid w:val="00314BB9"/>
    <w:rsid w:val="00314CB2"/>
    <w:rsid w:val="00315ED0"/>
    <w:rsid w:val="00317560"/>
    <w:rsid w:val="00320BDD"/>
    <w:rsid w:val="00320ED5"/>
    <w:rsid w:val="00322778"/>
    <w:rsid w:val="003228A1"/>
    <w:rsid w:val="00322ACF"/>
    <w:rsid w:val="00323EA8"/>
    <w:rsid w:val="003259BD"/>
    <w:rsid w:val="00326095"/>
    <w:rsid w:val="003260C9"/>
    <w:rsid w:val="00330007"/>
    <w:rsid w:val="00331780"/>
    <w:rsid w:val="00331B27"/>
    <w:rsid w:val="003326D0"/>
    <w:rsid w:val="003328F0"/>
    <w:rsid w:val="00332BDF"/>
    <w:rsid w:val="00332C57"/>
    <w:rsid w:val="0033301E"/>
    <w:rsid w:val="003332A7"/>
    <w:rsid w:val="0033380D"/>
    <w:rsid w:val="00333A69"/>
    <w:rsid w:val="00334347"/>
    <w:rsid w:val="0033490B"/>
    <w:rsid w:val="00334A70"/>
    <w:rsid w:val="00334ED8"/>
    <w:rsid w:val="00335297"/>
    <w:rsid w:val="00335AC2"/>
    <w:rsid w:val="00335BF8"/>
    <w:rsid w:val="00337496"/>
    <w:rsid w:val="00337F54"/>
    <w:rsid w:val="003400F1"/>
    <w:rsid w:val="00340286"/>
    <w:rsid w:val="00340CC0"/>
    <w:rsid w:val="00340D7A"/>
    <w:rsid w:val="00341B0A"/>
    <w:rsid w:val="00342206"/>
    <w:rsid w:val="003427B1"/>
    <w:rsid w:val="00342885"/>
    <w:rsid w:val="00342B00"/>
    <w:rsid w:val="00344A90"/>
    <w:rsid w:val="00344E87"/>
    <w:rsid w:val="00344EEC"/>
    <w:rsid w:val="00344F08"/>
    <w:rsid w:val="00345066"/>
    <w:rsid w:val="0034523F"/>
    <w:rsid w:val="0034667C"/>
    <w:rsid w:val="00347080"/>
    <w:rsid w:val="003472A8"/>
    <w:rsid w:val="00347DB6"/>
    <w:rsid w:val="00347F54"/>
    <w:rsid w:val="00350106"/>
    <w:rsid w:val="003508A7"/>
    <w:rsid w:val="003518E6"/>
    <w:rsid w:val="003531E6"/>
    <w:rsid w:val="003547DB"/>
    <w:rsid w:val="00354872"/>
    <w:rsid w:val="00355993"/>
    <w:rsid w:val="00355CC2"/>
    <w:rsid w:val="00355F41"/>
    <w:rsid w:val="00356D87"/>
    <w:rsid w:val="00356FA2"/>
    <w:rsid w:val="00357455"/>
    <w:rsid w:val="00357E0F"/>
    <w:rsid w:val="00360462"/>
    <w:rsid w:val="00360ADD"/>
    <w:rsid w:val="00361DCF"/>
    <w:rsid w:val="00361EDE"/>
    <w:rsid w:val="00363BF8"/>
    <w:rsid w:val="003658DF"/>
    <w:rsid w:val="0036628A"/>
    <w:rsid w:val="00367307"/>
    <w:rsid w:val="003675FD"/>
    <w:rsid w:val="00367907"/>
    <w:rsid w:val="00370FE5"/>
    <w:rsid w:val="00370FED"/>
    <w:rsid w:val="0037196F"/>
    <w:rsid w:val="00372222"/>
    <w:rsid w:val="00372EF3"/>
    <w:rsid w:val="00374760"/>
    <w:rsid w:val="0037632D"/>
    <w:rsid w:val="00376FA9"/>
    <w:rsid w:val="00377086"/>
    <w:rsid w:val="00377189"/>
    <w:rsid w:val="0037787B"/>
    <w:rsid w:val="00377F84"/>
    <w:rsid w:val="00381048"/>
    <w:rsid w:val="003814EC"/>
    <w:rsid w:val="00381E32"/>
    <w:rsid w:val="0038204D"/>
    <w:rsid w:val="00382634"/>
    <w:rsid w:val="00382A85"/>
    <w:rsid w:val="00382D00"/>
    <w:rsid w:val="0038427C"/>
    <w:rsid w:val="0038519F"/>
    <w:rsid w:val="003851C5"/>
    <w:rsid w:val="00385E2B"/>
    <w:rsid w:val="0038606D"/>
    <w:rsid w:val="003865A6"/>
    <w:rsid w:val="0038724F"/>
    <w:rsid w:val="00390178"/>
    <w:rsid w:val="003908F2"/>
    <w:rsid w:val="00390ABB"/>
    <w:rsid w:val="00391FA5"/>
    <w:rsid w:val="003932B7"/>
    <w:rsid w:val="00395F16"/>
    <w:rsid w:val="00397CD4"/>
    <w:rsid w:val="003A0BBD"/>
    <w:rsid w:val="003A3165"/>
    <w:rsid w:val="003A34D9"/>
    <w:rsid w:val="003A4750"/>
    <w:rsid w:val="003A490C"/>
    <w:rsid w:val="003A499A"/>
    <w:rsid w:val="003A4BC3"/>
    <w:rsid w:val="003A5870"/>
    <w:rsid w:val="003A6655"/>
    <w:rsid w:val="003A7431"/>
    <w:rsid w:val="003A77E5"/>
    <w:rsid w:val="003A7D10"/>
    <w:rsid w:val="003A7E63"/>
    <w:rsid w:val="003B0015"/>
    <w:rsid w:val="003B0531"/>
    <w:rsid w:val="003B0707"/>
    <w:rsid w:val="003B0B29"/>
    <w:rsid w:val="003B108A"/>
    <w:rsid w:val="003B1161"/>
    <w:rsid w:val="003B23F3"/>
    <w:rsid w:val="003B2922"/>
    <w:rsid w:val="003B32C5"/>
    <w:rsid w:val="003B4CB3"/>
    <w:rsid w:val="003B5A6B"/>
    <w:rsid w:val="003B5E2A"/>
    <w:rsid w:val="003B64ED"/>
    <w:rsid w:val="003B68AA"/>
    <w:rsid w:val="003B701D"/>
    <w:rsid w:val="003B7D5D"/>
    <w:rsid w:val="003C130E"/>
    <w:rsid w:val="003C18AF"/>
    <w:rsid w:val="003C1C49"/>
    <w:rsid w:val="003C1F14"/>
    <w:rsid w:val="003C2385"/>
    <w:rsid w:val="003C2547"/>
    <w:rsid w:val="003C259C"/>
    <w:rsid w:val="003C319B"/>
    <w:rsid w:val="003C33C3"/>
    <w:rsid w:val="003C3D86"/>
    <w:rsid w:val="003C4123"/>
    <w:rsid w:val="003C4CFC"/>
    <w:rsid w:val="003C58F0"/>
    <w:rsid w:val="003C5D1F"/>
    <w:rsid w:val="003C643E"/>
    <w:rsid w:val="003C67C7"/>
    <w:rsid w:val="003C703C"/>
    <w:rsid w:val="003C7672"/>
    <w:rsid w:val="003C7FD3"/>
    <w:rsid w:val="003D0336"/>
    <w:rsid w:val="003D0D13"/>
    <w:rsid w:val="003D185C"/>
    <w:rsid w:val="003D229D"/>
    <w:rsid w:val="003D256B"/>
    <w:rsid w:val="003D2D65"/>
    <w:rsid w:val="003D39E6"/>
    <w:rsid w:val="003D4662"/>
    <w:rsid w:val="003D6392"/>
    <w:rsid w:val="003D7781"/>
    <w:rsid w:val="003D78F2"/>
    <w:rsid w:val="003D7A23"/>
    <w:rsid w:val="003E0B69"/>
    <w:rsid w:val="003E0E7A"/>
    <w:rsid w:val="003E1166"/>
    <w:rsid w:val="003E179A"/>
    <w:rsid w:val="003E2BE6"/>
    <w:rsid w:val="003E3903"/>
    <w:rsid w:val="003E3AA8"/>
    <w:rsid w:val="003E4453"/>
    <w:rsid w:val="003E47D5"/>
    <w:rsid w:val="003E4DDA"/>
    <w:rsid w:val="003E5C9D"/>
    <w:rsid w:val="003E67EE"/>
    <w:rsid w:val="003E6AAC"/>
    <w:rsid w:val="003E6F42"/>
    <w:rsid w:val="003E7138"/>
    <w:rsid w:val="003F045B"/>
    <w:rsid w:val="003F19B9"/>
    <w:rsid w:val="003F4DAB"/>
    <w:rsid w:val="003F5242"/>
    <w:rsid w:val="003F52D0"/>
    <w:rsid w:val="003F5F94"/>
    <w:rsid w:val="003F624D"/>
    <w:rsid w:val="003F62F7"/>
    <w:rsid w:val="003F671D"/>
    <w:rsid w:val="003F761E"/>
    <w:rsid w:val="003F7A57"/>
    <w:rsid w:val="003F7BF7"/>
    <w:rsid w:val="0040007C"/>
    <w:rsid w:val="00401190"/>
    <w:rsid w:val="004018F9"/>
    <w:rsid w:val="0040194A"/>
    <w:rsid w:val="00402193"/>
    <w:rsid w:val="00402A28"/>
    <w:rsid w:val="00403BD1"/>
    <w:rsid w:val="004041CF"/>
    <w:rsid w:val="00404DC8"/>
    <w:rsid w:val="004057E5"/>
    <w:rsid w:val="0040599F"/>
    <w:rsid w:val="004059EB"/>
    <w:rsid w:val="00405C64"/>
    <w:rsid w:val="00406362"/>
    <w:rsid w:val="004071C3"/>
    <w:rsid w:val="0040776C"/>
    <w:rsid w:val="00410218"/>
    <w:rsid w:val="004111C0"/>
    <w:rsid w:val="004121A7"/>
    <w:rsid w:val="004124E0"/>
    <w:rsid w:val="0041296D"/>
    <w:rsid w:val="00412A33"/>
    <w:rsid w:val="00412A43"/>
    <w:rsid w:val="00413087"/>
    <w:rsid w:val="0041318B"/>
    <w:rsid w:val="004131C6"/>
    <w:rsid w:val="00413A43"/>
    <w:rsid w:val="00413F3E"/>
    <w:rsid w:val="004146D1"/>
    <w:rsid w:val="00417F05"/>
    <w:rsid w:val="004206AD"/>
    <w:rsid w:val="004206AE"/>
    <w:rsid w:val="004206F9"/>
    <w:rsid w:val="0042283C"/>
    <w:rsid w:val="00422C07"/>
    <w:rsid w:val="00423166"/>
    <w:rsid w:val="004253FF"/>
    <w:rsid w:val="00425521"/>
    <w:rsid w:val="00425B8A"/>
    <w:rsid w:val="00425CB2"/>
    <w:rsid w:val="00425ECE"/>
    <w:rsid w:val="00426C72"/>
    <w:rsid w:val="00427A75"/>
    <w:rsid w:val="00431C7E"/>
    <w:rsid w:val="00431FEB"/>
    <w:rsid w:val="004324B6"/>
    <w:rsid w:val="00432A92"/>
    <w:rsid w:val="00433FBB"/>
    <w:rsid w:val="0043443D"/>
    <w:rsid w:val="00435ACA"/>
    <w:rsid w:val="00435B8E"/>
    <w:rsid w:val="00435EA5"/>
    <w:rsid w:val="00436BFE"/>
    <w:rsid w:val="00437EB1"/>
    <w:rsid w:val="00440504"/>
    <w:rsid w:val="00440A0F"/>
    <w:rsid w:val="00441B64"/>
    <w:rsid w:val="00442175"/>
    <w:rsid w:val="0044246D"/>
    <w:rsid w:val="00443450"/>
    <w:rsid w:val="0044390F"/>
    <w:rsid w:val="00443DDA"/>
    <w:rsid w:val="004451EE"/>
    <w:rsid w:val="00445346"/>
    <w:rsid w:val="00445379"/>
    <w:rsid w:val="0044582A"/>
    <w:rsid w:val="00447D3F"/>
    <w:rsid w:val="00447EB3"/>
    <w:rsid w:val="00451406"/>
    <w:rsid w:val="004518F3"/>
    <w:rsid w:val="0045266C"/>
    <w:rsid w:val="004531DA"/>
    <w:rsid w:val="0045386A"/>
    <w:rsid w:val="0045473B"/>
    <w:rsid w:val="00456BC9"/>
    <w:rsid w:val="004576A4"/>
    <w:rsid w:val="0045779E"/>
    <w:rsid w:val="00460A98"/>
    <w:rsid w:val="00461D82"/>
    <w:rsid w:val="004626DD"/>
    <w:rsid w:val="00462A26"/>
    <w:rsid w:val="00463B16"/>
    <w:rsid w:val="00463EF7"/>
    <w:rsid w:val="00464A23"/>
    <w:rsid w:val="00464ABD"/>
    <w:rsid w:val="0046586C"/>
    <w:rsid w:val="00465F7D"/>
    <w:rsid w:val="004662C4"/>
    <w:rsid w:val="00466E75"/>
    <w:rsid w:val="004673E5"/>
    <w:rsid w:val="004677E1"/>
    <w:rsid w:val="004712EA"/>
    <w:rsid w:val="004716F0"/>
    <w:rsid w:val="00471A60"/>
    <w:rsid w:val="00472A46"/>
    <w:rsid w:val="00472E33"/>
    <w:rsid w:val="00472F07"/>
    <w:rsid w:val="0047316B"/>
    <w:rsid w:val="00474BBC"/>
    <w:rsid w:val="00475539"/>
    <w:rsid w:val="004756AF"/>
    <w:rsid w:val="00475B98"/>
    <w:rsid w:val="00475D3F"/>
    <w:rsid w:val="004779C7"/>
    <w:rsid w:val="00477ACA"/>
    <w:rsid w:val="00477F75"/>
    <w:rsid w:val="004814AF"/>
    <w:rsid w:val="00481CE2"/>
    <w:rsid w:val="00482684"/>
    <w:rsid w:val="00483436"/>
    <w:rsid w:val="004848D3"/>
    <w:rsid w:val="00484EC9"/>
    <w:rsid w:val="0048560E"/>
    <w:rsid w:val="0048585E"/>
    <w:rsid w:val="004858DD"/>
    <w:rsid w:val="00486C9E"/>
    <w:rsid w:val="004870BF"/>
    <w:rsid w:val="004876B9"/>
    <w:rsid w:val="00487B05"/>
    <w:rsid w:val="0049009F"/>
    <w:rsid w:val="00490254"/>
    <w:rsid w:val="0049145F"/>
    <w:rsid w:val="0049199C"/>
    <w:rsid w:val="00495EF4"/>
    <w:rsid w:val="00495F1A"/>
    <w:rsid w:val="00495F91"/>
    <w:rsid w:val="004964EB"/>
    <w:rsid w:val="004A0490"/>
    <w:rsid w:val="004A081A"/>
    <w:rsid w:val="004A1C68"/>
    <w:rsid w:val="004A350E"/>
    <w:rsid w:val="004A4275"/>
    <w:rsid w:val="004A4759"/>
    <w:rsid w:val="004A47BB"/>
    <w:rsid w:val="004A4ABB"/>
    <w:rsid w:val="004A5832"/>
    <w:rsid w:val="004A5DD4"/>
    <w:rsid w:val="004A5F70"/>
    <w:rsid w:val="004A6C08"/>
    <w:rsid w:val="004A6EE2"/>
    <w:rsid w:val="004A6EF2"/>
    <w:rsid w:val="004A6FD4"/>
    <w:rsid w:val="004A7CB1"/>
    <w:rsid w:val="004B1C12"/>
    <w:rsid w:val="004B2505"/>
    <w:rsid w:val="004B28DB"/>
    <w:rsid w:val="004B2D34"/>
    <w:rsid w:val="004B2D51"/>
    <w:rsid w:val="004B3E54"/>
    <w:rsid w:val="004B477D"/>
    <w:rsid w:val="004B4F4B"/>
    <w:rsid w:val="004B5E4F"/>
    <w:rsid w:val="004B6256"/>
    <w:rsid w:val="004B6AD4"/>
    <w:rsid w:val="004B706E"/>
    <w:rsid w:val="004C0CBE"/>
    <w:rsid w:val="004C0EC1"/>
    <w:rsid w:val="004C24AB"/>
    <w:rsid w:val="004C2A41"/>
    <w:rsid w:val="004C4680"/>
    <w:rsid w:val="004C4693"/>
    <w:rsid w:val="004C5241"/>
    <w:rsid w:val="004C5F18"/>
    <w:rsid w:val="004C60D8"/>
    <w:rsid w:val="004C6D90"/>
    <w:rsid w:val="004C7A01"/>
    <w:rsid w:val="004D10EA"/>
    <w:rsid w:val="004D14E6"/>
    <w:rsid w:val="004D19A5"/>
    <w:rsid w:val="004D2EF6"/>
    <w:rsid w:val="004D4002"/>
    <w:rsid w:val="004D4828"/>
    <w:rsid w:val="004D6781"/>
    <w:rsid w:val="004D711C"/>
    <w:rsid w:val="004D7CDE"/>
    <w:rsid w:val="004E0129"/>
    <w:rsid w:val="004E1E0D"/>
    <w:rsid w:val="004E26CB"/>
    <w:rsid w:val="004E2D09"/>
    <w:rsid w:val="004E4128"/>
    <w:rsid w:val="004E4A53"/>
    <w:rsid w:val="004E5B84"/>
    <w:rsid w:val="004E63E4"/>
    <w:rsid w:val="004E66E7"/>
    <w:rsid w:val="004E7B49"/>
    <w:rsid w:val="004F00C2"/>
    <w:rsid w:val="004F0C99"/>
    <w:rsid w:val="004F147A"/>
    <w:rsid w:val="004F1678"/>
    <w:rsid w:val="004F1994"/>
    <w:rsid w:val="004F1ACD"/>
    <w:rsid w:val="004F2871"/>
    <w:rsid w:val="004F28EB"/>
    <w:rsid w:val="004F33F3"/>
    <w:rsid w:val="004F3604"/>
    <w:rsid w:val="004F402F"/>
    <w:rsid w:val="004F52F3"/>
    <w:rsid w:val="004F66A8"/>
    <w:rsid w:val="004F7155"/>
    <w:rsid w:val="004F777B"/>
    <w:rsid w:val="004F78A1"/>
    <w:rsid w:val="00500A46"/>
    <w:rsid w:val="0050124D"/>
    <w:rsid w:val="005014AA"/>
    <w:rsid w:val="005017D8"/>
    <w:rsid w:val="005031B6"/>
    <w:rsid w:val="00505449"/>
    <w:rsid w:val="0050560A"/>
    <w:rsid w:val="00506A69"/>
    <w:rsid w:val="00507C45"/>
    <w:rsid w:val="00511042"/>
    <w:rsid w:val="005127CF"/>
    <w:rsid w:val="00512B60"/>
    <w:rsid w:val="00512D6E"/>
    <w:rsid w:val="00513E7D"/>
    <w:rsid w:val="00513ED3"/>
    <w:rsid w:val="00513F63"/>
    <w:rsid w:val="005147E6"/>
    <w:rsid w:val="00515075"/>
    <w:rsid w:val="00516421"/>
    <w:rsid w:val="00516737"/>
    <w:rsid w:val="00516B49"/>
    <w:rsid w:val="005173A5"/>
    <w:rsid w:val="00517675"/>
    <w:rsid w:val="005202B7"/>
    <w:rsid w:val="0052158B"/>
    <w:rsid w:val="00521C01"/>
    <w:rsid w:val="00522762"/>
    <w:rsid w:val="00522D33"/>
    <w:rsid w:val="00522EB2"/>
    <w:rsid w:val="00523077"/>
    <w:rsid w:val="0052337E"/>
    <w:rsid w:val="00523693"/>
    <w:rsid w:val="005251C9"/>
    <w:rsid w:val="005251EF"/>
    <w:rsid w:val="00525F3C"/>
    <w:rsid w:val="0052611C"/>
    <w:rsid w:val="00526DE6"/>
    <w:rsid w:val="0052728F"/>
    <w:rsid w:val="00527360"/>
    <w:rsid w:val="00530037"/>
    <w:rsid w:val="0053050A"/>
    <w:rsid w:val="005305E5"/>
    <w:rsid w:val="0053148F"/>
    <w:rsid w:val="00531550"/>
    <w:rsid w:val="00531E9E"/>
    <w:rsid w:val="005335A5"/>
    <w:rsid w:val="00533723"/>
    <w:rsid w:val="00533785"/>
    <w:rsid w:val="005337F9"/>
    <w:rsid w:val="00533C32"/>
    <w:rsid w:val="0053480E"/>
    <w:rsid w:val="00534B48"/>
    <w:rsid w:val="005352F4"/>
    <w:rsid w:val="00535A89"/>
    <w:rsid w:val="00535F77"/>
    <w:rsid w:val="00535FCD"/>
    <w:rsid w:val="005374EE"/>
    <w:rsid w:val="0053768C"/>
    <w:rsid w:val="00537A3C"/>
    <w:rsid w:val="005401E1"/>
    <w:rsid w:val="005405C4"/>
    <w:rsid w:val="005419C7"/>
    <w:rsid w:val="00542AAD"/>
    <w:rsid w:val="0054340B"/>
    <w:rsid w:val="005444E3"/>
    <w:rsid w:val="00545794"/>
    <w:rsid w:val="00545819"/>
    <w:rsid w:val="0054587C"/>
    <w:rsid w:val="00545DD8"/>
    <w:rsid w:val="00546607"/>
    <w:rsid w:val="0054734B"/>
    <w:rsid w:val="005476C1"/>
    <w:rsid w:val="005503CD"/>
    <w:rsid w:val="005525E8"/>
    <w:rsid w:val="00552A3E"/>
    <w:rsid w:val="005532A5"/>
    <w:rsid w:val="0055421D"/>
    <w:rsid w:val="0055459C"/>
    <w:rsid w:val="0055477D"/>
    <w:rsid w:val="00555351"/>
    <w:rsid w:val="00555376"/>
    <w:rsid w:val="005559EA"/>
    <w:rsid w:val="00555A52"/>
    <w:rsid w:val="00555CD2"/>
    <w:rsid w:val="00556AB5"/>
    <w:rsid w:val="005571F8"/>
    <w:rsid w:val="00557B9B"/>
    <w:rsid w:val="00557CF1"/>
    <w:rsid w:val="0056037C"/>
    <w:rsid w:val="00560AC1"/>
    <w:rsid w:val="00560CF5"/>
    <w:rsid w:val="00560FE1"/>
    <w:rsid w:val="005612D8"/>
    <w:rsid w:val="00562AF0"/>
    <w:rsid w:val="00564B66"/>
    <w:rsid w:val="00564FD1"/>
    <w:rsid w:val="005655D4"/>
    <w:rsid w:val="005659B1"/>
    <w:rsid w:val="00565CEC"/>
    <w:rsid w:val="00565D96"/>
    <w:rsid w:val="0056787D"/>
    <w:rsid w:val="00567935"/>
    <w:rsid w:val="00570284"/>
    <w:rsid w:val="005708E9"/>
    <w:rsid w:val="00572498"/>
    <w:rsid w:val="00573004"/>
    <w:rsid w:val="00573684"/>
    <w:rsid w:val="00573FA9"/>
    <w:rsid w:val="00574805"/>
    <w:rsid w:val="00575268"/>
    <w:rsid w:val="00575375"/>
    <w:rsid w:val="00576E95"/>
    <w:rsid w:val="005779CB"/>
    <w:rsid w:val="00577E6A"/>
    <w:rsid w:val="005804C1"/>
    <w:rsid w:val="00580A22"/>
    <w:rsid w:val="00582388"/>
    <w:rsid w:val="00582EBE"/>
    <w:rsid w:val="00583C37"/>
    <w:rsid w:val="00583CCA"/>
    <w:rsid w:val="0058432C"/>
    <w:rsid w:val="00584D27"/>
    <w:rsid w:val="00584EFF"/>
    <w:rsid w:val="00585C5D"/>
    <w:rsid w:val="005862F3"/>
    <w:rsid w:val="00586C48"/>
    <w:rsid w:val="00587841"/>
    <w:rsid w:val="005878A8"/>
    <w:rsid w:val="00592000"/>
    <w:rsid w:val="0059274C"/>
    <w:rsid w:val="00592B21"/>
    <w:rsid w:val="005945C5"/>
    <w:rsid w:val="00594651"/>
    <w:rsid w:val="005956BB"/>
    <w:rsid w:val="0059673F"/>
    <w:rsid w:val="00596C1B"/>
    <w:rsid w:val="005970B1"/>
    <w:rsid w:val="005A0D0D"/>
    <w:rsid w:val="005A1D14"/>
    <w:rsid w:val="005A2B22"/>
    <w:rsid w:val="005A3545"/>
    <w:rsid w:val="005A43BA"/>
    <w:rsid w:val="005A449D"/>
    <w:rsid w:val="005A4695"/>
    <w:rsid w:val="005A46D1"/>
    <w:rsid w:val="005A4A36"/>
    <w:rsid w:val="005A4DD6"/>
    <w:rsid w:val="005A54A8"/>
    <w:rsid w:val="005A649A"/>
    <w:rsid w:val="005A64DB"/>
    <w:rsid w:val="005B04D5"/>
    <w:rsid w:val="005B217A"/>
    <w:rsid w:val="005B2A61"/>
    <w:rsid w:val="005B311A"/>
    <w:rsid w:val="005B328A"/>
    <w:rsid w:val="005B39EE"/>
    <w:rsid w:val="005B3C66"/>
    <w:rsid w:val="005B50D5"/>
    <w:rsid w:val="005B542B"/>
    <w:rsid w:val="005B6831"/>
    <w:rsid w:val="005B6F9C"/>
    <w:rsid w:val="005B706B"/>
    <w:rsid w:val="005B7F37"/>
    <w:rsid w:val="005C3FD6"/>
    <w:rsid w:val="005C5447"/>
    <w:rsid w:val="005C565F"/>
    <w:rsid w:val="005C575F"/>
    <w:rsid w:val="005C5DC7"/>
    <w:rsid w:val="005C7283"/>
    <w:rsid w:val="005C7511"/>
    <w:rsid w:val="005C7805"/>
    <w:rsid w:val="005D03E9"/>
    <w:rsid w:val="005D1F27"/>
    <w:rsid w:val="005D3124"/>
    <w:rsid w:val="005D3A77"/>
    <w:rsid w:val="005D4378"/>
    <w:rsid w:val="005D54D1"/>
    <w:rsid w:val="005D653C"/>
    <w:rsid w:val="005D754E"/>
    <w:rsid w:val="005D770C"/>
    <w:rsid w:val="005E0F7B"/>
    <w:rsid w:val="005E1F85"/>
    <w:rsid w:val="005E2F1F"/>
    <w:rsid w:val="005E41EF"/>
    <w:rsid w:val="005E42F2"/>
    <w:rsid w:val="005E4C3D"/>
    <w:rsid w:val="005E5B38"/>
    <w:rsid w:val="005E5E18"/>
    <w:rsid w:val="005E6184"/>
    <w:rsid w:val="005E61BD"/>
    <w:rsid w:val="005E7177"/>
    <w:rsid w:val="005E7ADD"/>
    <w:rsid w:val="005E7B39"/>
    <w:rsid w:val="005E7E27"/>
    <w:rsid w:val="005F0102"/>
    <w:rsid w:val="005F07FA"/>
    <w:rsid w:val="005F0946"/>
    <w:rsid w:val="005F0E10"/>
    <w:rsid w:val="005F1643"/>
    <w:rsid w:val="005F1C40"/>
    <w:rsid w:val="005F32A1"/>
    <w:rsid w:val="005F32CD"/>
    <w:rsid w:val="005F4607"/>
    <w:rsid w:val="005F4E6B"/>
    <w:rsid w:val="005F59DC"/>
    <w:rsid w:val="005F690F"/>
    <w:rsid w:val="005F6EAD"/>
    <w:rsid w:val="005F6EB4"/>
    <w:rsid w:val="005F7A16"/>
    <w:rsid w:val="005F7F68"/>
    <w:rsid w:val="00600501"/>
    <w:rsid w:val="006019A3"/>
    <w:rsid w:val="00601A9B"/>
    <w:rsid w:val="00601EC7"/>
    <w:rsid w:val="006020E1"/>
    <w:rsid w:val="00602705"/>
    <w:rsid w:val="006052DC"/>
    <w:rsid w:val="00605549"/>
    <w:rsid w:val="00605660"/>
    <w:rsid w:val="00605B06"/>
    <w:rsid w:val="006060FB"/>
    <w:rsid w:val="00606727"/>
    <w:rsid w:val="00606C7D"/>
    <w:rsid w:val="00606EBD"/>
    <w:rsid w:val="006071C6"/>
    <w:rsid w:val="00607B53"/>
    <w:rsid w:val="00607C3D"/>
    <w:rsid w:val="0061050B"/>
    <w:rsid w:val="00610666"/>
    <w:rsid w:val="006114F3"/>
    <w:rsid w:val="006117E3"/>
    <w:rsid w:val="0061261E"/>
    <w:rsid w:val="00612F54"/>
    <w:rsid w:val="006141B3"/>
    <w:rsid w:val="0061447B"/>
    <w:rsid w:val="00615B01"/>
    <w:rsid w:val="00615E61"/>
    <w:rsid w:val="006161C9"/>
    <w:rsid w:val="006179DD"/>
    <w:rsid w:val="00620143"/>
    <w:rsid w:val="00620223"/>
    <w:rsid w:val="0062024F"/>
    <w:rsid w:val="00620D30"/>
    <w:rsid w:val="00621CB8"/>
    <w:rsid w:val="0062375D"/>
    <w:rsid w:val="00623E86"/>
    <w:rsid w:val="00624F2B"/>
    <w:rsid w:val="00625402"/>
    <w:rsid w:val="006255B3"/>
    <w:rsid w:val="00625A6A"/>
    <w:rsid w:val="00626086"/>
    <w:rsid w:val="006261C2"/>
    <w:rsid w:val="00626CB8"/>
    <w:rsid w:val="00627170"/>
    <w:rsid w:val="00627266"/>
    <w:rsid w:val="0063074E"/>
    <w:rsid w:val="00630B31"/>
    <w:rsid w:val="00632F22"/>
    <w:rsid w:val="00632FC2"/>
    <w:rsid w:val="00633972"/>
    <w:rsid w:val="00633E6E"/>
    <w:rsid w:val="006348CD"/>
    <w:rsid w:val="00634F71"/>
    <w:rsid w:val="00635192"/>
    <w:rsid w:val="0063588A"/>
    <w:rsid w:val="00635A5C"/>
    <w:rsid w:val="0063668F"/>
    <w:rsid w:val="0064088B"/>
    <w:rsid w:val="00640A06"/>
    <w:rsid w:val="00640A34"/>
    <w:rsid w:val="00640FEA"/>
    <w:rsid w:val="00641D56"/>
    <w:rsid w:val="0064209C"/>
    <w:rsid w:val="006423B7"/>
    <w:rsid w:val="006424F7"/>
    <w:rsid w:val="0064261D"/>
    <w:rsid w:val="00644D44"/>
    <w:rsid w:val="006455DA"/>
    <w:rsid w:val="006469F6"/>
    <w:rsid w:val="00647698"/>
    <w:rsid w:val="00647EBC"/>
    <w:rsid w:val="00650038"/>
    <w:rsid w:val="006503E2"/>
    <w:rsid w:val="00650935"/>
    <w:rsid w:val="00650A1C"/>
    <w:rsid w:val="00650B42"/>
    <w:rsid w:val="0065119B"/>
    <w:rsid w:val="0065168F"/>
    <w:rsid w:val="00651D3B"/>
    <w:rsid w:val="006520F6"/>
    <w:rsid w:val="00652252"/>
    <w:rsid w:val="00653B0F"/>
    <w:rsid w:val="0065435C"/>
    <w:rsid w:val="00655BF9"/>
    <w:rsid w:val="00656403"/>
    <w:rsid w:val="00656C4F"/>
    <w:rsid w:val="0065760B"/>
    <w:rsid w:val="0066066D"/>
    <w:rsid w:val="00660FFD"/>
    <w:rsid w:val="0066125D"/>
    <w:rsid w:val="0066138D"/>
    <w:rsid w:val="00664DEC"/>
    <w:rsid w:val="00664FF1"/>
    <w:rsid w:val="00665A68"/>
    <w:rsid w:val="00666EF1"/>
    <w:rsid w:val="0066711A"/>
    <w:rsid w:val="006678CE"/>
    <w:rsid w:val="00672728"/>
    <w:rsid w:val="00672B8E"/>
    <w:rsid w:val="00672E46"/>
    <w:rsid w:val="00673345"/>
    <w:rsid w:val="006744C5"/>
    <w:rsid w:val="006745F9"/>
    <w:rsid w:val="006747B0"/>
    <w:rsid w:val="006752D1"/>
    <w:rsid w:val="0067554C"/>
    <w:rsid w:val="006757DB"/>
    <w:rsid w:val="00676423"/>
    <w:rsid w:val="00676D32"/>
    <w:rsid w:val="0068029E"/>
    <w:rsid w:val="00681668"/>
    <w:rsid w:val="00681B1D"/>
    <w:rsid w:val="00684EBC"/>
    <w:rsid w:val="00685828"/>
    <w:rsid w:val="0068751F"/>
    <w:rsid w:val="00687903"/>
    <w:rsid w:val="00690FDE"/>
    <w:rsid w:val="006932AE"/>
    <w:rsid w:val="006933A3"/>
    <w:rsid w:val="006934B3"/>
    <w:rsid w:val="006935B7"/>
    <w:rsid w:val="0069362A"/>
    <w:rsid w:val="00693FC9"/>
    <w:rsid w:val="00695278"/>
    <w:rsid w:val="006958F6"/>
    <w:rsid w:val="00695FE6"/>
    <w:rsid w:val="00697281"/>
    <w:rsid w:val="00697D21"/>
    <w:rsid w:val="00697EE1"/>
    <w:rsid w:val="006A002E"/>
    <w:rsid w:val="006A046A"/>
    <w:rsid w:val="006A0DD2"/>
    <w:rsid w:val="006A2573"/>
    <w:rsid w:val="006A2645"/>
    <w:rsid w:val="006A2894"/>
    <w:rsid w:val="006A3942"/>
    <w:rsid w:val="006A3B76"/>
    <w:rsid w:val="006A3BED"/>
    <w:rsid w:val="006A538B"/>
    <w:rsid w:val="006A5605"/>
    <w:rsid w:val="006A5A34"/>
    <w:rsid w:val="006A5A8B"/>
    <w:rsid w:val="006A5EE9"/>
    <w:rsid w:val="006A62B2"/>
    <w:rsid w:val="006A64F9"/>
    <w:rsid w:val="006A68FD"/>
    <w:rsid w:val="006A6AF5"/>
    <w:rsid w:val="006A7808"/>
    <w:rsid w:val="006A7883"/>
    <w:rsid w:val="006B1653"/>
    <w:rsid w:val="006B1B1E"/>
    <w:rsid w:val="006B2B84"/>
    <w:rsid w:val="006B2D57"/>
    <w:rsid w:val="006B4381"/>
    <w:rsid w:val="006B4DDF"/>
    <w:rsid w:val="006B519D"/>
    <w:rsid w:val="006B53C0"/>
    <w:rsid w:val="006B6942"/>
    <w:rsid w:val="006B6F1C"/>
    <w:rsid w:val="006B70A9"/>
    <w:rsid w:val="006B7FA8"/>
    <w:rsid w:val="006C0316"/>
    <w:rsid w:val="006C072F"/>
    <w:rsid w:val="006C0BF0"/>
    <w:rsid w:val="006C117B"/>
    <w:rsid w:val="006C1591"/>
    <w:rsid w:val="006C1A92"/>
    <w:rsid w:val="006C2252"/>
    <w:rsid w:val="006C340F"/>
    <w:rsid w:val="006C400A"/>
    <w:rsid w:val="006C4522"/>
    <w:rsid w:val="006C5428"/>
    <w:rsid w:val="006C604D"/>
    <w:rsid w:val="006C6348"/>
    <w:rsid w:val="006C7F25"/>
    <w:rsid w:val="006D033B"/>
    <w:rsid w:val="006D06C7"/>
    <w:rsid w:val="006D108B"/>
    <w:rsid w:val="006D10F9"/>
    <w:rsid w:val="006D2E88"/>
    <w:rsid w:val="006D3824"/>
    <w:rsid w:val="006D3F09"/>
    <w:rsid w:val="006D3F0F"/>
    <w:rsid w:val="006D409E"/>
    <w:rsid w:val="006D40FF"/>
    <w:rsid w:val="006D4B72"/>
    <w:rsid w:val="006D4E7B"/>
    <w:rsid w:val="006D4FD9"/>
    <w:rsid w:val="006D56F8"/>
    <w:rsid w:val="006D5D5D"/>
    <w:rsid w:val="006D64BA"/>
    <w:rsid w:val="006D6535"/>
    <w:rsid w:val="006D678D"/>
    <w:rsid w:val="006D69E3"/>
    <w:rsid w:val="006D718F"/>
    <w:rsid w:val="006D71A2"/>
    <w:rsid w:val="006E09E6"/>
    <w:rsid w:val="006E1E01"/>
    <w:rsid w:val="006E1EF1"/>
    <w:rsid w:val="006E2D52"/>
    <w:rsid w:val="006E3900"/>
    <w:rsid w:val="006E42D7"/>
    <w:rsid w:val="006E48F0"/>
    <w:rsid w:val="006E492E"/>
    <w:rsid w:val="006E51C8"/>
    <w:rsid w:val="006E5832"/>
    <w:rsid w:val="006E590E"/>
    <w:rsid w:val="006E662A"/>
    <w:rsid w:val="006E68B7"/>
    <w:rsid w:val="006E7996"/>
    <w:rsid w:val="006E7E6D"/>
    <w:rsid w:val="006F0F58"/>
    <w:rsid w:val="006F17A6"/>
    <w:rsid w:val="006F1AC9"/>
    <w:rsid w:val="006F24D2"/>
    <w:rsid w:val="006F326B"/>
    <w:rsid w:val="006F3571"/>
    <w:rsid w:val="006F3683"/>
    <w:rsid w:val="006F3A3F"/>
    <w:rsid w:val="006F4800"/>
    <w:rsid w:val="006F4D12"/>
    <w:rsid w:val="006F4F30"/>
    <w:rsid w:val="006F5529"/>
    <w:rsid w:val="006F638E"/>
    <w:rsid w:val="006F6872"/>
    <w:rsid w:val="006F7295"/>
    <w:rsid w:val="006F7445"/>
    <w:rsid w:val="00701215"/>
    <w:rsid w:val="00701426"/>
    <w:rsid w:val="00701D1E"/>
    <w:rsid w:val="00701FDB"/>
    <w:rsid w:val="00702A3A"/>
    <w:rsid w:val="00702EFB"/>
    <w:rsid w:val="00703CEF"/>
    <w:rsid w:val="00706AFC"/>
    <w:rsid w:val="00706DBE"/>
    <w:rsid w:val="00706FCD"/>
    <w:rsid w:val="007104C0"/>
    <w:rsid w:val="007109CF"/>
    <w:rsid w:val="00710D8E"/>
    <w:rsid w:val="007113A9"/>
    <w:rsid w:val="00711B4E"/>
    <w:rsid w:val="00711F58"/>
    <w:rsid w:val="007120CD"/>
    <w:rsid w:val="00712254"/>
    <w:rsid w:val="0071237F"/>
    <w:rsid w:val="00712395"/>
    <w:rsid w:val="007124DC"/>
    <w:rsid w:val="0071394F"/>
    <w:rsid w:val="00715147"/>
    <w:rsid w:val="0071594A"/>
    <w:rsid w:val="00715BA2"/>
    <w:rsid w:val="007161A3"/>
    <w:rsid w:val="00716719"/>
    <w:rsid w:val="00717B35"/>
    <w:rsid w:val="00720508"/>
    <w:rsid w:val="00721163"/>
    <w:rsid w:val="007217E4"/>
    <w:rsid w:val="00722FF7"/>
    <w:rsid w:val="00723172"/>
    <w:rsid w:val="00723C57"/>
    <w:rsid w:val="00723F06"/>
    <w:rsid w:val="00725FEB"/>
    <w:rsid w:val="0072612E"/>
    <w:rsid w:val="007268B8"/>
    <w:rsid w:val="00726BD1"/>
    <w:rsid w:val="00726D4A"/>
    <w:rsid w:val="007315A3"/>
    <w:rsid w:val="00731AEF"/>
    <w:rsid w:val="00732475"/>
    <w:rsid w:val="00733915"/>
    <w:rsid w:val="0073407E"/>
    <w:rsid w:val="00734F11"/>
    <w:rsid w:val="00736B94"/>
    <w:rsid w:val="00741C7D"/>
    <w:rsid w:val="00741D39"/>
    <w:rsid w:val="00742782"/>
    <w:rsid w:val="0074305A"/>
    <w:rsid w:val="00743975"/>
    <w:rsid w:val="00743982"/>
    <w:rsid w:val="007440FE"/>
    <w:rsid w:val="00744234"/>
    <w:rsid w:val="00744A18"/>
    <w:rsid w:val="00746AB1"/>
    <w:rsid w:val="0075005C"/>
    <w:rsid w:val="00750478"/>
    <w:rsid w:val="0075086B"/>
    <w:rsid w:val="0075091E"/>
    <w:rsid w:val="00751EC3"/>
    <w:rsid w:val="007520AA"/>
    <w:rsid w:val="00752510"/>
    <w:rsid w:val="00752B09"/>
    <w:rsid w:val="00753411"/>
    <w:rsid w:val="00753565"/>
    <w:rsid w:val="00753908"/>
    <w:rsid w:val="00755125"/>
    <w:rsid w:val="00755C20"/>
    <w:rsid w:val="00756666"/>
    <w:rsid w:val="007568A3"/>
    <w:rsid w:val="00756BB4"/>
    <w:rsid w:val="0076048F"/>
    <w:rsid w:val="0076062E"/>
    <w:rsid w:val="007608A3"/>
    <w:rsid w:val="00760BE7"/>
    <w:rsid w:val="00761495"/>
    <w:rsid w:val="00761F39"/>
    <w:rsid w:val="007624AC"/>
    <w:rsid w:val="00763886"/>
    <w:rsid w:val="007649D3"/>
    <w:rsid w:val="0076602A"/>
    <w:rsid w:val="007666DF"/>
    <w:rsid w:val="00766AD9"/>
    <w:rsid w:val="00766F68"/>
    <w:rsid w:val="00767AC7"/>
    <w:rsid w:val="00767E10"/>
    <w:rsid w:val="00770D19"/>
    <w:rsid w:val="00771489"/>
    <w:rsid w:val="00771505"/>
    <w:rsid w:val="0077186E"/>
    <w:rsid w:val="00773E00"/>
    <w:rsid w:val="00774E50"/>
    <w:rsid w:val="0077592F"/>
    <w:rsid w:val="007764AE"/>
    <w:rsid w:val="00776651"/>
    <w:rsid w:val="0077709B"/>
    <w:rsid w:val="00777163"/>
    <w:rsid w:val="00777E7B"/>
    <w:rsid w:val="0078019A"/>
    <w:rsid w:val="00780FE9"/>
    <w:rsid w:val="00781056"/>
    <w:rsid w:val="0078123F"/>
    <w:rsid w:val="007826EE"/>
    <w:rsid w:val="00782766"/>
    <w:rsid w:val="00783C53"/>
    <w:rsid w:val="00783E66"/>
    <w:rsid w:val="007849A8"/>
    <w:rsid w:val="0078563B"/>
    <w:rsid w:val="00785DAB"/>
    <w:rsid w:val="00785F01"/>
    <w:rsid w:val="00785F91"/>
    <w:rsid w:val="007868F3"/>
    <w:rsid w:val="007876BD"/>
    <w:rsid w:val="00790AD2"/>
    <w:rsid w:val="00791750"/>
    <w:rsid w:val="00792A58"/>
    <w:rsid w:val="00793B77"/>
    <w:rsid w:val="00794238"/>
    <w:rsid w:val="007946D7"/>
    <w:rsid w:val="0079497C"/>
    <w:rsid w:val="00794B1F"/>
    <w:rsid w:val="00794B26"/>
    <w:rsid w:val="00794E55"/>
    <w:rsid w:val="0079507C"/>
    <w:rsid w:val="0079562A"/>
    <w:rsid w:val="00795CD8"/>
    <w:rsid w:val="00795E8D"/>
    <w:rsid w:val="007979E4"/>
    <w:rsid w:val="007A0F31"/>
    <w:rsid w:val="007A114C"/>
    <w:rsid w:val="007A1954"/>
    <w:rsid w:val="007A1F22"/>
    <w:rsid w:val="007A1FCC"/>
    <w:rsid w:val="007A2FA1"/>
    <w:rsid w:val="007A474F"/>
    <w:rsid w:val="007A4FDB"/>
    <w:rsid w:val="007A73FD"/>
    <w:rsid w:val="007A7BCE"/>
    <w:rsid w:val="007B07ED"/>
    <w:rsid w:val="007B3B2D"/>
    <w:rsid w:val="007B463E"/>
    <w:rsid w:val="007B6A3A"/>
    <w:rsid w:val="007B7E30"/>
    <w:rsid w:val="007C044B"/>
    <w:rsid w:val="007C05D6"/>
    <w:rsid w:val="007C0BF1"/>
    <w:rsid w:val="007C1E5E"/>
    <w:rsid w:val="007C24E1"/>
    <w:rsid w:val="007C282A"/>
    <w:rsid w:val="007C2F60"/>
    <w:rsid w:val="007C4386"/>
    <w:rsid w:val="007C4B64"/>
    <w:rsid w:val="007C4FC7"/>
    <w:rsid w:val="007C5356"/>
    <w:rsid w:val="007C53ED"/>
    <w:rsid w:val="007C5810"/>
    <w:rsid w:val="007C62DA"/>
    <w:rsid w:val="007C6679"/>
    <w:rsid w:val="007C694F"/>
    <w:rsid w:val="007C75D5"/>
    <w:rsid w:val="007D114C"/>
    <w:rsid w:val="007D14F3"/>
    <w:rsid w:val="007D19B5"/>
    <w:rsid w:val="007D1D7D"/>
    <w:rsid w:val="007D23A5"/>
    <w:rsid w:val="007D25E1"/>
    <w:rsid w:val="007D2B79"/>
    <w:rsid w:val="007D419E"/>
    <w:rsid w:val="007D4748"/>
    <w:rsid w:val="007D52A9"/>
    <w:rsid w:val="007D65C3"/>
    <w:rsid w:val="007D6BB7"/>
    <w:rsid w:val="007D6F88"/>
    <w:rsid w:val="007D733F"/>
    <w:rsid w:val="007D79E3"/>
    <w:rsid w:val="007D7CDB"/>
    <w:rsid w:val="007E0D68"/>
    <w:rsid w:val="007E0D9B"/>
    <w:rsid w:val="007E14B8"/>
    <w:rsid w:val="007E14F3"/>
    <w:rsid w:val="007E1A8E"/>
    <w:rsid w:val="007E2543"/>
    <w:rsid w:val="007E314D"/>
    <w:rsid w:val="007E37C1"/>
    <w:rsid w:val="007E442B"/>
    <w:rsid w:val="007E4570"/>
    <w:rsid w:val="007E4D8C"/>
    <w:rsid w:val="007F00F6"/>
    <w:rsid w:val="007F18E2"/>
    <w:rsid w:val="007F1CAE"/>
    <w:rsid w:val="007F20A8"/>
    <w:rsid w:val="007F27F3"/>
    <w:rsid w:val="007F2C3C"/>
    <w:rsid w:val="007F3BF1"/>
    <w:rsid w:val="007F490F"/>
    <w:rsid w:val="007F5BDE"/>
    <w:rsid w:val="007F6052"/>
    <w:rsid w:val="007F6B6C"/>
    <w:rsid w:val="007F76BB"/>
    <w:rsid w:val="00800371"/>
    <w:rsid w:val="00800D43"/>
    <w:rsid w:val="00800F0B"/>
    <w:rsid w:val="00801D3D"/>
    <w:rsid w:val="008022CE"/>
    <w:rsid w:val="00802720"/>
    <w:rsid w:val="00802E88"/>
    <w:rsid w:val="00803A85"/>
    <w:rsid w:val="00803BFA"/>
    <w:rsid w:val="008041E1"/>
    <w:rsid w:val="008059B8"/>
    <w:rsid w:val="00806F1D"/>
    <w:rsid w:val="0080767B"/>
    <w:rsid w:val="00807EA0"/>
    <w:rsid w:val="00807FE5"/>
    <w:rsid w:val="0081093F"/>
    <w:rsid w:val="00810E3D"/>
    <w:rsid w:val="00811987"/>
    <w:rsid w:val="0081325C"/>
    <w:rsid w:val="008146ED"/>
    <w:rsid w:val="00814E80"/>
    <w:rsid w:val="00816781"/>
    <w:rsid w:val="0081683A"/>
    <w:rsid w:val="008169E8"/>
    <w:rsid w:val="00817471"/>
    <w:rsid w:val="00817A0D"/>
    <w:rsid w:val="00817C28"/>
    <w:rsid w:val="0082053E"/>
    <w:rsid w:val="00821BBC"/>
    <w:rsid w:val="00822F12"/>
    <w:rsid w:val="008234A0"/>
    <w:rsid w:val="008239BB"/>
    <w:rsid w:val="008247B5"/>
    <w:rsid w:val="00824B0A"/>
    <w:rsid w:val="00825CD0"/>
    <w:rsid w:val="008267D6"/>
    <w:rsid w:val="00826823"/>
    <w:rsid w:val="00827662"/>
    <w:rsid w:val="00830296"/>
    <w:rsid w:val="00830E41"/>
    <w:rsid w:val="008326A7"/>
    <w:rsid w:val="008328EC"/>
    <w:rsid w:val="00832B03"/>
    <w:rsid w:val="00832C2A"/>
    <w:rsid w:val="00832E62"/>
    <w:rsid w:val="0083374D"/>
    <w:rsid w:val="008344D3"/>
    <w:rsid w:val="00834750"/>
    <w:rsid w:val="00834DE9"/>
    <w:rsid w:val="008355F1"/>
    <w:rsid w:val="00835A55"/>
    <w:rsid w:val="00836F99"/>
    <w:rsid w:val="0083786A"/>
    <w:rsid w:val="008378BD"/>
    <w:rsid w:val="00837ADC"/>
    <w:rsid w:val="0084087F"/>
    <w:rsid w:val="00842806"/>
    <w:rsid w:val="0084365A"/>
    <w:rsid w:val="00845814"/>
    <w:rsid w:val="00845B4A"/>
    <w:rsid w:val="008462E3"/>
    <w:rsid w:val="00846837"/>
    <w:rsid w:val="0084722D"/>
    <w:rsid w:val="0084744A"/>
    <w:rsid w:val="0084749F"/>
    <w:rsid w:val="00847A50"/>
    <w:rsid w:val="00850A8E"/>
    <w:rsid w:val="00850D08"/>
    <w:rsid w:val="00852AA6"/>
    <w:rsid w:val="00852D1A"/>
    <w:rsid w:val="0085517B"/>
    <w:rsid w:val="00860B4E"/>
    <w:rsid w:val="00861A02"/>
    <w:rsid w:val="0086208F"/>
    <w:rsid w:val="008624BD"/>
    <w:rsid w:val="00863CB1"/>
    <w:rsid w:val="00863CCC"/>
    <w:rsid w:val="00864A5F"/>
    <w:rsid w:val="00865AE3"/>
    <w:rsid w:val="0086645F"/>
    <w:rsid w:val="0086656C"/>
    <w:rsid w:val="0087004E"/>
    <w:rsid w:val="00871BF7"/>
    <w:rsid w:val="00871EA8"/>
    <w:rsid w:val="00872487"/>
    <w:rsid w:val="008725F2"/>
    <w:rsid w:val="008727A0"/>
    <w:rsid w:val="00872BE7"/>
    <w:rsid w:val="00873854"/>
    <w:rsid w:val="0087390D"/>
    <w:rsid w:val="0087460A"/>
    <w:rsid w:val="00874A84"/>
    <w:rsid w:val="00874B14"/>
    <w:rsid w:val="00875715"/>
    <w:rsid w:val="00875E28"/>
    <w:rsid w:val="00876FAD"/>
    <w:rsid w:val="008777D5"/>
    <w:rsid w:val="00877F1A"/>
    <w:rsid w:val="0088007D"/>
    <w:rsid w:val="0088286F"/>
    <w:rsid w:val="0088372F"/>
    <w:rsid w:val="00883A20"/>
    <w:rsid w:val="00884CAD"/>
    <w:rsid w:val="00887A68"/>
    <w:rsid w:val="00891515"/>
    <w:rsid w:val="00891E4A"/>
    <w:rsid w:val="00891E64"/>
    <w:rsid w:val="00892749"/>
    <w:rsid w:val="00892C8F"/>
    <w:rsid w:val="00893186"/>
    <w:rsid w:val="00893AA1"/>
    <w:rsid w:val="008943E7"/>
    <w:rsid w:val="008949F1"/>
    <w:rsid w:val="00894DF2"/>
    <w:rsid w:val="008957DE"/>
    <w:rsid w:val="008978C1"/>
    <w:rsid w:val="00897EC7"/>
    <w:rsid w:val="008A01B5"/>
    <w:rsid w:val="008A0AB0"/>
    <w:rsid w:val="008A117A"/>
    <w:rsid w:val="008A1579"/>
    <w:rsid w:val="008A16C5"/>
    <w:rsid w:val="008A1BD6"/>
    <w:rsid w:val="008A20F4"/>
    <w:rsid w:val="008A256E"/>
    <w:rsid w:val="008A3640"/>
    <w:rsid w:val="008A4296"/>
    <w:rsid w:val="008A50B9"/>
    <w:rsid w:val="008A6208"/>
    <w:rsid w:val="008A6E8A"/>
    <w:rsid w:val="008A6EC2"/>
    <w:rsid w:val="008B018C"/>
    <w:rsid w:val="008B0348"/>
    <w:rsid w:val="008B0AA4"/>
    <w:rsid w:val="008B2938"/>
    <w:rsid w:val="008B29F0"/>
    <w:rsid w:val="008B2DFB"/>
    <w:rsid w:val="008B3296"/>
    <w:rsid w:val="008B3649"/>
    <w:rsid w:val="008B420E"/>
    <w:rsid w:val="008B441C"/>
    <w:rsid w:val="008B4C09"/>
    <w:rsid w:val="008B59F6"/>
    <w:rsid w:val="008B5B9B"/>
    <w:rsid w:val="008B5F29"/>
    <w:rsid w:val="008B7320"/>
    <w:rsid w:val="008B79DF"/>
    <w:rsid w:val="008B7C62"/>
    <w:rsid w:val="008B7F4B"/>
    <w:rsid w:val="008B7FA6"/>
    <w:rsid w:val="008C1186"/>
    <w:rsid w:val="008C1B4E"/>
    <w:rsid w:val="008C2B4B"/>
    <w:rsid w:val="008C361F"/>
    <w:rsid w:val="008C3D99"/>
    <w:rsid w:val="008C4296"/>
    <w:rsid w:val="008C54E3"/>
    <w:rsid w:val="008C5F47"/>
    <w:rsid w:val="008C715C"/>
    <w:rsid w:val="008D0F3C"/>
    <w:rsid w:val="008D23BD"/>
    <w:rsid w:val="008D2465"/>
    <w:rsid w:val="008D33A1"/>
    <w:rsid w:val="008D4724"/>
    <w:rsid w:val="008D4C81"/>
    <w:rsid w:val="008D56D7"/>
    <w:rsid w:val="008E032E"/>
    <w:rsid w:val="008E0F10"/>
    <w:rsid w:val="008E2242"/>
    <w:rsid w:val="008E261B"/>
    <w:rsid w:val="008E2785"/>
    <w:rsid w:val="008E4290"/>
    <w:rsid w:val="008E562D"/>
    <w:rsid w:val="008E611E"/>
    <w:rsid w:val="008E74C0"/>
    <w:rsid w:val="008F02F1"/>
    <w:rsid w:val="008F1491"/>
    <w:rsid w:val="008F2233"/>
    <w:rsid w:val="008F2538"/>
    <w:rsid w:val="008F2DBE"/>
    <w:rsid w:val="008F3F78"/>
    <w:rsid w:val="008F4595"/>
    <w:rsid w:val="008F45D1"/>
    <w:rsid w:val="008F59CE"/>
    <w:rsid w:val="008F5C93"/>
    <w:rsid w:val="008F763B"/>
    <w:rsid w:val="0090050B"/>
    <w:rsid w:val="00900858"/>
    <w:rsid w:val="009015EA"/>
    <w:rsid w:val="00901CB9"/>
    <w:rsid w:val="00902ABA"/>
    <w:rsid w:val="00903E6B"/>
    <w:rsid w:val="0090428B"/>
    <w:rsid w:val="00904B29"/>
    <w:rsid w:val="0090529C"/>
    <w:rsid w:val="00906903"/>
    <w:rsid w:val="009077E9"/>
    <w:rsid w:val="00907949"/>
    <w:rsid w:val="00907CA9"/>
    <w:rsid w:val="00907D77"/>
    <w:rsid w:val="0091016C"/>
    <w:rsid w:val="00910E40"/>
    <w:rsid w:val="00911523"/>
    <w:rsid w:val="00912853"/>
    <w:rsid w:val="009129E0"/>
    <w:rsid w:val="00912D75"/>
    <w:rsid w:val="0091349C"/>
    <w:rsid w:val="00913744"/>
    <w:rsid w:val="0091388D"/>
    <w:rsid w:val="00913A4F"/>
    <w:rsid w:val="00913B96"/>
    <w:rsid w:val="00913C25"/>
    <w:rsid w:val="009142D9"/>
    <w:rsid w:val="0091479E"/>
    <w:rsid w:val="0091524F"/>
    <w:rsid w:val="00915B6A"/>
    <w:rsid w:val="009166A6"/>
    <w:rsid w:val="00917491"/>
    <w:rsid w:val="00917E97"/>
    <w:rsid w:val="00920100"/>
    <w:rsid w:val="009209F8"/>
    <w:rsid w:val="00921457"/>
    <w:rsid w:val="00921747"/>
    <w:rsid w:val="00923CB8"/>
    <w:rsid w:val="00924461"/>
    <w:rsid w:val="009246C8"/>
    <w:rsid w:val="00924CEF"/>
    <w:rsid w:val="00925852"/>
    <w:rsid w:val="00927CE4"/>
    <w:rsid w:val="00927CFF"/>
    <w:rsid w:val="009303A5"/>
    <w:rsid w:val="009328BF"/>
    <w:rsid w:val="009347B0"/>
    <w:rsid w:val="00934839"/>
    <w:rsid w:val="00934AC1"/>
    <w:rsid w:val="00934E0E"/>
    <w:rsid w:val="00934ECE"/>
    <w:rsid w:val="00935F2D"/>
    <w:rsid w:val="00936943"/>
    <w:rsid w:val="00936EB7"/>
    <w:rsid w:val="00942DAA"/>
    <w:rsid w:val="00942EB0"/>
    <w:rsid w:val="00943371"/>
    <w:rsid w:val="009445BC"/>
    <w:rsid w:val="0094466B"/>
    <w:rsid w:val="00945140"/>
    <w:rsid w:val="009454FC"/>
    <w:rsid w:val="009467BC"/>
    <w:rsid w:val="00946E22"/>
    <w:rsid w:val="00947BCD"/>
    <w:rsid w:val="009501E1"/>
    <w:rsid w:val="00950328"/>
    <w:rsid w:val="00951217"/>
    <w:rsid w:val="009512E4"/>
    <w:rsid w:val="00951DD2"/>
    <w:rsid w:val="009523D4"/>
    <w:rsid w:val="0095398F"/>
    <w:rsid w:val="00953A08"/>
    <w:rsid w:val="00953E26"/>
    <w:rsid w:val="0095452E"/>
    <w:rsid w:val="009567DD"/>
    <w:rsid w:val="00956A80"/>
    <w:rsid w:val="009573D7"/>
    <w:rsid w:val="00957645"/>
    <w:rsid w:val="00957B99"/>
    <w:rsid w:val="00957BD0"/>
    <w:rsid w:val="00961A0F"/>
    <w:rsid w:val="00961C0B"/>
    <w:rsid w:val="00962707"/>
    <w:rsid w:val="009637DB"/>
    <w:rsid w:val="009643FF"/>
    <w:rsid w:val="009645E3"/>
    <w:rsid w:val="00964A3E"/>
    <w:rsid w:val="00964F9C"/>
    <w:rsid w:val="00965DDE"/>
    <w:rsid w:val="00966F07"/>
    <w:rsid w:val="00967862"/>
    <w:rsid w:val="0097055E"/>
    <w:rsid w:val="00970626"/>
    <w:rsid w:val="009708E8"/>
    <w:rsid w:val="00970D43"/>
    <w:rsid w:val="009716C5"/>
    <w:rsid w:val="009719B2"/>
    <w:rsid w:val="00972154"/>
    <w:rsid w:val="00972C94"/>
    <w:rsid w:val="00973E16"/>
    <w:rsid w:val="00974670"/>
    <w:rsid w:val="0097571B"/>
    <w:rsid w:val="00975D6D"/>
    <w:rsid w:val="00976079"/>
    <w:rsid w:val="00976699"/>
    <w:rsid w:val="009768E0"/>
    <w:rsid w:val="009805AF"/>
    <w:rsid w:val="00980B9F"/>
    <w:rsid w:val="00980E0F"/>
    <w:rsid w:val="00981B4D"/>
    <w:rsid w:val="00982051"/>
    <w:rsid w:val="009820D6"/>
    <w:rsid w:val="009826C6"/>
    <w:rsid w:val="00982E76"/>
    <w:rsid w:val="00983333"/>
    <w:rsid w:val="00983845"/>
    <w:rsid w:val="009859B6"/>
    <w:rsid w:val="00985EE5"/>
    <w:rsid w:val="00986775"/>
    <w:rsid w:val="009911AC"/>
    <w:rsid w:val="00994650"/>
    <w:rsid w:val="009949A2"/>
    <w:rsid w:val="0099550D"/>
    <w:rsid w:val="009966F9"/>
    <w:rsid w:val="0099779F"/>
    <w:rsid w:val="00997B10"/>
    <w:rsid w:val="00997EA1"/>
    <w:rsid w:val="009A01CF"/>
    <w:rsid w:val="009A2044"/>
    <w:rsid w:val="009A2CC2"/>
    <w:rsid w:val="009A3F9A"/>
    <w:rsid w:val="009A48DB"/>
    <w:rsid w:val="009A4A4C"/>
    <w:rsid w:val="009A51BB"/>
    <w:rsid w:val="009A5299"/>
    <w:rsid w:val="009A5D9A"/>
    <w:rsid w:val="009A64AF"/>
    <w:rsid w:val="009A6B8F"/>
    <w:rsid w:val="009A78D9"/>
    <w:rsid w:val="009B09D0"/>
    <w:rsid w:val="009B1AA0"/>
    <w:rsid w:val="009B2045"/>
    <w:rsid w:val="009B310E"/>
    <w:rsid w:val="009B5908"/>
    <w:rsid w:val="009B72B1"/>
    <w:rsid w:val="009B747C"/>
    <w:rsid w:val="009C046C"/>
    <w:rsid w:val="009C06BF"/>
    <w:rsid w:val="009C1747"/>
    <w:rsid w:val="009C1F7B"/>
    <w:rsid w:val="009C1FA2"/>
    <w:rsid w:val="009C22A9"/>
    <w:rsid w:val="009C263D"/>
    <w:rsid w:val="009C329D"/>
    <w:rsid w:val="009C3BD3"/>
    <w:rsid w:val="009C4D6B"/>
    <w:rsid w:val="009C4E5A"/>
    <w:rsid w:val="009C5133"/>
    <w:rsid w:val="009C5A99"/>
    <w:rsid w:val="009C642C"/>
    <w:rsid w:val="009C6DC4"/>
    <w:rsid w:val="009C72C4"/>
    <w:rsid w:val="009C7400"/>
    <w:rsid w:val="009C7882"/>
    <w:rsid w:val="009D0603"/>
    <w:rsid w:val="009D067A"/>
    <w:rsid w:val="009D128B"/>
    <w:rsid w:val="009D1682"/>
    <w:rsid w:val="009D2847"/>
    <w:rsid w:val="009D3766"/>
    <w:rsid w:val="009D3F0B"/>
    <w:rsid w:val="009D519E"/>
    <w:rsid w:val="009D52D5"/>
    <w:rsid w:val="009D5649"/>
    <w:rsid w:val="009D6AB1"/>
    <w:rsid w:val="009D6B6C"/>
    <w:rsid w:val="009D74E3"/>
    <w:rsid w:val="009E03F4"/>
    <w:rsid w:val="009E0415"/>
    <w:rsid w:val="009E06B8"/>
    <w:rsid w:val="009E0E0C"/>
    <w:rsid w:val="009E10E2"/>
    <w:rsid w:val="009E2A78"/>
    <w:rsid w:val="009E2C29"/>
    <w:rsid w:val="009E412A"/>
    <w:rsid w:val="009E4B81"/>
    <w:rsid w:val="009E6AFE"/>
    <w:rsid w:val="009E78A6"/>
    <w:rsid w:val="009E7EEF"/>
    <w:rsid w:val="009F0C01"/>
    <w:rsid w:val="009F0C9F"/>
    <w:rsid w:val="009F1842"/>
    <w:rsid w:val="009F1B41"/>
    <w:rsid w:val="009F2B56"/>
    <w:rsid w:val="009F2C5C"/>
    <w:rsid w:val="009F2EF5"/>
    <w:rsid w:val="009F3E6D"/>
    <w:rsid w:val="009F3EC9"/>
    <w:rsid w:val="009F4E90"/>
    <w:rsid w:val="009F60ED"/>
    <w:rsid w:val="009F70E2"/>
    <w:rsid w:val="00A00020"/>
    <w:rsid w:val="00A0055A"/>
    <w:rsid w:val="00A00D56"/>
    <w:rsid w:val="00A011BD"/>
    <w:rsid w:val="00A026BD"/>
    <w:rsid w:val="00A037B7"/>
    <w:rsid w:val="00A03901"/>
    <w:rsid w:val="00A039AC"/>
    <w:rsid w:val="00A0698A"/>
    <w:rsid w:val="00A06F30"/>
    <w:rsid w:val="00A06FBC"/>
    <w:rsid w:val="00A07662"/>
    <w:rsid w:val="00A076DC"/>
    <w:rsid w:val="00A07A5F"/>
    <w:rsid w:val="00A07C12"/>
    <w:rsid w:val="00A07F70"/>
    <w:rsid w:val="00A10440"/>
    <w:rsid w:val="00A113F9"/>
    <w:rsid w:val="00A1266F"/>
    <w:rsid w:val="00A127AE"/>
    <w:rsid w:val="00A130A2"/>
    <w:rsid w:val="00A142A3"/>
    <w:rsid w:val="00A1597B"/>
    <w:rsid w:val="00A162D0"/>
    <w:rsid w:val="00A16681"/>
    <w:rsid w:val="00A16C5B"/>
    <w:rsid w:val="00A171EC"/>
    <w:rsid w:val="00A1748D"/>
    <w:rsid w:val="00A17C1D"/>
    <w:rsid w:val="00A20A3F"/>
    <w:rsid w:val="00A216C5"/>
    <w:rsid w:val="00A219DA"/>
    <w:rsid w:val="00A223B8"/>
    <w:rsid w:val="00A22504"/>
    <w:rsid w:val="00A228EB"/>
    <w:rsid w:val="00A22D6C"/>
    <w:rsid w:val="00A23CD5"/>
    <w:rsid w:val="00A245A0"/>
    <w:rsid w:val="00A246C0"/>
    <w:rsid w:val="00A24A2F"/>
    <w:rsid w:val="00A24A47"/>
    <w:rsid w:val="00A25115"/>
    <w:rsid w:val="00A259E1"/>
    <w:rsid w:val="00A25A7E"/>
    <w:rsid w:val="00A25C0C"/>
    <w:rsid w:val="00A25E52"/>
    <w:rsid w:val="00A26EAC"/>
    <w:rsid w:val="00A30659"/>
    <w:rsid w:val="00A30B71"/>
    <w:rsid w:val="00A3124B"/>
    <w:rsid w:val="00A31553"/>
    <w:rsid w:val="00A3271D"/>
    <w:rsid w:val="00A327D8"/>
    <w:rsid w:val="00A33304"/>
    <w:rsid w:val="00A33BF6"/>
    <w:rsid w:val="00A343A5"/>
    <w:rsid w:val="00A34918"/>
    <w:rsid w:val="00A349B4"/>
    <w:rsid w:val="00A34C78"/>
    <w:rsid w:val="00A37267"/>
    <w:rsid w:val="00A40E09"/>
    <w:rsid w:val="00A41379"/>
    <w:rsid w:val="00A41795"/>
    <w:rsid w:val="00A42284"/>
    <w:rsid w:val="00A42E40"/>
    <w:rsid w:val="00A431B2"/>
    <w:rsid w:val="00A43340"/>
    <w:rsid w:val="00A43601"/>
    <w:rsid w:val="00A443F3"/>
    <w:rsid w:val="00A448A1"/>
    <w:rsid w:val="00A45C48"/>
    <w:rsid w:val="00A46A97"/>
    <w:rsid w:val="00A47823"/>
    <w:rsid w:val="00A47C64"/>
    <w:rsid w:val="00A50094"/>
    <w:rsid w:val="00A50AB2"/>
    <w:rsid w:val="00A50B34"/>
    <w:rsid w:val="00A51678"/>
    <w:rsid w:val="00A52ED8"/>
    <w:rsid w:val="00A53647"/>
    <w:rsid w:val="00A53D4E"/>
    <w:rsid w:val="00A54A58"/>
    <w:rsid w:val="00A54D48"/>
    <w:rsid w:val="00A54EE8"/>
    <w:rsid w:val="00A55831"/>
    <w:rsid w:val="00A56752"/>
    <w:rsid w:val="00A57C7F"/>
    <w:rsid w:val="00A57DA9"/>
    <w:rsid w:val="00A61200"/>
    <w:rsid w:val="00A61E37"/>
    <w:rsid w:val="00A62D64"/>
    <w:rsid w:val="00A62E19"/>
    <w:rsid w:val="00A644A5"/>
    <w:rsid w:val="00A64855"/>
    <w:rsid w:val="00A65B50"/>
    <w:rsid w:val="00A67FDE"/>
    <w:rsid w:val="00A703D7"/>
    <w:rsid w:val="00A704EE"/>
    <w:rsid w:val="00A725D1"/>
    <w:rsid w:val="00A72C5A"/>
    <w:rsid w:val="00A72F4F"/>
    <w:rsid w:val="00A72FB9"/>
    <w:rsid w:val="00A74E7C"/>
    <w:rsid w:val="00A75146"/>
    <w:rsid w:val="00A75BFC"/>
    <w:rsid w:val="00A75E5E"/>
    <w:rsid w:val="00A77AA3"/>
    <w:rsid w:val="00A77B1A"/>
    <w:rsid w:val="00A8003B"/>
    <w:rsid w:val="00A80658"/>
    <w:rsid w:val="00A814B7"/>
    <w:rsid w:val="00A817E2"/>
    <w:rsid w:val="00A8190B"/>
    <w:rsid w:val="00A81D83"/>
    <w:rsid w:val="00A832E4"/>
    <w:rsid w:val="00A837BF"/>
    <w:rsid w:val="00A8396F"/>
    <w:rsid w:val="00A84278"/>
    <w:rsid w:val="00A842D2"/>
    <w:rsid w:val="00A84840"/>
    <w:rsid w:val="00A84A76"/>
    <w:rsid w:val="00A84B20"/>
    <w:rsid w:val="00A856F9"/>
    <w:rsid w:val="00A8570D"/>
    <w:rsid w:val="00A861BA"/>
    <w:rsid w:val="00A87104"/>
    <w:rsid w:val="00A90DCB"/>
    <w:rsid w:val="00A90FB6"/>
    <w:rsid w:val="00A919DA"/>
    <w:rsid w:val="00A91A8A"/>
    <w:rsid w:val="00A91D32"/>
    <w:rsid w:val="00A91EBC"/>
    <w:rsid w:val="00A94B47"/>
    <w:rsid w:val="00A954C5"/>
    <w:rsid w:val="00A9592A"/>
    <w:rsid w:val="00A972C2"/>
    <w:rsid w:val="00A97661"/>
    <w:rsid w:val="00AA1184"/>
    <w:rsid w:val="00AA1301"/>
    <w:rsid w:val="00AA14AF"/>
    <w:rsid w:val="00AA14BA"/>
    <w:rsid w:val="00AA243E"/>
    <w:rsid w:val="00AA2823"/>
    <w:rsid w:val="00AA33C5"/>
    <w:rsid w:val="00AA4268"/>
    <w:rsid w:val="00AA446F"/>
    <w:rsid w:val="00AA4521"/>
    <w:rsid w:val="00AA5388"/>
    <w:rsid w:val="00AA5D46"/>
    <w:rsid w:val="00AA6B1E"/>
    <w:rsid w:val="00AA7175"/>
    <w:rsid w:val="00AB06BE"/>
    <w:rsid w:val="00AB078A"/>
    <w:rsid w:val="00AB1FDA"/>
    <w:rsid w:val="00AB28D1"/>
    <w:rsid w:val="00AB3AFF"/>
    <w:rsid w:val="00AB5451"/>
    <w:rsid w:val="00AB61F0"/>
    <w:rsid w:val="00AB655A"/>
    <w:rsid w:val="00AB716D"/>
    <w:rsid w:val="00AB7416"/>
    <w:rsid w:val="00AB789C"/>
    <w:rsid w:val="00AC0A2F"/>
    <w:rsid w:val="00AC222C"/>
    <w:rsid w:val="00AC2934"/>
    <w:rsid w:val="00AC312D"/>
    <w:rsid w:val="00AC3334"/>
    <w:rsid w:val="00AC3448"/>
    <w:rsid w:val="00AC38A6"/>
    <w:rsid w:val="00AC3E30"/>
    <w:rsid w:val="00AC4045"/>
    <w:rsid w:val="00AC405E"/>
    <w:rsid w:val="00AC4847"/>
    <w:rsid w:val="00AC5052"/>
    <w:rsid w:val="00AC54CE"/>
    <w:rsid w:val="00AC591C"/>
    <w:rsid w:val="00AC5FDF"/>
    <w:rsid w:val="00AC61FA"/>
    <w:rsid w:val="00AC7EA1"/>
    <w:rsid w:val="00AD0B6B"/>
    <w:rsid w:val="00AD1BB8"/>
    <w:rsid w:val="00AD1C23"/>
    <w:rsid w:val="00AD1D80"/>
    <w:rsid w:val="00AD2054"/>
    <w:rsid w:val="00AD26D3"/>
    <w:rsid w:val="00AD3567"/>
    <w:rsid w:val="00AD38E8"/>
    <w:rsid w:val="00AD471D"/>
    <w:rsid w:val="00AD535F"/>
    <w:rsid w:val="00AD567F"/>
    <w:rsid w:val="00AD5881"/>
    <w:rsid w:val="00AD6959"/>
    <w:rsid w:val="00AE0A57"/>
    <w:rsid w:val="00AE264B"/>
    <w:rsid w:val="00AE47E4"/>
    <w:rsid w:val="00AE5B51"/>
    <w:rsid w:val="00AE6112"/>
    <w:rsid w:val="00AE64AE"/>
    <w:rsid w:val="00AE7C6C"/>
    <w:rsid w:val="00AF00AB"/>
    <w:rsid w:val="00AF00BB"/>
    <w:rsid w:val="00AF0561"/>
    <w:rsid w:val="00AF07E1"/>
    <w:rsid w:val="00AF1AB4"/>
    <w:rsid w:val="00AF1BA5"/>
    <w:rsid w:val="00AF6AFC"/>
    <w:rsid w:val="00AF70E4"/>
    <w:rsid w:val="00AF7934"/>
    <w:rsid w:val="00AF7A5F"/>
    <w:rsid w:val="00AF7AB9"/>
    <w:rsid w:val="00AF7F5D"/>
    <w:rsid w:val="00B00DE6"/>
    <w:rsid w:val="00B01105"/>
    <w:rsid w:val="00B0168D"/>
    <w:rsid w:val="00B01AC4"/>
    <w:rsid w:val="00B01CB1"/>
    <w:rsid w:val="00B027F2"/>
    <w:rsid w:val="00B028FB"/>
    <w:rsid w:val="00B034F5"/>
    <w:rsid w:val="00B04786"/>
    <w:rsid w:val="00B04D3E"/>
    <w:rsid w:val="00B05206"/>
    <w:rsid w:val="00B052C9"/>
    <w:rsid w:val="00B0541D"/>
    <w:rsid w:val="00B05FB8"/>
    <w:rsid w:val="00B0747B"/>
    <w:rsid w:val="00B07A1F"/>
    <w:rsid w:val="00B10082"/>
    <w:rsid w:val="00B113B7"/>
    <w:rsid w:val="00B11B74"/>
    <w:rsid w:val="00B13C22"/>
    <w:rsid w:val="00B150CB"/>
    <w:rsid w:val="00B15AE0"/>
    <w:rsid w:val="00B15E08"/>
    <w:rsid w:val="00B16149"/>
    <w:rsid w:val="00B17056"/>
    <w:rsid w:val="00B1716C"/>
    <w:rsid w:val="00B17539"/>
    <w:rsid w:val="00B17617"/>
    <w:rsid w:val="00B1794D"/>
    <w:rsid w:val="00B17F95"/>
    <w:rsid w:val="00B204A1"/>
    <w:rsid w:val="00B207A1"/>
    <w:rsid w:val="00B21711"/>
    <w:rsid w:val="00B21832"/>
    <w:rsid w:val="00B2214A"/>
    <w:rsid w:val="00B22627"/>
    <w:rsid w:val="00B229D5"/>
    <w:rsid w:val="00B2358A"/>
    <w:rsid w:val="00B23AF8"/>
    <w:rsid w:val="00B248E7"/>
    <w:rsid w:val="00B24F9C"/>
    <w:rsid w:val="00B25B34"/>
    <w:rsid w:val="00B25BE8"/>
    <w:rsid w:val="00B26716"/>
    <w:rsid w:val="00B268C7"/>
    <w:rsid w:val="00B26A9A"/>
    <w:rsid w:val="00B2764B"/>
    <w:rsid w:val="00B27931"/>
    <w:rsid w:val="00B3105E"/>
    <w:rsid w:val="00B31D30"/>
    <w:rsid w:val="00B31E25"/>
    <w:rsid w:val="00B32FAE"/>
    <w:rsid w:val="00B33CC4"/>
    <w:rsid w:val="00B34A3B"/>
    <w:rsid w:val="00B34C70"/>
    <w:rsid w:val="00B35184"/>
    <w:rsid w:val="00B37AC5"/>
    <w:rsid w:val="00B40A3F"/>
    <w:rsid w:val="00B40B52"/>
    <w:rsid w:val="00B40F6D"/>
    <w:rsid w:val="00B422F9"/>
    <w:rsid w:val="00B42AD3"/>
    <w:rsid w:val="00B44D56"/>
    <w:rsid w:val="00B45483"/>
    <w:rsid w:val="00B45C76"/>
    <w:rsid w:val="00B4688A"/>
    <w:rsid w:val="00B473B3"/>
    <w:rsid w:val="00B4748D"/>
    <w:rsid w:val="00B47B29"/>
    <w:rsid w:val="00B500D2"/>
    <w:rsid w:val="00B50465"/>
    <w:rsid w:val="00B504DA"/>
    <w:rsid w:val="00B523B8"/>
    <w:rsid w:val="00B52557"/>
    <w:rsid w:val="00B53E80"/>
    <w:rsid w:val="00B545D9"/>
    <w:rsid w:val="00B555C3"/>
    <w:rsid w:val="00B55935"/>
    <w:rsid w:val="00B56146"/>
    <w:rsid w:val="00B56AC6"/>
    <w:rsid w:val="00B571D9"/>
    <w:rsid w:val="00B572D5"/>
    <w:rsid w:val="00B573C0"/>
    <w:rsid w:val="00B57474"/>
    <w:rsid w:val="00B60698"/>
    <w:rsid w:val="00B60A2C"/>
    <w:rsid w:val="00B622A0"/>
    <w:rsid w:val="00B62BCF"/>
    <w:rsid w:val="00B62D54"/>
    <w:rsid w:val="00B634E8"/>
    <w:rsid w:val="00B64A2A"/>
    <w:rsid w:val="00B65040"/>
    <w:rsid w:val="00B654BA"/>
    <w:rsid w:val="00B6704A"/>
    <w:rsid w:val="00B67289"/>
    <w:rsid w:val="00B703F4"/>
    <w:rsid w:val="00B719A0"/>
    <w:rsid w:val="00B7325D"/>
    <w:rsid w:val="00B7357D"/>
    <w:rsid w:val="00B737A9"/>
    <w:rsid w:val="00B74510"/>
    <w:rsid w:val="00B74C33"/>
    <w:rsid w:val="00B762E8"/>
    <w:rsid w:val="00B77992"/>
    <w:rsid w:val="00B802FA"/>
    <w:rsid w:val="00B803D6"/>
    <w:rsid w:val="00B80920"/>
    <w:rsid w:val="00B81258"/>
    <w:rsid w:val="00B825A1"/>
    <w:rsid w:val="00B82DCF"/>
    <w:rsid w:val="00B83247"/>
    <w:rsid w:val="00B83365"/>
    <w:rsid w:val="00B836DE"/>
    <w:rsid w:val="00B84501"/>
    <w:rsid w:val="00B84598"/>
    <w:rsid w:val="00B857B5"/>
    <w:rsid w:val="00B8657D"/>
    <w:rsid w:val="00B86BC2"/>
    <w:rsid w:val="00B906B5"/>
    <w:rsid w:val="00B90CE0"/>
    <w:rsid w:val="00B91A1D"/>
    <w:rsid w:val="00B9331C"/>
    <w:rsid w:val="00B93C09"/>
    <w:rsid w:val="00B93C37"/>
    <w:rsid w:val="00B95794"/>
    <w:rsid w:val="00B9581F"/>
    <w:rsid w:val="00B95CEA"/>
    <w:rsid w:val="00B97392"/>
    <w:rsid w:val="00B9771E"/>
    <w:rsid w:val="00BA047C"/>
    <w:rsid w:val="00BA04D7"/>
    <w:rsid w:val="00BA0F3E"/>
    <w:rsid w:val="00BA0FC0"/>
    <w:rsid w:val="00BA1E4A"/>
    <w:rsid w:val="00BA24C9"/>
    <w:rsid w:val="00BA28EF"/>
    <w:rsid w:val="00BA2C10"/>
    <w:rsid w:val="00BA38B2"/>
    <w:rsid w:val="00BA4719"/>
    <w:rsid w:val="00BA4744"/>
    <w:rsid w:val="00BA4E02"/>
    <w:rsid w:val="00BA5251"/>
    <w:rsid w:val="00BA5312"/>
    <w:rsid w:val="00BA5821"/>
    <w:rsid w:val="00BA5E1A"/>
    <w:rsid w:val="00BA64AE"/>
    <w:rsid w:val="00BA7A7B"/>
    <w:rsid w:val="00BA7E2F"/>
    <w:rsid w:val="00BB071A"/>
    <w:rsid w:val="00BB0D80"/>
    <w:rsid w:val="00BB11D9"/>
    <w:rsid w:val="00BB1C47"/>
    <w:rsid w:val="00BB1E49"/>
    <w:rsid w:val="00BB245D"/>
    <w:rsid w:val="00BB2920"/>
    <w:rsid w:val="00BB2C4A"/>
    <w:rsid w:val="00BB2FA1"/>
    <w:rsid w:val="00BB335F"/>
    <w:rsid w:val="00BB41C1"/>
    <w:rsid w:val="00BB4352"/>
    <w:rsid w:val="00BB5BE0"/>
    <w:rsid w:val="00BB6075"/>
    <w:rsid w:val="00BB7348"/>
    <w:rsid w:val="00BB73D3"/>
    <w:rsid w:val="00BB7527"/>
    <w:rsid w:val="00BC007A"/>
    <w:rsid w:val="00BC05AE"/>
    <w:rsid w:val="00BC1B00"/>
    <w:rsid w:val="00BC33D1"/>
    <w:rsid w:val="00BC428A"/>
    <w:rsid w:val="00BC51F1"/>
    <w:rsid w:val="00BC5D7B"/>
    <w:rsid w:val="00BC5E09"/>
    <w:rsid w:val="00BC7DEB"/>
    <w:rsid w:val="00BD00AC"/>
    <w:rsid w:val="00BD0B8F"/>
    <w:rsid w:val="00BD127C"/>
    <w:rsid w:val="00BD1667"/>
    <w:rsid w:val="00BD2782"/>
    <w:rsid w:val="00BD2F38"/>
    <w:rsid w:val="00BD3259"/>
    <w:rsid w:val="00BD3B33"/>
    <w:rsid w:val="00BD48DB"/>
    <w:rsid w:val="00BD49B0"/>
    <w:rsid w:val="00BD55AB"/>
    <w:rsid w:val="00BD576C"/>
    <w:rsid w:val="00BD57B4"/>
    <w:rsid w:val="00BD652C"/>
    <w:rsid w:val="00BD684E"/>
    <w:rsid w:val="00BD68BC"/>
    <w:rsid w:val="00BD6C10"/>
    <w:rsid w:val="00BD7AFC"/>
    <w:rsid w:val="00BE0528"/>
    <w:rsid w:val="00BE07EC"/>
    <w:rsid w:val="00BE0937"/>
    <w:rsid w:val="00BE0E4B"/>
    <w:rsid w:val="00BE12F0"/>
    <w:rsid w:val="00BE18E2"/>
    <w:rsid w:val="00BE1EA8"/>
    <w:rsid w:val="00BE2810"/>
    <w:rsid w:val="00BE30AF"/>
    <w:rsid w:val="00BE3F0C"/>
    <w:rsid w:val="00BE5D15"/>
    <w:rsid w:val="00BE6862"/>
    <w:rsid w:val="00BE6AB1"/>
    <w:rsid w:val="00BE7F7E"/>
    <w:rsid w:val="00BF1F1D"/>
    <w:rsid w:val="00BF33A1"/>
    <w:rsid w:val="00BF3E42"/>
    <w:rsid w:val="00BF4131"/>
    <w:rsid w:val="00BF49EA"/>
    <w:rsid w:val="00BF5312"/>
    <w:rsid w:val="00BF6239"/>
    <w:rsid w:val="00BF6527"/>
    <w:rsid w:val="00BF6C48"/>
    <w:rsid w:val="00BF7C7A"/>
    <w:rsid w:val="00C02DE1"/>
    <w:rsid w:val="00C03942"/>
    <w:rsid w:val="00C0464B"/>
    <w:rsid w:val="00C053FF"/>
    <w:rsid w:val="00C05AB5"/>
    <w:rsid w:val="00C062B1"/>
    <w:rsid w:val="00C06580"/>
    <w:rsid w:val="00C0671A"/>
    <w:rsid w:val="00C0687F"/>
    <w:rsid w:val="00C07264"/>
    <w:rsid w:val="00C07495"/>
    <w:rsid w:val="00C1069C"/>
    <w:rsid w:val="00C109F7"/>
    <w:rsid w:val="00C10D6E"/>
    <w:rsid w:val="00C11531"/>
    <w:rsid w:val="00C11B52"/>
    <w:rsid w:val="00C11F76"/>
    <w:rsid w:val="00C13940"/>
    <w:rsid w:val="00C13BA6"/>
    <w:rsid w:val="00C148F4"/>
    <w:rsid w:val="00C1539A"/>
    <w:rsid w:val="00C15B88"/>
    <w:rsid w:val="00C15FFE"/>
    <w:rsid w:val="00C17C6E"/>
    <w:rsid w:val="00C17F1B"/>
    <w:rsid w:val="00C20738"/>
    <w:rsid w:val="00C22A04"/>
    <w:rsid w:val="00C232B3"/>
    <w:rsid w:val="00C23BE6"/>
    <w:rsid w:val="00C24F02"/>
    <w:rsid w:val="00C24F76"/>
    <w:rsid w:val="00C26614"/>
    <w:rsid w:val="00C27D3F"/>
    <w:rsid w:val="00C307CE"/>
    <w:rsid w:val="00C30D90"/>
    <w:rsid w:val="00C32D22"/>
    <w:rsid w:val="00C33662"/>
    <w:rsid w:val="00C33A5F"/>
    <w:rsid w:val="00C33B06"/>
    <w:rsid w:val="00C34BE3"/>
    <w:rsid w:val="00C3528D"/>
    <w:rsid w:val="00C35C3D"/>
    <w:rsid w:val="00C36424"/>
    <w:rsid w:val="00C3680F"/>
    <w:rsid w:val="00C36BF6"/>
    <w:rsid w:val="00C40F9E"/>
    <w:rsid w:val="00C418AA"/>
    <w:rsid w:val="00C42276"/>
    <w:rsid w:val="00C426A5"/>
    <w:rsid w:val="00C42B32"/>
    <w:rsid w:val="00C42DE0"/>
    <w:rsid w:val="00C42F79"/>
    <w:rsid w:val="00C43A22"/>
    <w:rsid w:val="00C44D0F"/>
    <w:rsid w:val="00C45397"/>
    <w:rsid w:val="00C46C06"/>
    <w:rsid w:val="00C46EDF"/>
    <w:rsid w:val="00C4744D"/>
    <w:rsid w:val="00C475FC"/>
    <w:rsid w:val="00C478FF"/>
    <w:rsid w:val="00C47F14"/>
    <w:rsid w:val="00C5024B"/>
    <w:rsid w:val="00C50368"/>
    <w:rsid w:val="00C505F3"/>
    <w:rsid w:val="00C51E8F"/>
    <w:rsid w:val="00C526F7"/>
    <w:rsid w:val="00C52D0C"/>
    <w:rsid w:val="00C53AA4"/>
    <w:rsid w:val="00C5518E"/>
    <w:rsid w:val="00C55448"/>
    <w:rsid w:val="00C56941"/>
    <w:rsid w:val="00C57611"/>
    <w:rsid w:val="00C60FB5"/>
    <w:rsid w:val="00C61764"/>
    <w:rsid w:val="00C61E91"/>
    <w:rsid w:val="00C62125"/>
    <w:rsid w:val="00C621C7"/>
    <w:rsid w:val="00C627F0"/>
    <w:rsid w:val="00C62DD5"/>
    <w:rsid w:val="00C631F4"/>
    <w:rsid w:val="00C636D5"/>
    <w:rsid w:val="00C642AA"/>
    <w:rsid w:val="00C6506A"/>
    <w:rsid w:val="00C6674C"/>
    <w:rsid w:val="00C66E2D"/>
    <w:rsid w:val="00C67CB6"/>
    <w:rsid w:val="00C67E81"/>
    <w:rsid w:val="00C70C55"/>
    <w:rsid w:val="00C71E88"/>
    <w:rsid w:val="00C72986"/>
    <w:rsid w:val="00C72B6A"/>
    <w:rsid w:val="00C72F3D"/>
    <w:rsid w:val="00C73683"/>
    <w:rsid w:val="00C7397E"/>
    <w:rsid w:val="00C73BF5"/>
    <w:rsid w:val="00C75FCA"/>
    <w:rsid w:val="00C76CF6"/>
    <w:rsid w:val="00C76DE1"/>
    <w:rsid w:val="00C77CC4"/>
    <w:rsid w:val="00C77CFF"/>
    <w:rsid w:val="00C80093"/>
    <w:rsid w:val="00C808FD"/>
    <w:rsid w:val="00C80BCE"/>
    <w:rsid w:val="00C82DCC"/>
    <w:rsid w:val="00C82EF8"/>
    <w:rsid w:val="00C83AA1"/>
    <w:rsid w:val="00C83DEC"/>
    <w:rsid w:val="00C83E2D"/>
    <w:rsid w:val="00C84AAB"/>
    <w:rsid w:val="00C8553D"/>
    <w:rsid w:val="00C86E03"/>
    <w:rsid w:val="00C8722A"/>
    <w:rsid w:val="00C90A88"/>
    <w:rsid w:val="00C90DB4"/>
    <w:rsid w:val="00C9233A"/>
    <w:rsid w:val="00C92772"/>
    <w:rsid w:val="00C937B2"/>
    <w:rsid w:val="00C941FE"/>
    <w:rsid w:val="00C95878"/>
    <w:rsid w:val="00C9652B"/>
    <w:rsid w:val="00C97BC9"/>
    <w:rsid w:val="00CA008A"/>
    <w:rsid w:val="00CA069C"/>
    <w:rsid w:val="00CA0881"/>
    <w:rsid w:val="00CA095D"/>
    <w:rsid w:val="00CA228D"/>
    <w:rsid w:val="00CA35A6"/>
    <w:rsid w:val="00CA3F91"/>
    <w:rsid w:val="00CA5B0E"/>
    <w:rsid w:val="00CA5C5A"/>
    <w:rsid w:val="00CA608D"/>
    <w:rsid w:val="00CA6635"/>
    <w:rsid w:val="00CA6E05"/>
    <w:rsid w:val="00CA6EB7"/>
    <w:rsid w:val="00CA6FF5"/>
    <w:rsid w:val="00CA7E9C"/>
    <w:rsid w:val="00CB0904"/>
    <w:rsid w:val="00CB0D87"/>
    <w:rsid w:val="00CB10C4"/>
    <w:rsid w:val="00CB1F55"/>
    <w:rsid w:val="00CB3059"/>
    <w:rsid w:val="00CB386B"/>
    <w:rsid w:val="00CB397D"/>
    <w:rsid w:val="00CB4F2D"/>
    <w:rsid w:val="00CB5999"/>
    <w:rsid w:val="00CB5D91"/>
    <w:rsid w:val="00CB69A8"/>
    <w:rsid w:val="00CB6AEE"/>
    <w:rsid w:val="00CB6D42"/>
    <w:rsid w:val="00CB7232"/>
    <w:rsid w:val="00CB7741"/>
    <w:rsid w:val="00CB7D76"/>
    <w:rsid w:val="00CC2657"/>
    <w:rsid w:val="00CC2D74"/>
    <w:rsid w:val="00CC3869"/>
    <w:rsid w:val="00CC4901"/>
    <w:rsid w:val="00CC6761"/>
    <w:rsid w:val="00CC69A5"/>
    <w:rsid w:val="00CC7279"/>
    <w:rsid w:val="00CC78A1"/>
    <w:rsid w:val="00CC7E2E"/>
    <w:rsid w:val="00CD0C76"/>
    <w:rsid w:val="00CD0D9F"/>
    <w:rsid w:val="00CD1454"/>
    <w:rsid w:val="00CD2237"/>
    <w:rsid w:val="00CD2259"/>
    <w:rsid w:val="00CD39FA"/>
    <w:rsid w:val="00CD4106"/>
    <w:rsid w:val="00CD422E"/>
    <w:rsid w:val="00CD453E"/>
    <w:rsid w:val="00CD4E5D"/>
    <w:rsid w:val="00CD5704"/>
    <w:rsid w:val="00CD664F"/>
    <w:rsid w:val="00CD7272"/>
    <w:rsid w:val="00CE0CC4"/>
    <w:rsid w:val="00CE12DD"/>
    <w:rsid w:val="00CE1554"/>
    <w:rsid w:val="00CE218B"/>
    <w:rsid w:val="00CE229E"/>
    <w:rsid w:val="00CE22EC"/>
    <w:rsid w:val="00CE25F6"/>
    <w:rsid w:val="00CE2C61"/>
    <w:rsid w:val="00CE309C"/>
    <w:rsid w:val="00CE425B"/>
    <w:rsid w:val="00CE4261"/>
    <w:rsid w:val="00CE4696"/>
    <w:rsid w:val="00CE46EE"/>
    <w:rsid w:val="00CE6F3A"/>
    <w:rsid w:val="00CE7CED"/>
    <w:rsid w:val="00CE7FAB"/>
    <w:rsid w:val="00CF084E"/>
    <w:rsid w:val="00CF1235"/>
    <w:rsid w:val="00CF33DA"/>
    <w:rsid w:val="00CF5350"/>
    <w:rsid w:val="00CF6EBD"/>
    <w:rsid w:val="00CF7434"/>
    <w:rsid w:val="00D009E1"/>
    <w:rsid w:val="00D01145"/>
    <w:rsid w:val="00D0196B"/>
    <w:rsid w:val="00D01D6B"/>
    <w:rsid w:val="00D024FE"/>
    <w:rsid w:val="00D0298A"/>
    <w:rsid w:val="00D0441F"/>
    <w:rsid w:val="00D04992"/>
    <w:rsid w:val="00D05980"/>
    <w:rsid w:val="00D05D78"/>
    <w:rsid w:val="00D0613D"/>
    <w:rsid w:val="00D06C59"/>
    <w:rsid w:val="00D07027"/>
    <w:rsid w:val="00D115CC"/>
    <w:rsid w:val="00D11732"/>
    <w:rsid w:val="00D13855"/>
    <w:rsid w:val="00D14541"/>
    <w:rsid w:val="00D145F9"/>
    <w:rsid w:val="00D14B8A"/>
    <w:rsid w:val="00D15CEB"/>
    <w:rsid w:val="00D16870"/>
    <w:rsid w:val="00D170A9"/>
    <w:rsid w:val="00D170C5"/>
    <w:rsid w:val="00D179B8"/>
    <w:rsid w:val="00D17D14"/>
    <w:rsid w:val="00D2129C"/>
    <w:rsid w:val="00D21AFC"/>
    <w:rsid w:val="00D22A4E"/>
    <w:rsid w:val="00D22C02"/>
    <w:rsid w:val="00D22F28"/>
    <w:rsid w:val="00D23818"/>
    <w:rsid w:val="00D24182"/>
    <w:rsid w:val="00D24387"/>
    <w:rsid w:val="00D25CBF"/>
    <w:rsid w:val="00D27546"/>
    <w:rsid w:val="00D32431"/>
    <w:rsid w:val="00D33FD1"/>
    <w:rsid w:val="00D34592"/>
    <w:rsid w:val="00D355A4"/>
    <w:rsid w:val="00D35C09"/>
    <w:rsid w:val="00D35EC1"/>
    <w:rsid w:val="00D362CD"/>
    <w:rsid w:val="00D36978"/>
    <w:rsid w:val="00D3716D"/>
    <w:rsid w:val="00D40D93"/>
    <w:rsid w:val="00D41501"/>
    <w:rsid w:val="00D41F5A"/>
    <w:rsid w:val="00D43C73"/>
    <w:rsid w:val="00D4458F"/>
    <w:rsid w:val="00D44983"/>
    <w:rsid w:val="00D45044"/>
    <w:rsid w:val="00D467B2"/>
    <w:rsid w:val="00D47412"/>
    <w:rsid w:val="00D4795F"/>
    <w:rsid w:val="00D47E55"/>
    <w:rsid w:val="00D505BC"/>
    <w:rsid w:val="00D505F4"/>
    <w:rsid w:val="00D50B89"/>
    <w:rsid w:val="00D51832"/>
    <w:rsid w:val="00D53543"/>
    <w:rsid w:val="00D54FD5"/>
    <w:rsid w:val="00D55828"/>
    <w:rsid w:val="00D5589F"/>
    <w:rsid w:val="00D55ABF"/>
    <w:rsid w:val="00D56197"/>
    <w:rsid w:val="00D565D0"/>
    <w:rsid w:val="00D56706"/>
    <w:rsid w:val="00D569AA"/>
    <w:rsid w:val="00D56CB2"/>
    <w:rsid w:val="00D572C4"/>
    <w:rsid w:val="00D57A90"/>
    <w:rsid w:val="00D60311"/>
    <w:rsid w:val="00D61494"/>
    <w:rsid w:val="00D62493"/>
    <w:rsid w:val="00D624AC"/>
    <w:rsid w:val="00D62DEA"/>
    <w:rsid w:val="00D63C6E"/>
    <w:rsid w:val="00D643C2"/>
    <w:rsid w:val="00D648A3"/>
    <w:rsid w:val="00D669B6"/>
    <w:rsid w:val="00D670EC"/>
    <w:rsid w:val="00D67293"/>
    <w:rsid w:val="00D67604"/>
    <w:rsid w:val="00D67898"/>
    <w:rsid w:val="00D70030"/>
    <w:rsid w:val="00D7253A"/>
    <w:rsid w:val="00D72ECB"/>
    <w:rsid w:val="00D73714"/>
    <w:rsid w:val="00D75BAF"/>
    <w:rsid w:val="00D75D98"/>
    <w:rsid w:val="00D75FBE"/>
    <w:rsid w:val="00D768B9"/>
    <w:rsid w:val="00D77128"/>
    <w:rsid w:val="00D77390"/>
    <w:rsid w:val="00D77A14"/>
    <w:rsid w:val="00D77A5A"/>
    <w:rsid w:val="00D803FA"/>
    <w:rsid w:val="00D805A6"/>
    <w:rsid w:val="00D811F7"/>
    <w:rsid w:val="00D82226"/>
    <w:rsid w:val="00D8323F"/>
    <w:rsid w:val="00D840AF"/>
    <w:rsid w:val="00D8429E"/>
    <w:rsid w:val="00D84911"/>
    <w:rsid w:val="00D85EC2"/>
    <w:rsid w:val="00D86E82"/>
    <w:rsid w:val="00D87668"/>
    <w:rsid w:val="00D87676"/>
    <w:rsid w:val="00D92E68"/>
    <w:rsid w:val="00D94850"/>
    <w:rsid w:val="00D94C28"/>
    <w:rsid w:val="00D94CF8"/>
    <w:rsid w:val="00D9504F"/>
    <w:rsid w:val="00D95345"/>
    <w:rsid w:val="00D96065"/>
    <w:rsid w:val="00D96528"/>
    <w:rsid w:val="00D9661B"/>
    <w:rsid w:val="00D966E1"/>
    <w:rsid w:val="00D978EF"/>
    <w:rsid w:val="00D97CAA"/>
    <w:rsid w:val="00D97D4E"/>
    <w:rsid w:val="00DA1078"/>
    <w:rsid w:val="00DA26D1"/>
    <w:rsid w:val="00DA2DB7"/>
    <w:rsid w:val="00DA42CE"/>
    <w:rsid w:val="00DA52C5"/>
    <w:rsid w:val="00DA5E9D"/>
    <w:rsid w:val="00DA5F09"/>
    <w:rsid w:val="00DA6F66"/>
    <w:rsid w:val="00DA7048"/>
    <w:rsid w:val="00DA7308"/>
    <w:rsid w:val="00DA7823"/>
    <w:rsid w:val="00DA7878"/>
    <w:rsid w:val="00DA79B6"/>
    <w:rsid w:val="00DA7E8E"/>
    <w:rsid w:val="00DB0A98"/>
    <w:rsid w:val="00DB1CD2"/>
    <w:rsid w:val="00DB1D6F"/>
    <w:rsid w:val="00DB1EBB"/>
    <w:rsid w:val="00DB2BB7"/>
    <w:rsid w:val="00DB3C20"/>
    <w:rsid w:val="00DB4073"/>
    <w:rsid w:val="00DB415B"/>
    <w:rsid w:val="00DB42EF"/>
    <w:rsid w:val="00DB477D"/>
    <w:rsid w:val="00DB4A2E"/>
    <w:rsid w:val="00DB4BF1"/>
    <w:rsid w:val="00DB63F0"/>
    <w:rsid w:val="00DB72E6"/>
    <w:rsid w:val="00DC039D"/>
    <w:rsid w:val="00DC12D5"/>
    <w:rsid w:val="00DC149F"/>
    <w:rsid w:val="00DC2397"/>
    <w:rsid w:val="00DC2BDE"/>
    <w:rsid w:val="00DC3196"/>
    <w:rsid w:val="00DC3672"/>
    <w:rsid w:val="00DC510E"/>
    <w:rsid w:val="00DC51CA"/>
    <w:rsid w:val="00DC5A98"/>
    <w:rsid w:val="00DC620A"/>
    <w:rsid w:val="00DC667D"/>
    <w:rsid w:val="00DC6ADD"/>
    <w:rsid w:val="00DC6F89"/>
    <w:rsid w:val="00DD062E"/>
    <w:rsid w:val="00DD0873"/>
    <w:rsid w:val="00DD0AEB"/>
    <w:rsid w:val="00DD0B76"/>
    <w:rsid w:val="00DD0BCE"/>
    <w:rsid w:val="00DD0D48"/>
    <w:rsid w:val="00DD19C0"/>
    <w:rsid w:val="00DD225C"/>
    <w:rsid w:val="00DD2974"/>
    <w:rsid w:val="00DD321E"/>
    <w:rsid w:val="00DD4750"/>
    <w:rsid w:val="00DD550B"/>
    <w:rsid w:val="00DD5E95"/>
    <w:rsid w:val="00DD6ACB"/>
    <w:rsid w:val="00DD71F5"/>
    <w:rsid w:val="00DE09D4"/>
    <w:rsid w:val="00DE0E63"/>
    <w:rsid w:val="00DE13CF"/>
    <w:rsid w:val="00DE28BD"/>
    <w:rsid w:val="00DE2B25"/>
    <w:rsid w:val="00DE3E7C"/>
    <w:rsid w:val="00DE5171"/>
    <w:rsid w:val="00DE638B"/>
    <w:rsid w:val="00DE64CD"/>
    <w:rsid w:val="00DE6902"/>
    <w:rsid w:val="00DE7047"/>
    <w:rsid w:val="00DE7D97"/>
    <w:rsid w:val="00DF0799"/>
    <w:rsid w:val="00DF0DBA"/>
    <w:rsid w:val="00DF1A01"/>
    <w:rsid w:val="00DF2429"/>
    <w:rsid w:val="00DF2468"/>
    <w:rsid w:val="00DF3B26"/>
    <w:rsid w:val="00DF3F95"/>
    <w:rsid w:val="00DF4A85"/>
    <w:rsid w:val="00DF4CA2"/>
    <w:rsid w:val="00DF5023"/>
    <w:rsid w:val="00DF6602"/>
    <w:rsid w:val="00DF6FEF"/>
    <w:rsid w:val="00DF7232"/>
    <w:rsid w:val="00E002BD"/>
    <w:rsid w:val="00E0133A"/>
    <w:rsid w:val="00E03B30"/>
    <w:rsid w:val="00E03B8C"/>
    <w:rsid w:val="00E04126"/>
    <w:rsid w:val="00E0440F"/>
    <w:rsid w:val="00E04C3D"/>
    <w:rsid w:val="00E059FC"/>
    <w:rsid w:val="00E05FE2"/>
    <w:rsid w:val="00E06C39"/>
    <w:rsid w:val="00E07A75"/>
    <w:rsid w:val="00E1008C"/>
    <w:rsid w:val="00E10334"/>
    <w:rsid w:val="00E1058D"/>
    <w:rsid w:val="00E10AB9"/>
    <w:rsid w:val="00E10CEC"/>
    <w:rsid w:val="00E10F58"/>
    <w:rsid w:val="00E11B1C"/>
    <w:rsid w:val="00E12B30"/>
    <w:rsid w:val="00E12BC7"/>
    <w:rsid w:val="00E139C1"/>
    <w:rsid w:val="00E145DF"/>
    <w:rsid w:val="00E1461F"/>
    <w:rsid w:val="00E14A6E"/>
    <w:rsid w:val="00E15863"/>
    <w:rsid w:val="00E15CBC"/>
    <w:rsid w:val="00E16188"/>
    <w:rsid w:val="00E16497"/>
    <w:rsid w:val="00E17127"/>
    <w:rsid w:val="00E17B6E"/>
    <w:rsid w:val="00E20D4A"/>
    <w:rsid w:val="00E21063"/>
    <w:rsid w:val="00E214B3"/>
    <w:rsid w:val="00E2243B"/>
    <w:rsid w:val="00E226C8"/>
    <w:rsid w:val="00E22C0B"/>
    <w:rsid w:val="00E23AA2"/>
    <w:rsid w:val="00E23B7F"/>
    <w:rsid w:val="00E262D7"/>
    <w:rsid w:val="00E26477"/>
    <w:rsid w:val="00E268EA"/>
    <w:rsid w:val="00E26B28"/>
    <w:rsid w:val="00E273E6"/>
    <w:rsid w:val="00E27ADB"/>
    <w:rsid w:val="00E30B6F"/>
    <w:rsid w:val="00E316C6"/>
    <w:rsid w:val="00E31F68"/>
    <w:rsid w:val="00E3216B"/>
    <w:rsid w:val="00E32C7B"/>
    <w:rsid w:val="00E33357"/>
    <w:rsid w:val="00E3388E"/>
    <w:rsid w:val="00E33961"/>
    <w:rsid w:val="00E34A69"/>
    <w:rsid w:val="00E350A4"/>
    <w:rsid w:val="00E350FD"/>
    <w:rsid w:val="00E351C0"/>
    <w:rsid w:val="00E35207"/>
    <w:rsid w:val="00E36B4B"/>
    <w:rsid w:val="00E37C62"/>
    <w:rsid w:val="00E400EB"/>
    <w:rsid w:val="00E4010A"/>
    <w:rsid w:val="00E40FFF"/>
    <w:rsid w:val="00E415AD"/>
    <w:rsid w:val="00E4162E"/>
    <w:rsid w:val="00E42E87"/>
    <w:rsid w:val="00E43ABB"/>
    <w:rsid w:val="00E44C07"/>
    <w:rsid w:val="00E45086"/>
    <w:rsid w:val="00E45CC8"/>
    <w:rsid w:val="00E46354"/>
    <w:rsid w:val="00E46CE1"/>
    <w:rsid w:val="00E47C4A"/>
    <w:rsid w:val="00E5010C"/>
    <w:rsid w:val="00E501DA"/>
    <w:rsid w:val="00E50847"/>
    <w:rsid w:val="00E50E8D"/>
    <w:rsid w:val="00E5120D"/>
    <w:rsid w:val="00E51C55"/>
    <w:rsid w:val="00E52103"/>
    <w:rsid w:val="00E5419E"/>
    <w:rsid w:val="00E54B12"/>
    <w:rsid w:val="00E5509C"/>
    <w:rsid w:val="00E55781"/>
    <w:rsid w:val="00E56D3D"/>
    <w:rsid w:val="00E57818"/>
    <w:rsid w:val="00E57D90"/>
    <w:rsid w:val="00E60C02"/>
    <w:rsid w:val="00E6125D"/>
    <w:rsid w:val="00E615AC"/>
    <w:rsid w:val="00E61953"/>
    <w:rsid w:val="00E623ED"/>
    <w:rsid w:val="00E6299B"/>
    <w:rsid w:val="00E63014"/>
    <w:rsid w:val="00E64922"/>
    <w:rsid w:val="00E6558F"/>
    <w:rsid w:val="00E6579A"/>
    <w:rsid w:val="00E65BBB"/>
    <w:rsid w:val="00E65C59"/>
    <w:rsid w:val="00E6633B"/>
    <w:rsid w:val="00E66683"/>
    <w:rsid w:val="00E66922"/>
    <w:rsid w:val="00E679EC"/>
    <w:rsid w:val="00E7029B"/>
    <w:rsid w:val="00E70B2A"/>
    <w:rsid w:val="00E71CCB"/>
    <w:rsid w:val="00E7206F"/>
    <w:rsid w:val="00E722C1"/>
    <w:rsid w:val="00E72365"/>
    <w:rsid w:val="00E73011"/>
    <w:rsid w:val="00E737EE"/>
    <w:rsid w:val="00E737F7"/>
    <w:rsid w:val="00E7426A"/>
    <w:rsid w:val="00E74659"/>
    <w:rsid w:val="00E756D0"/>
    <w:rsid w:val="00E75A44"/>
    <w:rsid w:val="00E75FA3"/>
    <w:rsid w:val="00E7694B"/>
    <w:rsid w:val="00E76B37"/>
    <w:rsid w:val="00E770B6"/>
    <w:rsid w:val="00E80A00"/>
    <w:rsid w:val="00E8180D"/>
    <w:rsid w:val="00E82F93"/>
    <w:rsid w:val="00E8503D"/>
    <w:rsid w:val="00E859A7"/>
    <w:rsid w:val="00E85CC3"/>
    <w:rsid w:val="00E870A2"/>
    <w:rsid w:val="00E900F7"/>
    <w:rsid w:val="00E90A57"/>
    <w:rsid w:val="00E90CC2"/>
    <w:rsid w:val="00E93A73"/>
    <w:rsid w:val="00E93BF1"/>
    <w:rsid w:val="00E940F8"/>
    <w:rsid w:val="00E9593C"/>
    <w:rsid w:val="00E9593E"/>
    <w:rsid w:val="00E95A8A"/>
    <w:rsid w:val="00E974E6"/>
    <w:rsid w:val="00E974FD"/>
    <w:rsid w:val="00EA045D"/>
    <w:rsid w:val="00EA08D6"/>
    <w:rsid w:val="00EA0F30"/>
    <w:rsid w:val="00EA179B"/>
    <w:rsid w:val="00EA19E6"/>
    <w:rsid w:val="00EA2A4C"/>
    <w:rsid w:val="00EA2CE6"/>
    <w:rsid w:val="00EA321C"/>
    <w:rsid w:val="00EA47C7"/>
    <w:rsid w:val="00EA4CE4"/>
    <w:rsid w:val="00EA5590"/>
    <w:rsid w:val="00EA68C1"/>
    <w:rsid w:val="00EB1392"/>
    <w:rsid w:val="00EB1EA2"/>
    <w:rsid w:val="00EB3346"/>
    <w:rsid w:val="00EB39E3"/>
    <w:rsid w:val="00EB3F42"/>
    <w:rsid w:val="00EB60CA"/>
    <w:rsid w:val="00EB70A7"/>
    <w:rsid w:val="00EB710B"/>
    <w:rsid w:val="00EB73F6"/>
    <w:rsid w:val="00EB7683"/>
    <w:rsid w:val="00EC019D"/>
    <w:rsid w:val="00EC1206"/>
    <w:rsid w:val="00EC30D4"/>
    <w:rsid w:val="00EC3C15"/>
    <w:rsid w:val="00EC46BF"/>
    <w:rsid w:val="00EC476E"/>
    <w:rsid w:val="00EC541E"/>
    <w:rsid w:val="00EC685E"/>
    <w:rsid w:val="00EC699D"/>
    <w:rsid w:val="00EC7608"/>
    <w:rsid w:val="00EC7BD9"/>
    <w:rsid w:val="00ED0A25"/>
    <w:rsid w:val="00ED1FB6"/>
    <w:rsid w:val="00ED3146"/>
    <w:rsid w:val="00ED3C7E"/>
    <w:rsid w:val="00ED4C84"/>
    <w:rsid w:val="00ED4D2D"/>
    <w:rsid w:val="00ED4D91"/>
    <w:rsid w:val="00ED4E16"/>
    <w:rsid w:val="00ED4EA3"/>
    <w:rsid w:val="00ED5FC4"/>
    <w:rsid w:val="00ED65DF"/>
    <w:rsid w:val="00ED6B21"/>
    <w:rsid w:val="00ED7B28"/>
    <w:rsid w:val="00ED7D32"/>
    <w:rsid w:val="00EE0825"/>
    <w:rsid w:val="00EE191E"/>
    <w:rsid w:val="00EE1D99"/>
    <w:rsid w:val="00EE215E"/>
    <w:rsid w:val="00EE365E"/>
    <w:rsid w:val="00EE54FA"/>
    <w:rsid w:val="00EE6929"/>
    <w:rsid w:val="00EE7100"/>
    <w:rsid w:val="00EE7A8D"/>
    <w:rsid w:val="00EE7AEC"/>
    <w:rsid w:val="00EE7D13"/>
    <w:rsid w:val="00EF11C4"/>
    <w:rsid w:val="00EF1DE0"/>
    <w:rsid w:val="00EF4052"/>
    <w:rsid w:val="00EF4069"/>
    <w:rsid w:val="00EF5277"/>
    <w:rsid w:val="00EF5976"/>
    <w:rsid w:val="00EF5FA1"/>
    <w:rsid w:val="00EF69D9"/>
    <w:rsid w:val="00EF76B5"/>
    <w:rsid w:val="00EF78CA"/>
    <w:rsid w:val="00EF7BC2"/>
    <w:rsid w:val="00EF7FF4"/>
    <w:rsid w:val="00F00322"/>
    <w:rsid w:val="00F02240"/>
    <w:rsid w:val="00F02ADF"/>
    <w:rsid w:val="00F034DF"/>
    <w:rsid w:val="00F03DAD"/>
    <w:rsid w:val="00F043F8"/>
    <w:rsid w:val="00F060DC"/>
    <w:rsid w:val="00F0628A"/>
    <w:rsid w:val="00F065A6"/>
    <w:rsid w:val="00F06A2D"/>
    <w:rsid w:val="00F06D78"/>
    <w:rsid w:val="00F07323"/>
    <w:rsid w:val="00F10667"/>
    <w:rsid w:val="00F11FCE"/>
    <w:rsid w:val="00F12E6C"/>
    <w:rsid w:val="00F12EB0"/>
    <w:rsid w:val="00F13D6B"/>
    <w:rsid w:val="00F14B8E"/>
    <w:rsid w:val="00F151FA"/>
    <w:rsid w:val="00F15237"/>
    <w:rsid w:val="00F15A6D"/>
    <w:rsid w:val="00F15B30"/>
    <w:rsid w:val="00F15FF4"/>
    <w:rsid w:val="00F1616D"/>
    <w:rsid w:val="00F1661D"/>
    <w:rsid w:val="00F17DE8"/>
    <w:rsid w:val="00F205E1"/>
    <w:rsid w:val="00F210F9"/>
    <w:rsid w:val="00F21461"/>
    <w:rsid w:val="00F223A1"/>
    <w:rsid w:val="00F2274C"/>
    <w:rsid w:val="00F22D1A"/>
    <w:rsid w:val="00F22E41"/>
    <w:rsid w:val="00F244A9"/>
    <w:rsid w:val="00F25052"/>
    <w:rsid w:val="00F26AF7"/>
    <w:rsid w:val="00F30093"/>
    <w:rsid w:val="00F327CC"/>
    <w:rsid w:val="00F32891"/>
    <w:rsid w:val="00F32F4F"/>
    <w:rsid w:val="00F3322D"/>
    <w:rsid w:val="00F33403"/>
    <w:rsid w:val="00F33A99"/>
    <w:rsid w:val="00F342D1"/>
    <w:rsid w:val="00F34A9E"/>
    <w:rsid w:val="00F3513B"/>
    <w:rsid w:val="00F3616F"/>
    <w:rsid w:val="00F3741C"/>
    <w:rsid w:val="00F37865"/>
    <w:rsid w:val="00F37AFA"/>
    <w:rsid w:val="00F37BB6"/>
    <w:rsid w:val="00F40E11"/>
    <w:rsid w:val="00F411D9"/>
    <w:rsid w:val="00F417A3"/>
    <w:rsid w:val="00F4207B"/>
    <w:rsid w:val="00F42829"/>
    <w:rsid w:val="00F429CE"/>
    <w:rsid w:val="00F43A11"/>
    <w:rsid w:val="00F43E8F"/>
    <w:rsid w:val="00F441D0"/>
    <w:rsid w:val="00F44B46"/>
    <w:rsid w:val="00F44B6F"/>
    <w:rsid w:val="00F44D3D"/>
    <w:rsid w:val="00F44FC1"/>
    <w:rsid w:val="00F461B2"/>
    <w:rsid w:val="00F46363"/>
    <w:rsid w:val="00F46A61"/>
    <w:rsid w:val="00F47815"/>
    <w:rsid w:val="00F50101"/>
    <w:rsid w:val="00F508BA"/>
    <w:rsid w:val="00F50B3A"/>
    <w:rsid w:val="00F51002"/>
    <w:rsid w:val="00F5168E"/>
    <w:rsid w:val="00F52250"/>
    <w:rsid w:val="00F53012"/>
    <w:rsid w:val="00F53402"/>
    <w:rsid w:val="00F53E89"/>
    <w:rsid w:val="00F5570C"/>
    <w:rsid w:val="00F55ABB"/>
    <w:rsid w:val="00F55EEC"/>
    <w:rsid w:val="00F5663C"/>
    <w:rsid w:val="00F56BC1"/>
    <w:rsid w:val="00F57283"/>
    <w:rsid w:val="00F577A3"/>
    <w:rsid w:val="00F5789C"/>
    <w:rsid w:val="00F57F37"/>
    <w:rsid w:val="00F60577"/>
    <w:rsid w:val="00F61085"/>
    <w:rsid w:val="00F613C5"/>
    <w:rsid w:val="00F61A94"/>
    <w:rsid w:val="00F61E89"/>
    <w:rsid w:val="00F61F76"/>
    <w:rsid w:val="00F63D72"/>
    <w:rsid w:val="00F647A2"/>
    <w:rsid w:val="00F648B2"/>
    <w:rsid w:val="00F6519B"/>
    <w:rsid w:val="00F65315"/>
    <w:rsid w:val="00F65829"/>
    <w:rsid w:val="00F65EF7"/>
    <w:rsid w:val="00F6684B"/>
    <w:rsid w:val="00F6686A"/>
    <w:rsid w:val="00F66B1A"/>
    <w:rsid w:val="00F66D82"/>
    <w:rsid w:val="00F672D8"/>
    <w:rsid w:val="00F672FE"/>
    <w:rsid w:val="00F67DE5"/>
    <w:rsid w:val="00F70401"/>
    <w:rsid w:val="00F70B73"/>
    <w:rsid w:val="00F70C8D"/>
    <w:rsid w:val="00F70F0E"/>
    <w:rsid w:val="00F716A3"/>
    <w:rsid w:val="00F71F2A"/>
    <w:rsid w:val="00F72442"/>
    <w:rsid w:val="00F72532"/>
    <w:rsid w:val="00F73080"/>
    <w:rsid w:val="00F736A2"/>
    <w:rsid w:val="00F739FD"/>
    <w:rsid w:val="00F7406C"/>
    <w:rsid w:val="00F7451F"/>
    <w:rsid w:val="00F756FD"/>
    <w:rsid w:val="00F76415"/>
    <w:rsid w:val="00F76B4A"/>
    <w:rsid w:val="00F7745C"/>
    <w:rsid w:val="00F80118"/>
    <w:rsid w:val="00F804BD"/>
    <w:rsid w:val="00F823EA"/>
    <w:rsid w:val="00F82621"/>
    <w:rsid w:val="00F82E80"/>
    <w:rsid w:val="00F8362B"/>
    <w:rsid w:val="00F859F7"/>
    <w:rsid w:val="00F86206"/>
    <w:rsid w:val="00F86C93"/>
    <w:rsid w:val="00F86CEC"/>
    <w:rsid w:val="00F87D58"/>
    <w:rsid w:val="00F9044A"/>
    <w:rsid w:val="00F912D6"/>
    <w:rsid w:val="00F91A45"/>
    <w:rsid w:val="00F923C9"/>
    <w:rsid w:val="00F925DD"/>
    <w:rsid w:val="00F9409C"/>
    <w:rsid w:val="00F958AF"/>
    <w:rsid w:val="00F95D82"/>
    <w:rsid w:val="00F96AE5"/>
    <w:rsid w:val="00F96FA2"/>
    <w:rsid w:val="00F970CC"/>
    <w:rsid w:val="00F97A9F"/>
    <w:rsid w:val="00FA4479"/>
    <w:rsid w:val="00FA6AEC"/>
    <w:rsid w:val="00FA6CF2"/>
    <w:rsid w:val="00FA6D3C"/>
    <w:rsid w:val="00FA7270"/>
    <w:rsid w:val="00FA79BE"/>
    <w:rsid w:val="00FB0AEB"/>
    <w:rsid w:val="00FB0D9B"/>
    <w:rsid w:val="00FB14FE"/>
    <w:rsid w:val="00FB2C6A"/>
    <w:rsid w:val="00FB32AE"/>
    <w:rsid w:val="00FB365E"/>
    <w:rsid w:val="00FB5005"/>
    <w:rsid w:val="00FC1386"/>
    <w:rsid w:val="00FC13D9"/>
    <w:rsid w:val="00FC17B3"/>
    <w:rsid w:val="00FC1EA8"/>
    <w:rsid w:val="00FC2529"/>
    <w:rsid w:val="00FC2A8D"/>
    <w:rsid w:val="00FC374E"/>
    <w:rsid w:val="00FC395B"/>
    <w:rsid w:val="00FC3A60"/>
    <w:rsid w:val="00FC3B95"/>
    <w:rsid w:val="00FC3C38"/>
    <w:rsid w:val="00FC3E35"/>
    <w:rsid w:val="00FC42B5"/>
    <w:rsid w:val="00FC451C"/>
    <w:rsid w:val="00FC515D"/>
    <w:rsid w:val="00FC53CA"/>
    <w:rsid w:val="00FC6242"/>
    <w:rsid w:val="00FC69AE"/>
    <w:rsid w:val="00FC6F74"/>
    <w:rsid w:val="00FC7451"/>
    <w:rsid w:val="00FC76F7"/>
    <w:rsid w:val="00FD09E4"/>
    <w:rsid w:val="00FD0ACD"/>
    <w:rsid w:val="00FD0D1B"/>
    <w:rsid w:val="00FD169E"/>
    <w:rsid w:val="00FD18B1"/>
    <w:rsid w:val="00FD1ABC"/>
    <w:rsid w:val="00FD2037"/>
    <w:rsid w:val="00FD2DBA"/>
    <w:rsid w:val="00FD34A5"/>
    <w:rsid w:val="00FD3AF9"/>
    <w:rsid w:val="00FD3CE5"/>
    <w:rsid w:val="00FD48F1"/>
    <w:rsid w:val="00FD546E"/>
    <w:rsid w:val="00FD561E"/>
    <w:rsid w:val="00FD6635"/>
    <w:rsid w:val="00FD6E64"/>
    <w:rsid w:val="00FD7C10"/>
    <w:rsid w:val="00FE0F71"/>
    <w:rsid w:val="00FE1415"/>
    <w:rsid w:val="00FE1741"/>
    <w:rsid w:val="00FE1FE7"/>
    <w:rsid w:val="00FE20DC"/>
    <w:rsid w:val="00FE27DA"/>
    <w:rsid w:val="00FE59BD"/>
    <w:rsid w:val="00FE616F"/>
    <w:rsid w:val="00FE6F31"/>
    <w:rsid w:val="00FE7E40"/>
    <w:rsid w:val="00FE7FC9"/>
    <w:rsid w:val="00FF001F"/>
    <w:rsid w:val="00FF02ED"/>
    <w:rsid w:val="00FF07A0"/>
    <w:rsid w:val="00FF0A36"/>
    <w:rsid w:val="00FF157A"/>
    <w:rsid w:val="00FF20B9"/>
    <w:rsid w:val="00FF237A"/>
    <w:rsid w:val="00FF312C"/>
    <w:rsid w:val="00FF320F"/>
    <w:rsid w:val="00FF32E1"/>
    <w:rsid w:val="00FF3A55"/>
    <w:rsid w:val="00FF5AA2"/>
    <w:rsid w:val="00FF605B"/>
    <w:rsid w:val="00FF63D4"/>
    <w:rsid w:val="00FF64A5"/>
    <w:rsid w:val="00FF724E"/>
    <w:rsid w:val="00FF746F"/>
    <w:rsid w:val="00FF7958"/>
    <w:rsid w:val="00FF7FC5"/>
    <w:rsid w:val="7FEA16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F2DF832"/>
  <w15:docId w15:val="{F39804E9-14B1-4773-9897-1D0ED1909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2018B9"/>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00D5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uiPriority w:val="99"/>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uiPriority w:val="20"/>
    <w:qFormat/>
    <w:rsid w:val="002F527D"/>
    <w:rPr>
      <w:b/>
      <w:i/>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paragraph" w:customStyle="1" w:styleId="acknowledgement0">
    <w:name w:val="acknowledgement"/>
    <w:basedOn w:val="Normal"/>
    <w:rsid w:val="009A6B8F"/>
    <w:pPr>
      <w:spacing w:before="100" w:beforeAutospacing="1" w:after="100" w:afterAutospacing="1"/>
    </w:pPr>
    <w:rPr>
      <w:rFonts w:eastAsia="Times New Roman"/>
      <w:sz w:val="24"/>
      <w:szCs w:val="24"/>
    </w:rPr>
  </w:style>
  <w:style w:type="character" w:customStyle="1" w:styleId="apple-converted-space">
    <w:name w:val="apple-converted-space"/>
    <w:basedOn w:val="DefaultParagraphFont"/>
    <w:rsid w:val="009A6B8F"/>
  </w:style>
  <w:style w:type="character" w:customStyle="1" w:styleId="Heading1Char">
    <w:name w:val="Heading 1 Char"/>
    <w:basedOn w:val="DefaultParagraphFont"/>
    <w:link w:val="Heading1"/>
    <w:uiPriority w:val="9"/>
    <w:rsid w:val="002018B9"/>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rsid w:val="002018B9"/>
  </w:style>
  <w:style w:type="paragraph" w:styleId="Caption">
    <w:name w:val="caption"/>
    <w:basedOn w:val="Normal"/>
    <w:next w:val="Normal"/>
    <w:uiPriority w:val="35"/>
    <w:unhideWhenUsed/>
    <w:qFormat/>
    <w:rsid w:val="00A31553"/>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F71F2A"/>
  </w:style>
  <w:style w:type="character" w:customStyle="1" w:styleId="FootnoteTextChar">
    <w:name w:val="Footnote Text Char"/>
    <w:basedOn w:val="DefaultParagraphFont"/>
    <w:link w:val="FootnoteText"/>
    <w:uiPriority w:val="99"/>
    <w:semiHidden/>
    <w:rsid w:val="00F71F2A"/>
  </w:style>
  <w:style w:type="paragraph" w:styleId="Revision">
    <w:name w:val="Revision"/>
    <w:hidden/>
    <w:uiPriority w:val="71"/>
    <w:semiHidden/>
    <w:rsid w:val="00122159"/>
  </w:style>
  <w:style w:type="table" w:styleId="TableGrid">
    <w:name w:val="Table Grid"/>
    <w:basedOn w:val="TableNormal"/>
    <w:uiPriority w:val="39"/>
    <w:rsid w:val="00EB70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6747B0"/>
    <w:rPr>
      <w:color w:val="808080"/>
    </w:rPr>
  </w:style>
  <w:style w:type="paragraph" w:styleId="Title">
    <w:name w:val="Title"/>
    <w:basedOn w:val="Head"/>
    <w:next w:val="Normal"/>
    <w:link w:val="TitleChar"/>
    <w:uiPriority w:val="10"/>
    <w:qFormat/>
    <w:rsid w:val="002F527D"/>
    <w:pPr>
      <w:jc w:val="both"/>
    </w:pPr>
    <w:rPr>
      <w:rFonts w:ascii="Times" w:hAnsi="Times" w:cs="Times"/>
    </w:rPr>
  </w:style>
  <w:style w:type="character" w:customStyle="1" w:styleId="TitleChar">
    <w:name w:val="Title Char"/>
    <w:basedOn w:val="DefaultParagraphFont"/>
    <w:link w:val="Title"/>
    <w:uiPriority w:val="10"/>
    <w:rsid w:val="002F527D"/>
    <w:rPr>
      <w:rFonts w:ascii="Times" w:eastAsia="Times New Roman" w:hAnsi="Times" w:cs="Times"/>
      <w:b/>
      <w:bCs/>
      <w:kern w:val="28"/>
      <w:sz w:val="28"/>
      <w:szCs w:val="28"/>
    </w:rPr>
  </w:style>
  <w:style w:type="paragraph" w:styleId="Subtitle">
    <w:name w:val="Subtitle"/>
    <w:basedOn w:val="Head"/>
    <w:next w:val="Normal"/>
    <w:link w:val="SubtitleChar"/>
    <w:uiPriority w:val="11"/>
    <w:qFormat/>
    <w:rsid w:val="002F527D"/>
    <w:pPr>
      <w:jc w:val="both"/>
    </w:pPr>
    <w:rPr>
      <w:rFonts w:ascii="Times" w:hAnsi="Times" w:cs="Times"/>
      <w:sz w:val="24"/>
      <w:szCs w:val="24"/>
    </w:rPr>
  </w:style>
  <w:style w:type="character" w:customStyle="1" w:styleId="SubtitleChar">
    <w:name w:val="Subtitle Char"/>
    <w:basedOn w:val="DefaultParagraphFont"/>
    <w:link w:val="Subtitle"/>
    <w:uiPriority w:val="11"/>
    <w:rsid w:val="002F527D"/>
    <w:rPr>
      <w:rFonts w:ascii="Times" w:eastAsia="Times New Roman" w:hAnsi="Times" w:cs="Times"/>
      <w:b/>
      <w:bCs/>
      <w:kern w:val="28"/>
      <w:sz w:val="24"/>
      <w:szCs w:val="24"/>
    </w:rPr>
  </w:style>
  <w:style w:type="paragraph" w:customStyle="1" w:styleId="para1">
    <w:name w:val="para1"/>
    <w:basedOn w:val="Normal"/>
    <w:rsid w:val="00B803D6"/>
    <w:pPr>
      <w:suppressAutoHyphens/>
      <w:overflowPunct w:val="0"/>
      <w:autoSpaceDE w:val="0"/>
      <w:autoSpaceDN w:val="0"/>
      <w:adjustRightInd w:val="0"/>
      <w:ind w:firstLine="288"/>
      <w:jc w:val="both"/>
      <w:textAlignment w:val="baseline"/>
    </w:pPr>
    <w:rPr>
      <w:rFonts w:eastAsia="Times New Roman"/>
      <w:sz w:val="24"/>
    </w:rPr>
  </w:style>
  <w:style w:type="paragraph" w:styleId="NormalWeb">
    <w:name w:val="Normal (Web)"/>
    <w:basedOn w:val="Normal"/>
    <w:uiPriority w:val="99"/>
    <w:unhideWhenUsed/>
    <w:rsid w:val="009454FC"/>
    <w:pPr>
      <w:spacing w:before="100" w:beforeAutospacing="1" w:after="100" w:afterAutospacing="1"/>
    </w:pPr>
    <w:rPr>
      <w:rFonts w:eastAsia="Times New Roman"/>
      <w:sz w:val="24"/>
      <w:szCs w:val="24"/>
      <w:lang w:val="en-SG" w:eastAsia="en-SG"/>
    </w:rPr>
  </w:style>
  <w:style w:type="character" w:customStyle="1" w:styleId="Heading2Char">
    <w:name w:val="Heading 2 Char"/>
    <w:basedOn w:val="DefaultParagraphFont"/>
    <w:link w:val="Heading2"/>
    <w:uiPriority w:val="9"/>
    <w:rsid w:val="00A00D56"/>
    <w:rPr>
      <w:rFonts w:asciiTheme="majorHAnsi" w:eastAsiaTheme="majorEastAsia" w:hAnsiTheme="majorHAnsi" w:cstheme="majorBidi"/>
      <w:color w:val="365F91" w:themeColor="accent1" w:themeShade="BF"/>
      <w:sz w:val="26"/>
      <w:szCs w:val="26"/>
    </w:rPr>
  </w:style>
  <w:style w:type="character" w:customStyle="1" w:styleId="Mention1">
    <w:name w:val="Mention1"/>
    <w:basedOn w:val="DefaultParagraphFont"/>
    <w:uiPriority w:val="99"/>
    <w:unhideWhenUsed/>
    <w:rsid w:val="00802E88"/>
    <w:rPr>
      <w:color w:val="2B579A"/>
      <w:shd w:val="clear" w:color="auto" w:fill="E1DFDD"/>
    </w:rPr>
  </w:style>
  <w:style w:type="character" w:customStyle="1" w:styleId="UnresolvedMention2">
    <w:name w:val="Unresolved Mention2"/>
    <w:basedOn w:val="DefaultParagraphFont"/>
    <w:uiPriority w:val="99"/>
    <w:semiHidden/>
    <w:unhideWhenUsed/>
    <w:rsid w:val="0007163F"/>
    <w:rPr>
      <w:color w:val="605E5C"/>
      <w:shd w:val="clear" w:color="auto" w:fill="E1DFDD"/>
    </w:rPr>
  </w:style>
  <w:style w:type="paragraph" w:styleId="ListParagraph">
    <w:name w:val="List Paragraph"/>
    <w:basedOn w:val="Normal"/>
    <w:uiPriority w:val="34"/>
    <w:qFormat/>
    <w:rsid w:val="00CD39FA"/>
    <w:pPr>
      <w:ind w:left="720"/>
      <w:contextualSpacing/>
    </w:pPr>
  </w:style>
  <w:style w:type="character" w:customStyle="1" w:styleId="cf01">
    <w:name w:val="cf01"/>
    <w:basedOn w:val="DefaultParagraphFont"/>
    <w:rsid w:val="00B37AC5"/>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827">
      <w:bodyDiv w:val="1"/>
      <w:marLeft w:val="0"/>
      <w:marRight w:val="0"/>
      <w:marTop w:val="0"/>
      <w:marBottom w:val="0"/>
      <w:divBdr>
        <w:top w:val="none" w:sz="0" w:space="0" w:color="auto"/>
        <w:left w:val="none" w:sz="0" w:space="0" w:color="auto"/>
        <w:bottom w:val="none" w:sz="0" w:space="0" w:color="auto"/>
        <w:right w:val="none" w:sz="0" w:space="0" w:color="auto"/>
      </w:divBdr>
    </w:div>
    <w:div w:id="1592396">
      <w:bodyDiv w:val="1"/>
      <w:marLeft w:val="0"/>
      <w:marRight w:val="0"/>
      <w:marTop w:val="0"/>
      <w:marBottom w:val="0"/>
      <w:divBdr>
        <w:top w:val="none" w:sz="0" w:space="0" w:color="auto"/>
        <w:left w:val="none" w:sz="0" w:space="0" w:color="auto"/>
        <w:bottom w:val="none" w:sz="0" w:space="0" w:color="auto"/>
        <w:right w:val="none" w:sz="0" w:space="0" w:color="auto"/>
      </w:divBdr>
    </w:div>
    <w:div w:id="1662301">
      <w:bodyDiv w:val="1"/>
      <w:marLeft w:val="0"/>
      <w:marRight w:val="0"/>
      <w:marTop w:val="0"/>
      <w:marBottom w:val="0"/>
      <w:divBdr>
        <w:top w:val="none" w:sz="0" w:space="0" w:color="auto"/>
        <w:left w:val="none" w:sz="0" w:space="0" w:color="auto"/>
        <w:bottom w:val="none" w:sz="0" w:space="0" w:color="auto"/>
        <w:right w:val="none" w:sz="0" w:space="0" w:color="auto"/>
      </w:divBdr>
    </w:div>
    <w:div w:id="3557736">
      <w:bodyDiv w:val="1"/>
      <w:marLeft w:val="0"/>
      <w:marRight w:val="0"/>
      <w:marTop w:val="0"/>
      <w:marBottom w:val="0"/>
      <w:divBdr>
        <w:top w:val="none" w:sz="0" w:space="0" w:color="auto"/>
        <w:left w:val="none" w:sz="0" w:space="0" w:color="auto"/>
        <w:bottom w:val="none" w:sz="0" w:space="0" w:color="auto"/>
        <w:right w:val="none" w:sz="0" w:space="0" w:color="auto"/>
      </w:divBdr>
    </w:div>
    <w:div w:id="7026625">
      <w:bodyDiv w:val="1"/>
      <w:marLeft w:val="0"/>
      <w:marRight w:val="0"/>
      <w:marTop w:val="0"/>
      <w:marBottom w:val="0"/>
      <w:divBdr>
        <w:top w:val="none" w:sz="0" w:space="0" w:color="auto"/>
        <w:left w:val="none" w:sz="0" w:space="0" w:color="auto"/>
        <w:bottom w:val="none" w:sz="0" w:space="0" w:color="auto"/>
        <w:right w:val="none" w:sz="0" w:space="0" w:color="auto"/>
      </w:divBdr>
    </w:div>
    <w:div w:id="7105697">
      <w:bodyDiv w:val="1"/>
      <w:marLeft w:val="0"/>
      <w:marRight w:val="0"/>
      <w:marTop w:val="0"/>
      <w:marBottom w:val="0"/>
      <w:divBdr>
        <w:top w:val="none" w:sz="0" w:space="0" w:color="auto"/>
        <w:left w:val="none" w:sz="0" w:space="0" w:color="auto"/>
        <w:bottom w:val="none" w:sz="0" w:space="0" w:color="auto"/>
        <w:right w:val="none" w:sz="0" w:space="0" w:color="auto"/>
      </w:divBdr>
    </w:div>
    <w:div w:id="7413535">
      <w:bodyDiv w:val="1"/>
      <w:marLeft w:val="0"/>
      <w:marRight w:val="0"/>
      <w:marTop w:val="0"/>
      <w:marBottom w:val="0"/>
      <w:divBdr>
        <w:top w:val="none" w:sz="0" w:space="0" w:color="auto"/>
        <w:left w:val="none" w:sz="0" w:space="0" w:color="auto"/>
        <w:bottom w:val="none" w:sz="0" w:space="0" w:color="auto"/>
        <w:right w:val="none" w:sz="0" w:space="0" w:color="auto"/>
      </w:divBdr>
    </w:div>
    <w:div w:id="7560256">
      <w:bodyDiv w:val="1"/>
      <w:marLeft w:val="0"/>
      <w:marRight w:val="0"/>
      <w:marTop w:val="0"/>
      <w:marBottom w:val="0"/>
      <w:divBdr>
        <w:top w:val="none" w:sz="0" w:space="0" w:color="auto"/>
        <w:left w:val="none" w:sz="0" w:space="0" w:color="auto"/>
        <w:bottom w:val="none" w:sz="0" w:space="0" w:color="auto"/>
        <w:right w:val="none" w:sz="0" w:space="0" w:color="auto"/>
      </w:divBdr>
    </w:div>
    <w:div w:id="8071451">
      <w:bodyDiv w:val="1"/>
      <w:marLeft w:val="0"/>
      <w:marRight w:val="0"/>
      <w:marTop w:val="0"/>
      <w:marBottom w:val="0"/>
      <w:divBdr>
        <w:top w:val="none" w:sz="0" w:space="0" w:color="auto"/>
        <w:left w:val="none" w:sz="0" w:space="0" w:color="auto"/>
        <w:bottom w:val="none" w:sz="0" w:space="0" w:color="auto"/>
        <w:right w:val="none" w:sz="0" w:space="0" w:color="auto"/>
      </w:divBdr>
    </w:div>
    <w:div w:id="8144516">
      <w:bodyDiv w:val="1"/>
      <w:marLeft w:val="0"/>
      <w:marRight w:val="0"/>
      <w:marTop w:val="0"/>
      <w:marBottom w:val="0"/>
      <w:divBdr>
        <w:top w:val="none" w:sz="0" w:space="0" w:color="auto"/>
        <w:left w:val="none" w:sz="0" w:space="0" w:color="auto"/>
        <w:bottom w:val="none" w:sz="0" w:space="0" w:color="auto"/>
        <w:right w:val="none" w:sz="0" w:space="0" w:color="auto"/>
      </w:divBdr>
    </w:div>
    <w:div w:id="9990473">
      <w:bodyDiv w:val="1"/>
      <w:marLeft w:val="0"/>
      <w:marRight w:val="0"/>
      <w:marTop w:val="0"/>
      <w:marBottom w:val="0"/>
      <w:divBdr>
        <w:top w:val="none" w:sz="0" w:space="0" w:color="auto"/>
        <w:left w:val="none" w:sz="0" w:space="0" w:color="auto"/>
        <w:bottom w:val="none" w:sz="0" w:space="0" w:color="auto"/>
        <w:right w:val="none" w:sz="0" w:space="0" w:color="auto"/>
      </w:divBdr>
    </w:div>
    <w:div w:id="10304840">
      <w:bodyDiv w:val="1"/>
      <w:marLeft w:val="0"/>
      <w:marRight w:val="0"/>
      <w:marTop w:val="0"/>
      <w:marBottom w:val="0"/>
      <w:divBdr>
        <w:top w:val="none" w:sz="0" w:space="0" w:color="auto"/>
        <w:left w:val="none" w:sz="0" w:space="0" w:color="auto"/>
        <w:bottom w:val="none" w:sz="0" w:space="0" w:color="auto"/>
        <w:right w:val="none" w:sz="0" w:space="0" w:color="auto"/>
      </w:divBdr>
    </w:div>
    <w:div w:id="14312719">
      <w:bodyDiv w:val="1"/>
      <w:marLeft w:val="0"/>
      <w:marRight w:val="0"/>
      <w:marTop w:val="0"/>
      <w:marBottom w:val="0"/>
      <w:divBdr>
        <w:top w:val="none" w:sz="0" w:space="0" w:color="auto"/>
        <w:left w:val="none" w:sz="0" w:space="0" w:color="auto"/>
        <w:bottom w:val="none" w:sz="0" w:space="0" w:color="auto"/>
        <w:right w:val="none" w:sz="0" w:space="0" w:color="auto"/>
      </w:divBdr>
    </w:div>
    <w:div w:id="16778845">
      <w:bodyDiv w:val="1"/>
      <w:marLeft w:val="0"/>
      <w:marRight w:val="0"/>
      <w:marTop w:val="0"/>
      <w:marBottom w:val="0"/>
      <w:divBdr>
        <w:top w:val="none" w:sz="0" w:space="0" w:color="auto"/>
        <w:left w:val="none" w:sz="0" w:space="0" w:color="auto"/>
        <w:bottom w:val="none" w:sz="0" w:space="0" w:color="auto"/>
        <w:right w:val="none" w:sz="0" w:space="0" w:color="auto"/>
      </w:divBdr>
    </w:div>
    <w:div w:id="17778626">
      <w:bodyDiv w:val="1"/>
      <w:marLeft w:val="0"/>
      <w:marRight w:val="0"/>
      <w:marTop w:val="0"/>
      <w:marBottom w:val="0"/>
      <w:divBdr>
        <w:top w:val="none" w:sz="0" w:space="0" w:color="auto"/>
        <w:left w:val="none" w:sz="0" w:space="0" w:color="auto"/>
        <w:bottom w:val="none" w:sz="0" w:space="0" w:color="auto"/>
        <w:right w:val="none" w:sz="0" w:space="0" w:color="auto"/>
      </w:divBdr>
    </w:div>
    <w:div w:id="18971468">
      <w:bodyDiv w:val="1"/>
      <w:marLeft w:val="0"/>
      <w:marRight w:val="0"/>
      <w:marTop w:val="0"/>
      <w:marBottom w:val="0"/>
      <w:divBdr>
        <w:top w:val="none" w:sz="0" w:space="0" w:color="auto"/>
        <w:left w:val="none" w:sz="0" w:space="0" w:color="auto"/>
        <w:bottom w:val="none" w:sz="0" w:space="0" w:color="auto"/>
        <w:right w:val="none" w:sz="0" w:space="0" w:color="auto"/>
      </w:divBdr>
    </w:div>
    <w:div w:id="19010054">
      <w:bodyDiv w:val="1"/>
      <w:marLeft w:val="0"/>
      <w:marRight w:val="0"/>
      <w:marTop w:val="0"/>
      <w:marBottom w:val="0"/>
      <w:divBdr>
        <w:top w:val="none" w:sz="0" w:space="0" w:color="auto"/>
        <w:left w:val="none" w:sz="0" w:space="0" w:color="auto"/>
        <w:bottom w:val="none" w:sz="0" w:space="0" w:color="auto"/>
        <w:right w:val="none" w:sz="0" w:space="0" w:color="auto"/>
      </w:divBdr>
    </w:div>
    <w:div w:id="20589370">
      <w:bodyDiv w:val="1"/>
      <w:marLeft w:val="0"/>
      <w:marRight w:val="0"/>
      <w:marTop w:val="0"/>
      <w:marBottom w:val="0"/>
      <w:divBdr>
        <w:top w:val="none" w:sz="0" w:space="0" w:color="auto"/>
        <w:left w:val="none" w:sz="0" w:space="0" w:color="auto"/>
        <w:bottom w:val="none" w:sz="0" w:space="0" w:color="auto"/>
        <w:right w:val="none" w:sz="0" w:space="0" w:color="auto"/>
      </w:divBdr>
    </w:div>
    <w:div w:id="25567530">
      <w:bodyDiv w:val="1"/>
      <w:marLeft w:val="0"/>
      <w:marRight w:val="0"/>
      <w:marTop w:val="0"/>
      <w:marBottom w:val="0"/>
      <w:divBdr>
        <w:top w:val="none" w:sz="0" w:space="0" w:color="auto"/>
        <w:left w:val="none" w:sz="0" w:space="0" w:color="auto"/>
        <w:bottom w:val="none" w:sz="0" w:space="0" w:color="auto"/>
        <w:right w:val="none" w:sz="0" w:space="0" w:color="auto"/>
      </w:divBdr>
    </w:div>
    <w:div w:id="26031368">
      <w:bodyDiv w:val="1"/>
      <w:marLeft w:val="0"/>
      <w:marRight w:val="0"/>
      <w:marTop w:val="0"/>
      <w:marBottom w:val="0"/>
      <w:divBdr>
        <w:top w:val="none" w:sz="0" w:space="0" w:color="auto"/>
        <w:left w:val="none" w:sz="0" w:space="0" w:color="auto"/>
        <w:bottom w:val="none" w:sz="0" w:space="0" w:color="auto"/>
        <w:right w:val="none" w:sz="0" w:space="0" w:color="auto"/>
      </w:divBdr>
    </w:div>
    <w:div w:id="26223934">
      <w:bodyDiv w:val="1"/>
      <w:marLeft w:val="0"/>
      <w:marRight w:val="0"/>
      <w:marTop w:val="0"/>
      <w:marBottom w:val="0"/>
      <w:divBdr>
        <w:top w:val="none" w:sz="0" w:space="0" w:color="auto"/>
        <w:left w:val="none" w:sz="0" w:space="0" w:color="auto"/>
        <w:bottom w:val="none" w:sz="0" w:space="0" w:color="auto"/>
        <w:right w:val="none" w:sz="0" w:space="0" w:color="auto"/>
      </w:divBdr>
    </w:div>
    <w:div w:id="26491351">
      <w:bodyDiv w:val="1"/>
      <w:marLeft w:val="0"/>
      <w:marRight w:val="0"/>
      <w:marTop w:val="0"/>
      <w:marBottom w:val="0"/>
      <w:divBdr>
        <w:top w:val="none" w:sz="0" w:space="0" w:color="auto"/>
        <w:left w:val="none" w:sz="0" w:space="0" w:color="auto"/>
        <w:bottom w:val="none" w:sz="0" w:space="0" w:color="auto"/>
        <w:right w:val="none" w:sz="0" w:space="0" w:color="auto"/>
      </w:divBdr>
    </w:div>
    <w:div w:id="27603951">
      <w:bodyDiv w:val="1"/>
      <w:marLeft w:val="0"/>
      <w:marRight w:val="0"/>
      <w:marTop w:val="0"/>
      <w:marBottom w:val="0"/>
      <w:divBdr>
        <w:top w:val="none" w:sz="0" w:space="0" w:color="auto"/>
        <w:left w:val="none" w:sz="0" w:space="0" w:color="auto"/>
        <w:bottom w:val="none" w:sz="0" w:space="0" w:color="auto"/>
        <w:right w:val="none" w:sz="0" w:space="0" w:color="auto"/>
      </w:divBdr>
    </w:div>
    <w:div w:id="28261150">
      <w:bodyDiv w:val="1"/>
      <w:marLeft w:val="0"/>
      <w:marRight w:val="0"/>
      <w:marTop w:val="0"/>
      <w:marBottom w:val="0"/>
      <w:divBdr>
        <w:top w:val="none" w:sz="0" w:space="0" w:color="auto"/>
        <w:left w:val="none" w:sz="0" w:space="0" w:color="auto"/>
        <w:bottom w:val="none" w:sz="0" w:space="0" w:color="auto"/>
        <w:right w:val="none" w:sz="0" w:space="0" w:color="auto"/>
      </w:divBdr>
    </w:div>
    <w:div w:id="28529182">
      <w:bodyDiv w:val="1"/>
      <w:marLeft w:val="0"/>
      <w:marRight w:val="0"/>
      <w:marTop w:val="0"/>
      <w:marBottom w:val="0"/>
      <w:divBdr>
        <w:top w:val="none" w:sz="0" w:space="0" w:color="auto"/>
        <w:left w:val="none" w:sz="0" w:space="0" w:color="auto"/>
        <w:bottom w:val="none" w:sz="0" w:space="0" w:color="auto"/>
        <w:right w:val="none" w:sz="0" w:space="0" w:color="auto"/>
      </w:divBdr>
    </w:div>
    <w:div w:id="31148838">
      <w:bodyDiv w:val="1"/>
      <w:marLeft w:val="0"/>
      <w:marRight w:val="0"/>
      <w:marTop w:val="0"/>
      <w:marBottom w:val="0"/>
      <w:divBdr>
        <w:top w:val="none" w:sz="0" w:space="0" w:color="auto"/>
        <w:left w:val="none" w:sz="0" w:space="0" w:color="auto"/>
        <w:bottom w:val="none" w:sz="0" w:space="0" w:color="auto"/>
        <w:right w:val="none" w:sz="0" w:space="0" w:color="auto"/>
      </w:divBdr>
    </w:div>
    <w:div w:id="31539752">
      <w:bodyDiv w:val="1"/>
      <w:marLeft w:val="0"/>
      <w:marRight w:val="0"/>
      <w:marTop w:val="0"/>
      <w:marBottom w:val="0"/>
      <w:divBdr>
        <w:top w:val="none" w:sz="0" w:space="0" w:color="auto"/>
        <w:left w:val="none" w:sz="0" w:space="0" w:color="auto"/>
        <w:bottom w:val="none" w:sz="0" w:space="0" w:color="auto"/>
        <w:right w:val="none" w:sz="0" w:space="0" w:color="auto"/>
      </w:divBdr>
    </w:div>
    <w:div w:id="31812046">
      <w:bodyDiv w:val="1"/>
      <w:marLeft w:val="0"/>
      <w:marRight w:val="0"/>
      <w:marTop w:val="0"/>
      <w:marBottom w:val="0"/>
      <w:divBdr>
        <w:top w:val="none" w:sz="0" w:space="0" w:color="auto"/>
        <w:left w:val="none" w:sz="0" w:space="0" w:color="auto"/>
        <w:bottom w:val="none" w:sz="0" w:space="0" w:color="auto"/>
        <w:right w:val="none" w:sz="0" w:space="0" w:color="auto"/>
      </w:divBdr>
    </w:div>
    <w:div w:id="33698254">
      <w:bodyDiv w:val="1"/>
      <w:marLeft w:val="0"/>
      <w:marRight w:val="0"/>
      <w:marTop w:val="0"/>
      <w:marBottom w:val="0"/>
      <w:divBdr>
        <w:top w:val="none" w:sz="0" w:space="0" w:color="auto"/>
        <w:left w:val="none" w:sz="0" w:space="0" w:color="auto"/>
        <w:bottom w:val="none" w:sz="0" w:space="0" w:color="auto"/>
        <w:right w:val="none" w:sz="0" w:space="0" w:color="auto"/>
      </w:divBdr>
    </w:div>
    <w:div w:id="36518107">
      <w:bodyDiv w:val="1"/>
      <w:marLeft w:val="0"/>
      <w:marRight w:val="0"/>
      <w:marTop w:val="0"/>
      <w:marBottom w:val="0"/>
      <w:divBdr>
        <w:top w:val="none" w:sz="0" w:space="0" w:color="auto"/>
        <w:left w:val="none" w:sz="0" w:space="0" w:color="auto"/>
        <w:bottom w:val="none" w:sz="0" w:space="0" w:color="auto"/>
        <w:right w:val="none" w:sz="0" w:space="0" w:color="auto"/>
      </w:divBdr>
    </w:div>
    <w:div w:id="38362011">
      <w:bodyDiv w:val="1"/>
      <w:marLeft w:val="0"/>
      <w:marRight w:val="0"/>
      <w:marTop w:val="0"/>
      <w:marBottom w:val="0"/>
      <w:divBdr>
        <w:top w:val="none" w:sz="0" w:space="0" w:color="auto"/>
        <w:left w:val="none" w:sz="0" w:space="0" w:color="auto"/>
        <w:bottom w:val="none" w:sz="0" w:space="0" w:color="auto"/>
        <w:right w:val="none" w:sz="0" w:space="0" w:color="auto"/>
      </w:divBdr>
    </w:div>
    <w:div w:id="40788793">
      <w:bodyDiv w:val="1"/>
      <w:marLeft w:val="0"/>
      <w:marRight w:val="0"/>
      <w:marTop w:val="0"/>
      <w:marBottom w:val="0"/>
      <w:divBdr>
        <w:top w:val="none" w:sz="0" w:space="0" w:color="auto"/>
        <w:left w:val="none" w:sz="0" w:space="0" w:color="auto"/>
        <w:bottom w:val="none" w:sz="0" w:space="0" w:color="auto"/>
        <w:right w:val="none" w:sz="0" w:space="0" w:color="auto"/>
      </w:divBdr>
    </w:div>
    <w:div w:id="41247627">
      <w:bodyDiv w:val="1"/>
      <w:marLeft w:val="0"/>
      <w:marRight w:val="0"/>
      <w:marTop w:val="0"/>
      <w:marBottom w:val="0"/>
      <w:divBdr>
        <w:top w:val="none" w:sz="0" w:space="0" w:color="auto"/>
        <w:left w:val="none" w:sz="0" w:space="0" w:color="auto"/>
        <w:bottom w:val="none" w:sz="0" w:space="0" w:color="auto"/>
        <w:right w:val="none" w:sz="0" w:space="0" w:color="auto"/>
      </w:divBdr>
    </w:div>
    <w:div w:id="43481090">
      <w:bodyDiv w:val="1"/>
      <w:marLeft w:val="0"/>
      <w:marRight w:val="0"/>
      <w:marTop w:val="0"/>
      <w:marBottom w:val="0"/>
      <w:divBdr>
        <w:top w:val="none" w:sz="0" w:space="0" w:color="auto"/>
        <w:left w:val="none" w:sz="0" w:space="0" w:color="auto"/>
        <w:bottom w:val="none" w:sz="0" w:space="0" w:color="auto"/>
        <w:right w:val="none" w:sz="0" w:space="0" w:color="auto"/>
      </w:divBdr>
    </w:div>
    <w:div w:id="43524623">
      <w:bodyDiv w:val="1"/>
      <w:marLeft w:val="0"/>
      <w:marRight w:val="0"/>
      <w:marTop w:val="0"/>
      <w:marBottom w:val="0"/>
      <w:divBdr>
        <w:top w:val="none" w:sz="0" w:space="0" w:color="auto"/>
        <w:left w:val="none" w:sz="0" w:space="0" w:color="auto"/>
        <w:bottom w:val="none" w:sz="0" w:space="0" w:color="auto"/>
        <w:right w:val="none" w:sz="0" w:space="0" w:color="auto"/>
      </w:divBdr>
    </w:div>
    <w:div w:id="43677633">
      <w:bodyDiv w:val="1"/>
      <w:marLeft w:val="0"/>
      <w:marRight w:val="0"/>
      <w:marTop w:val="0"/>
      <w:marBottom w:val="0"/>
      <w:divBdr>
        <w:top w:val="none" w:sz="0" w:space="0" w:color="auto"/>
        <w:left w:val="none" w:sz="0" w:space="0" w:color="auto"/>
        <w:bottom w:val="none" w:sz="0" w:space="0" w:color="auto"/>
        <w:right w:val="none" w:sz="0" w:space="0" w:color="auto"/>
      </w:divBdr>
    </w:div>
    <w:div w:id="43723184">
      <w:bodyDiv w:val="1"/>
      <w:marLeft w:val="0"/>
      <w:marRight w:val="0"/>
      <w:marTop w:val="0"/>
      <w:marBottom w:val="0"/>
      <w:divBdr>
        <w:top w:val="none" w:sz="0" w:space="0" w:color="auto"/>
        <w:left w:val="none" w:sz="0" w:space="0" w:color="auto"/>
        <w:bottom w:val="none" w:sz="0" w:space="0" w:color="auto"/>
        <w:right w:val="none" w:sz="0" w:space="0" w:color="auto"/>
      </w:divBdr>
    </w:div>
    <w:div w:id="44723745">
      <w:bodyDiv w:val="1"/>
      <w:marLeft w:val="0"/>
      <w:marRight w:val="0"/>
      <w:marTop w:val="0"/>
      <w:marBottom w:val="0"/>
      <w:divBdr>
        <w:top w:val="none" w:sz="0" w:space="0" w:color="auto"/>
        <w:left w:val="none" w:sz="0" w:space="0" w:color="auto"/>
        <w:bottom w:val="none" w:sz="0" w:space="0" w:color="auto"/>
        <w:right w:val="none" w:sz="0" w:space="0" w:color="auto"/>
      </w:divBdr>
    </w:div>
    <w:div w:id="47919476">
      <w:bodyDiv w:val="1"/>
      <w:marLeft w:val="0"/>
      <w:marRight w:val="0"/>
      <w:marTop w:val="0"/>
      <w:marBottom w:val="0"/>
      <w:divBdr>
        <w:top w:val="none" w:sz="0" w:space="0" w:color="auto"/>
        <w:left w:val="none" w:sz="0" w:space="0" w:color="auto"/>
        <w:bottom w:val="none" w:sz="0" w:space="0" w:color="auto"/>
        <w:right w:val="none" w:sz="0" w:space="0" w:color="auto"/>
      </w:divBdr>
    </w:div>
    <w:div w:id="47995163">
      <w:bodyDiv w:val="1"/>
      <w:marLeft w:val="0"/>
      <w:marRight w:val="0"/>
      <w:marTop w:val="0"/>
      <w:marBottom w:val="0"/>
      <w:divBdr>
        <w:top w:val="none" w:sz="0" w:space="0" w:color="auto"/>
        <w:left w:val="none" w:sz="0" w:space="0" w:color="auto"/>
        <w:bottom w:val="none" w:sz="0" w:space="0" w:color="auto"/>
        <w:right w:val="none" w:sz="0" w:space="0" w:color="auto"/>
      </w:divBdr>
    </w:div>
    <w:div w:id="48117054">
      <w:bodyDiv w:val="1"/>
      <w:marLeft w:val="0"/>
      <w:marRight w:val="0"/>
      <w:marTop w:val="0"/>
      <w:marBottom w:val="0"/>
      <w:divBdr>
        <w:top w:val="none" w:sz="0" w:space="0" w:color="auto"/>
        <w:left w:val="none" w:sz="0" w:space="0" w:color="auto"/>
        <w:bottom w:val="none" w:sz="0" w:space="0" w:color="auto"/>
        <w:right w:val="none" w:sz="0" w:space="0" w:color="auto"/>
      </w:divBdr>
    </w:div>
    <w:div w:id="49883146">
      <w:bodyDiv w:val="1"/>
      <w:marLeft w:val="0"/>
      <w:marRight w:val="0"/>
      <w:marTop w:val="0"/>
      <w:marBottom w:val="0"/>
      <w:divBdr>
        <w:top w:val="none" w:sz="0" w:space="0" w:color="auto"/>
        <w:left w:val="none" w:sz="0" w:space="0" w:color="auto"/>
        <w:bottom w:val="none" w:sz="0" w:space="0" w:color="auto"/>
        <w:right w:val="none" w:sz="0" w:space="0" w:color="auto"/>
      </w:divBdr>
    </w:div>
    <w:div w:id="50929360">
      <w:bodyDiv w:val="1"/>
      <w:marLeft w:val="0"/>
      <w:marRight w:val="0"/>
      <w:marTop w:val="0"/>
      <w:marBottom w:val="0"/>
      <w:divBdr>
        <w:top w:val="none" w:sz="0" w:space="0" w:color="auto"/>
        <w:left w:val="none" w:sz="0" w:space="0" w:color="auto"/>
        <w:bottom w:val="none" w:sz="0" w:space="0" w:color="auto"/>
        <w:right w:val="none" w:sz="0" w:space="0" w:color="auto"/>
      </w:divBdr>
    </w:div>
    <w:div w:id="51273846">
      <w:bodyDiv w:val="1"/>
      <w:marLeft w:val="0"/>
      <w:marRight w:val="0"/>
      <w:marTop w:val="0"/>
      <w:marBottom w:val="0"/>
      <w:divBdr>
        <w:top w:val="none" w:sz="0" w:space="0" w:color="auto"/>
        <w:left w:val="none" w:sz="0" w:space="0" w:color="auto"/>
        <w:bottom w:val="none" w:sz="0" w:space="0" w:color="auto"/>
        <w:right w:val="none" w:sz="0" w:space="0" w:color="auto"/>
      </w:divBdr>
    </w:div>
    <w:div w:id="55277851">
      <w:bodyDiv w:val="1"/>
      <w:marLeft w:val="0"/>
      <w:marRight w:val="0"/>
      <w:marTop w:val="0"/>
      <w:marBottom w:val="0"/>
      <w:divBdr>
        <w:top w:val="none" w:sz="0" w:space="0" w:color="auto"/>
        <w:left w:val="none" w:sz="0" w:space="0" w:color="auto"/>
        <w:bottom w:val="none" w:sz="0" w:space="0" w:color="auto"/>
        <w:right w:val="none" w:sz="0" w:space="0" w:color="auto"/>
      </w:divBdr>
    </w:div>
    <w:div w:id="55859419">
      <w:bodyDiv w:val="1"/>
      <w:marLeft w:val="0"/>
      <w:marRight w:val="0"/>
      <w:marTop w:val="0"/>
      <w:marBottom w:val="0"/>
      <w:divBdr>
        <w:top w:val="none" w:sz="0" w:space="0" w:color="auto"/>
        <w:left w:val="none" w:sz="0" w:space="0" w:color="auto"/>
        <w:bottom w:val="none" w:sz="0" w:space="0" w:color="auto"/>
        <w:right w:val="none" w:sz="0" w:space="0" w:color="auto"/>
      </w:divBdr>
    </w:div>
    <w:div w:id="55934645">
      <w:bodyDiv w:val="1"/>
      <w:marLeft w:val="0"/>
      <w:marRight w:val="0"/>
      <w:marTop w:val="0"/>
      <w:marBottom w:val="0"/>
      <w:divBdr>
        <w:top w:val="none" w:sz="0" w:space="0" w:color="auto"/>
        <w:left w:val="none" w:sz="0" w:space="0" w:color="auto"/>
        <w:bottom w:val="none" w:sz="0" w:space="0" w:color="auto"/>
        <w:right w:val="none" w:sz="0" w:space="0" w:color="auto"/>
      </w:divBdr>
    </w:div>
    <w:div w:id="57364863">
      <w:bodyDiv w:val="1"/>
      <w:marLeft w:val="0"/>
      <w:marRight w:val="0"/>
      <w:marTop w:val="0"/>
      <w:marBottom w:val="0"/>
      <w:divBdr>
        <w:top w:val="none" w:sz="0" w:space="0" w:color="auto"/>
        <w:left w:val="none" w:sz="0" w:space="0" w:color="auto"/>
        <w:bottom w:val="none" w:sz="0" w:space="0" w:color="auto"/>
        <w:right w:val="none" w:sz="0" w:space="0" w:color="auto"/>
      </w:divBdr>
    </w:div>
    <w:div w:id="57558781">
      <w:bodyDiv w:val="1"/>
      <w:marLeft w:val="0"/>
      <w:marRight w:val="0"/>
      <w:marTop w:val="0"/>
      <w:marBottom w:val="0"/>
      <w:divBdr>
        <w:top w:val="none" w:sz="0" w:space="0" w:color="auto"/>
        <w:left w:val="none" w:sz="0" w:space="0" w:color="auto"/>
        <w:bottom w:val="none" w:sz="0" w:space="0" w:color="auto"/>
        <w:right w:val="none" w:sz="0" w:space="0" w:color="auto"/>
      </w:divBdr>
    </w:div>
    <w:div w:id="58480851">
      <w:bodyDiv w:val="1"/>
      <w:marLeft w:val="0"/>
      <w:marRight w:val="0"/>
      <w:marTop w:val="0"/>
      <w:marBottom w:val="0"/>
      <w:divBdr>
        <w:top w:val="none" w:sz="0" w:space="0" w:color="auto"/>
        <w:left w:val="none" w:sz="0" w:space="0" w:color="auto"/>
        <w:bottom w:val="none" w:sz="0" w:space="0" w:color="auto"/>
        <w:right w:val="none" w:sz="0" w:space="0" w:color="auto"/>
      </w:divBdr>
    </w:div>
    <w:div w:id="59258814">
      <w:bodyDiv w:val="1"/>
      <w:marLeft w:val="0"/>
      <w:marRight w:val="0"/>
      <w:marTop w:val="0"/>
      <w:marBottom w:val="0"/>
      <w:divBdr>
        <w:top w:val="none" w:sz="0" w:space="0" w:color="auto"/>
        <w:left w:val="none" w:sz="0" w:space="0" w:color="auto"/>
        <w:bottom w:val="none" w:sz="0" w:space="0" w:color="auto"/>
        <w:right w:val="none" w:sz="0" w:space="0" w:color="auto"/>
      </w:divBdr>
    </w:div>
    <w:div w:id="61099005">
      <w:bodyDiv w:val="1"/>
      <w:marLeft w:val="0"/>
      <w:marRight w:val="0"/>
      <w:marTop w:val="0"/>
      <w:marBottom w:val="0"/>
      <w:divBdr>
        <w:top w:val="none" w:sz="0" w:space="0" w:color="auto"/>
        <w:left w:val="none" w:sz="0" w:space="0" w:color="auto"/>
        <w:bottom w:val="none" w:sz="0" w:space="0" w:color="auto"/>
        <w:right w:val="none" w:sz="0" w:space="0" w:color="auto"/>
      </w:divBdr>
    </w:div>
    <w:div w:id="61563984">
      <w:bodyDiv w:val="1"/>
      <w:marLeft w:val="0"/>
      <w:marRight w:val="0"/>
      <w:marTop w:val="0"/>
      <w:marBottom w:val="0"/>
      <w:divBdr>
        <w:top w:val="none" w:sz="0" w:space="0" w:color="auto"/>
        <w:left w:val="none" w:sz="0" w:space="0" w:color="auto"/>
        <w:bottom w:val="none" w:sz="0" w:space="0" w:color="auto"/>
        <w:right w:val="none" w:sz="0" w:space="0" w:color="auto"/>
      </w:divBdr>
    </w:div>
    <w:div w:id="61680589">
      <w:bodyDiv w:val="1"/>
      <w:marLeft w:val="0"/>
      <w:marRight w:val="0"/>
      <w:marTop w:val="0"/>
      <w:marBottom w:val="0"/>
      <w:divBdr>
        <w:top w:val="none" w:sz="0" w:space="0" w:color="auto"/>
        <w:left w:val="none" w:sz="0" w:space="0" w:color="auto"/>
        <w:bottom w:val="none" w:sz="0" w:space="0" w:color="auto"/>
        <w:right w:val="none" w:sz="0" w:space="0" w:color="auto"/>
      </w:divBdr>
    </w:div>
    <w:div w:id="63071459">
      <w:bodyDiv w:val="1"/>
      <w:marLeft w:val="0"/>
      <w:marRight w:val="0"/>
      <w:marTop w:val="0"/>
      <w:marBottom w:val="0"/>
      <w:divBdr>
        <w:top w:val="none" w:sz="0" w:space="0" w:color="auto"/>
        <w:left w:val="none" w:sz="0" w:space="0" w:color="auto"/>
        <w:bottom w:val="none" w:sz="0" w:space="0" w:color="auto"/>
        <w:right w:val="none" w:sz="0" w:space="0" w:color="auto"/>
      </w:divBdr>
    </w:div>
    <w:div w:id="63726537">
      <w:bodyDiv w:val="1"/>
      <w:marLeft w:val="0"/>
      <w:marRight w:val="0"/>
      <w:marTop w:val="0"/>
      <w:marBottom w:val="0"/>
      <w:divBdr>
        <w:top w:val="none" w:sz="0" w:space="0" w:color="auto"/>
        <w:left w:val="none" w:sz="0" w:space="0" w:color="auto"/>
        <w:bottom w:val="none" w:sz="0" w:space="0" w:color="auto"/>
        <w:right w:val="none" w:sz="0" w:space="0" w:color="auto"/>
      </w:divBdr>
    </w:div>
    <w:div w:id="66147048">
      <w:bodyDiv w:val="1"/>
      <w:marLeft w:val="0"/>
      <w:marRight w:val="0"/>
      <w:marTop w:val="0"/>
      <w:marBottom w:val="0"/>
      <w:divBdr>
        <w:top w:val="none" w:sz="0" w:space="0" w:color="auto"/>
        <w:left w:val="none" w:sz="0" w:space="0" w:color="auto"/>
        <w:bottom w:val="none" w:sz="0" w:space="0" w:color="auto"/>
        <w:right w:val="none" w:sz="0" w:space="0" w:color="auto"/>
      </w:divBdr>
    </w:div>
    <w:div w:id="66343831">
      <w:bodyDiv w:val="1"/>
      <w:marLeft w:val="0"/>
      <w:marRight w:val="0"/>
      <w:marTop w:val="0"/>
      <w:marBottom w:val="0"/>
      <w:divBdr>
        <w:top w:val="none" w:sz="0" w:space="0" w:color="auto"/>
        <w:left w:val="none" w:sz="0" w:space="0" w:color="auto"/>
        <w:bottom w:val="none" w:sz="0" w:space="0" w:color="auto"/>
        <w:right w:val="none" w:sz="0" w:space="0" w:color="auto"/>
      </w:divBdr>
    </w:div>
    <w:div w:id="71783176">
      <w:bodyDiv w:val="1"/>
      <w:marLeft w:val="0"/>
      <w:marRight w:val="0"/>
      <w:marTop w:val="0"/>
      <w:marBottom w:val="0"/>
      <w:divBdr>
        <w:top w:val="none" w:sz="0" w:space="0" w:color="auto"/>
        <w:left w:val="none" w:sz="0" w:space="0" w:color="auto"/>
        <w:bottom w:val="none" w:sz="0" w:space="0" w:color="auto"/>
        <w:right w:val="none" w:sz="0" w:space="0" w:color="auto"/>
      </w:divBdr>
    </w:div>
    <w:div w:id="72239560">
      <w:bodyDiv w:val="1"/>
      <w:marLeft w:val="0"/>
      <w:marRight w:val="0"/>
      <w:marTop w:val="0"/>
      <w:marBottom w:val="0"/>
      <w:divBdr>
        <w:top w:val="none" w:sz="0" w:space="0" w:color="auto"/>
        <w:left w:val="none" w:sz="0" w:space="0" w:color="auto"/>
        <w:bottom w:val="none" w:sz="0" w:space="0" w:color="auto"/>
        <w:right w:val="none" w:sz="0" w:space="0" w:color="auto"/>
      </w:divBdr>
    </w:div>
    <w:div w:id="73406856">
      <w:bodyDiv w:val="1"/>
      <w:marLeft w:val="0"/>
      <w:marRight w:val="0"/>
      <w:marTop w:val="0"/>
      <w:marBottom w:val="0"/>
      <w:divBdr>
        <w:top w:val="none" w:sz="0" w:space="0" w:color="auto"/>
        <w:left w:val="none" w:sz="0" w:space="0" w:color="auto"/>
        <w:bottom w:val="none" w:sz="0" w:space="0" w:color="auto"/>
        <w:right w:val="none" w:sz="0" w:space="0" w:color="auto"/>
      </w:divBdr>
    </w:div>
    <w:div w:id="74211586">
      <w:bodyDiv w:val="1"/>
      <w:marLeft w:val="0"/>
      <w:marRight w:val="0"/>
      <w:marTop w:val="0"/>
      <w:marBottom w:val="0"/>
      <w:divBdr>
        <w:top w:val="none" w:sz="0" w:space="0" w:color="auto"/>
        <w:left w:val="none" w:sz="0" w:space="0" w:color="auto"/>
        <w:bottom w:val="none" w:sz="0" w:space="0" w:color="auto"/>
        <w:right w:val="none" w:sz="0" w:space="0" w:color="auto"/>
      </w:divBdr>
    </w:div>
    <w:div w:id="77292169">
      <w:bodyDiv w:val="1"/>
      <w:marLeft w:val="0"/>
      <w:marRight w:val="0"/>
      <w:marTop w:val="0"/>
      <w:marBottom w:val="0"/>
      <w:divBdr>
        <w:top w:val="none" w:sz="0" w:space="0" w:color="auto"/>
        <w:left w:val="none" w:sz="0" w:space="0" w:color="auto"/>
        <w:bottom w:val="none" w:sz="0" w:space="0" w:color="auto"/>
        <w:right w:val="none" w:sz="0" w:space="0" w:color="auto"/>
      </w:divBdr>
    </w:div>
    <w:div w:id="77481458">
      <w:bodyDiv w:val="1"/>
      <w:marLeft w:val="0"/>
      <w:marRight w:val="0"/>
      <w:marTop w:val="0"/>
      <w:marBottom w:val="0"/>
      <w:divBdr>
        <w:top w:val="none" w:sz="0" w:space="0" w:color="auto"/>
        <w:left w:val="none" w:sz="0" w:space="0" w:color="auto"/>
        <w:bottom w:val="none" w:sz="0" w:space="0" w:color="auto"/>
        <w:right w:val="none" w:sz="0" w:space="0" w:color="auto"/>
      </w:divBdr>
    </w:div>
    <w:div w:id="79717256">
      <w:bodyDiv w:val="1"/>
      <w:marLeft w:val="0"/>
      <w:marRight w:val="0"/>
      <w:marTop w:val="0"/>
      <w:marBottom w:val="0"/>
      <w:divBdr>
        <w:top w:val="none" w:sz="0" w:space="0" w:color="auto"/>
        <w:left w:val="none" w:sz="0" w:space="0" w:color="auto"/>
        <w:bottom w:val="none" w:sz="0" w:space="0" w:color="auto"/>
        <w:right w:val="none" w:sz="0" w:space="0" w:color="auto"/>
      </w:divBdr>
    </w:div>
    <w:div w:id="79759067">
      <w:bodyDiv w:val="1"/>
      <w:marLeft w:val="0"/>
      <w:marRight w:val="0"/>
      <w:marTop w:val="0"/>
      <w:marBottom w:val="0"/>
      <w:divBdr>
        <w:top w:val="none" w:sz="0" w:space="0" w:color="auto"/>
        <w:left w:val="none" w:sz="0" w:space="0" w:color="auto"/>
        <w:bottom w:val="none" w:sz="0" w:space="0" w:color="auto"/>
        <w:right w:val="none" w:sz="0" w:space="0" w:color="auto"/>
      </w:divBdr>
    </w:div>
    <w:div w:id="79765061">
      <w:bodyDiv w:val="1"/>
      <w:marLeft w:val="0"/>
      <w:marRight w:val="0"/>
      <w:marTop w:val="0"/>
      <w:marBottom w:val="0"/>
      <w:divBdr>
        <w:top w:val="none" w:sz="0" w:space="0" w:color="auto"/>
        <w:left w:val="none" w:sz="0" w:space="0" w:color="auto"/>
        <w:bottom w:val="none" w:sz="0" w:space="0" w:color="auto"/>
        <w:right w:val="none" w:sz="0" w:space="0" w:color="auto"/>
      </w:divBdr>
    </w:div>
    <w:div w:id="81806364">
      <w:bodyDiv w:val="1"/>
      <w:marLeft w:val="0"/>
      <w:marRight w:val="0"/>
      <w:marTop w:val="0"/>
      <w:marBottom w:val="0"/>
      <w:divBdr>
        <w:top w:val="none" w:sz="0" w:space="0" w:color="auto"/>
        <w:left w:val="none" w:sz="0" w:space="0" w:color="auto"/>
        <w:bottom w:val="none" w:sz="0" w:space="0" w:color="auto"/>
        <w:right w:val="none" w:sz="0" w:space="0" w:color="auto"/>
      </w:divBdr>
    </w:div>
    <w:div w:id="83378970">
      <w:bodyDiv w:val="1"/>
      <w:marLeft w:val="0"/>
      <w:marRight w:val="0"/>
      <w:marTop w:val="0"/>
      <w:marBottom w:val="0"/>
      <w:divBdr>
        <w:top w:val="none" w:sz="0" w:space="0" w:color="auto"/>
        <w:left w:val="none" w:sz="0" w:space="0" w:color="auto"/>
        <w:bottom w:val="none" w:sz="0" w:space="0" w:color="auto"/>
        <w:right w:val="none" w:sz="0" w:space="0" w:color="auto"/>
      </w:divBdr>
    </w:div>
    <w:div w:id="84423496">
      <w:bodyDiv w:val="1"/>
      <w:marLeft w:val="0"/>
      <w:marRight w:val="0"/>
      <w:marTop w:val="0"/>
      <w:marBottom w:val="0"/>
      <w:divBdr>
        <w:top w:val="none" w:sz="0" w:space="0" w:color="auto"/>
        <w:left w:val="none" w:sz="0" w:space="0" w:color="auto"/>
        <w:bottom w:val="none" w:sz="0" w:space="0" w:color="auto"/>
        <w:right w:val="none" w:sz="0" w:space="0" w:color="auto"/>
      </w:divBdr>
    </w:div>
    <w:div w:id="85687728">
      <w:bodyDiv w:val="1"/>
      <w:marLeft w:val="0"/>
      <w:marRight w:val="0"/>
      <w:marTop w:val="0"/>
      <w:marBottom w:val="0"/>
      <w:divBdr>
        <w:top w:val="none" w:sz="0" w:space="0" w:color="auto"/>
        <w:left w:val="none" w:sz="0" w:space="0" w:color="auto"/>
        <w:bottom w:val="none" w:sz="0" w:space="0" w:color="auto"/>
        <w:right w:val="none" w:sz="0" w:space="0" w:color="auto"/>
      </w:divBdr>
    </w:div>
    <w:div w:id="86193630">
      <w:bodyDiv w:val="1"/>
      <w:marLeft w:val="0"/>
      <w:marRight w:val="0"/>
      <w:marTop w:val="0"/>
      <w:marBottom w:val="0"/>
      <w:divBdr>
        <w:top w:val="none" w:sz="0" w:space="0" w:color="auto"/>
        <w:left w:val="none" w:sz="0" w:space="0" w:color="auto"/>
        <w:bottom w:val="none" w:sz="0" w:space="0" w:color="auto"/>
        <w:right w:val="none" w:sz="0" w:space="0" w:color="auto"/>
      </w:divBdr>
    </w:div>
    <w:div w:id="86509812">
      <w:bodyDiv w:val="1"/>
      <w:marLeft w:val="0"/>
      <w:marRight w:val="0"/>
      <w:marTop w:val="0"/>
      <w:marBottom w:val="0"/>
      <w:divBdr>
        <w:top w:val="none" w:sz="0" w:space="0" w:color="auto"/>
        <w:left w:val="none" w:sz="0" w:space="0" w:color="auto"/>
        <w:bottom w:val="none" w:sz="0" w:space="0" w:color="auto"/>
        <w:right w:val="none" w:sz="0" w:space="0" w:color="auto"/>
      </w:divBdr>
    </w:div>
    <w:div w:id="86577854">
      <w:bodyDiv w:val="1"/>
      <w:marLeft w:val="0"/>
      <w:marRight w:val="0"/>
      <w:marTop w:val="0"/>
      <w:marBottom w:val="0"/>
      <w:divBdr>
        <w:top w:val="none" w:sz="0" w:space="0" w:color="auto"/>
        <w:left w:val="none" w:sz="0" w:space="0" w:color="auto"/>
        <w:bottom w:val="none" w:sz="0" w:space="0" w:color="auto"/>
        <w:right w:val="none" w:sz="0" w:space="0" w:color="auto"/>
      </w:divBdr>
    </w:div>
    <w:div w:id="87654156">
      <w:bodyDiv w:val="1"/>
      <w:marLeft w:val="0"/>
      <w:marRight w:val="0"/>
      <w:marTop w:val="0"/>
      <w:marBottom w:val="0"/>
      <w:divBdr>
        <w:top w:val="none" w:sz="0" w:space="0" w:color="auto"/>
        <w:left w:val="none" w:sz="0" w:space="0" w:color="auto"/>
        <w:bottom w:val="none" w:sz="0" w:space="0" w:color="auto"/>
        <w:right w:val="none" w:sz="0" w:space="0" w:color="auto"/>
      </w:divBdr>
    </w:div>
    <w:div w:id="88549794">
      <w:bodyDiv w:val="1"/>
      <w:marLeft w:val="0"/>
      <w:marRight w:val="0"/>
      <w:marTop w:val="0"/>
      <w:marBottom w:val="0"/>
      <w:divBdr>
        <w:top w:val="none" w:sz="0" w:space="0" w:color="auto"/>
        <w:left w:val="none" w:sz="0" w:space="0" w:color="auto"/>
        <w:bottom w:val="none" w:sz="0" w:space="0" w:color="auto"/>
        <w:right w:val="none" w:sz="0" w:space="0" w:color="auto"/>
      </w:divBdr>
    </w:div>
    <w:div w:id="88552409">
      <w:bodyDiv w:val="1"/>
      <w:marLeft w:val="0"/>
      <w:marRight w:val="0"/>
      <w:marTop w:val="0"/>
      <w:marBottom w:val="0"/>
      <w:divBdr>
        <w:top w:val="none" w:sz="0" w:space="0" w:color="auto"/>
        <w:left w:val="none" w:sz="0" w:space="0" w:color="auto"/>
        <w:bottom w:val="none" w:sz="0" w:space="0" w:color="auto"/>
        <w:right w:val="none" w:sz="0" w:space="0" w:color="auto"/>
      </w:divBdr>
    </w:div>
    <w:div w:id="88745507">
      <w:bodyDiv w:val="1"/>
      <w:marLeft w:val="0"/>
      <w:marRight w:val="0"/>
      <w:marTop w:val="0"/>
      <w:marBottom w:val="0"/>
      <w:divBdr>
        <w:top w:val="none" w:sz="0" w:space="0" w:color="auto"/>
        <w:left w:val="none" w:sz="0" w:space="0" w:color="auto"/>
        <w:bottom w:val="none" w:sz="0" w:space="0" w:color="auto"/>
        <w:right w:val="none" w:sz="0" w:space="0" w:color="auto"/>
      </w:divBdr>
    </w:div>
    <w:div w:id="89202716">
      <w:bodyDiv w:val="1"/>
      <w:marLeft w:val="0"/>
      <w:marRight w:val="0"/>
      <w:marTop w:val="0"/>
      <w:marBottom w:val="0"/>
      <w:divBdr>
        <w:top w:val="none" w:sz="0" w:space="0" w:color="auto"/>
        <w:left w:val="none" w:sz="0" w:space="0" w:color="auto"/>
        <w:bottom w:val="none" w:sz="0" w:space="0" w:color="auto"/>
        <w:right w:val="none" w:sz="0" w:space="0" w:color="auto"/>
      </w:divBdr>
    </w:div>
    <w:div w:id="89398473">
      <w:bodyDiv w:val="1"/>
      <w:marLeft w:val="0"/>
      <w:marRight w:val="0"/>
      <w:marTop w:val="0"/>
      <w:marBottom w:val="0"/>
      <w:divBdr>
        <w:top w:val="none" w:sz="0" w:space="0" w:color="auto"/>
        <w:left w:val="none" w:sz="0" w:space="0" w:color="auto"/>
        <w:bottom w:val="none" w:sz="0" w:space="0" w:color="auto"/>
        <w:right w:val="none" w:sz="0" w:space="0" w:color="auto"/>
      </w:divBdr>
    </w:div>
    <w:div w:id="91629880">
      <w:bodyDiv w:val="1"/>
      <w:marLeft w:val="0"/>
      <w:marRight w:val="0"/>
      <w:marTop w:val="0"/>
      <w:marBottom w:val="0"/>
      <w:divBdr>
        <w:top w:val="none" w:sz="0" w:space="0" w:color="auto"/>
        <w:left w:val="none" w:sz="0" w:space="0" w:color="auto"/>
        <w:bottom w:val="none" w:sz="0" w:space="0" w:color="auto"/>
        <w:right w:val="none" w:sz="0" w:space="0" w:color="auto"/>
      </w:divBdr>
    </w:div>
    <w:div w:id="96024613">
      <w:bodyDiv w:val="1"/>
      <w:marLeft w:val="0"/>
      <w:marRight w:val="0"/>
      <w:marTop w:val="0"/>
      <w:marBottom w:val="0"/>
      <w:divBdr>
        <w:top w:val="none" w:sz="0" w:space="0" w:color="auto"/>
        <w:left w:val="none" w:sz="0" w:space="0" w:color="auto"/>
        <w:bottom w:val="none" w:sz="0" w:space="0" w:color="auto"/>
        <w:right w:val="none" w:sz="0" w:space="0" w:color="auto"/>
      </w:divBdr>
    </w:div>
    <w:div w:id="97214185">
      <w:bodyDiv w:val="1"/>
      <w:marLeft w:val="0"/>
      <w:marRight w:val="0"/>
      <w:marTop w:val="0"/>
      <w:marBottom w:val="0"/>
      <w:divBdr>
        <w:top w:val="none" w:sz="0" w:space="0" w:color="auto"/>
        <w:left w:val="none" w:sz="0" w:space="0" w:color="auto"/>
        <w:bottom w:val="none" w:sz="0" w:space="0" w:color="auto"/>
        <w:right w:val="none" w:sz="0" w:space="0" w:color="auto"/>
      </w:divBdr>
    </w:div>
    <w:div w:id="98795125">
      <w:bodyDiv w:val="1"/>
      <w:marLeft w:val="0"/>
      <w:marRight w:val="0"/>
      <w:marTop w:val="0"/>
      <w:marBottom w:val="0"/>
      <w:divBdr>
        <w:top w:val="none" w:sz="0" w:space="0" w:color="auto"/>
        <w:left w:val="none" w:sz="0" w:space="0" w:color="auto"/>
        <w:bottom w:val="none" w:sz="0" w:space="0" w:color="auto"/>
        <w:right w:val="none" w:sz="0" w:space="0" w:color="auto"/>
      </w:divBdr>
    </w:div>
    <w:div w:id="99305748">
      <w:bodyDiv w:val="1"/>
      <w:marLeft w:val="0"/>
      <w:marRight w:val="0"/>
      <w:marTop w:val="0"/>
      <w:marBottom w:val="0"/>
      <w:divBdr>
        <w:top w:val="none" w:sz="0" w:space="0" w:color="auto"/>
        <w:left w:val="none" w:sz="0" w:space="0" w:color="auto"/>
        <w:bottom w:val="none" w:sz="0" w:space="0" w:color="auto"/>
        <w:right w:val="none" w:sz="0" w:space="0" w:color="auto"/>
      </w:divBdr>
    </w:div>
    <w:div w:id="99496311">
      <w:bodyDiv w:val="1"/>
      <w:marLeft w:val="0"/>
      <w:marRight w:val="0"/>
      <w:marTop w:val="0"/>
      <w:marBottom w:val="0"/>
      <w:divBdr>
        <w:top w:val="none" w:sz="0" w:space="0" w:color="auto"/>
        <w:left w:val="none" w:sz="0" w:space="0" w:color="auto"/>
        <w:bottom w:val="none" w:sz="0" w:space="0" w:color="auto"/>
        <w:right w:val="none" w:sz="0" w:space="0" w:color="auto"/>
      </w:divBdr>
    </w:div>
    <w:div w:id="99836373">
      <w:bodyDiv w:val="1"/>
      <w:marLeft w:val="0"/>
      <w:marRight w:val="0"/>
      <w:marTop w:val="0"/>
      <w:marBottom w:val="0"/>
      <w:divBdr>
        <w:top w:val="none" w:sz="0" w:space="0" w:color="auto"/>
        <w:left w:val="none" w:sz="0" w:space="0" w:color="auto"/>
        <w:bottom w:val="none" w:sz="0" w:space="0" w:color="auto"/>
        <w:right w:val="none" w:sz="0" w:space="0" w:color="auto"/>
      </w:divBdr>
    </w:div>
    <w:div w:id="100957182">
      <w:bodyDiv w:val="1"/>
      <w:marLeft w:val="0"/>
      <w:marRight w:val="0"/>
      <w:marTop w:val="0"/>
      <w:marBottom w:val="0"/>
      <w:divBdr>
        <w:top w:val="none" w:sz="0" w:space="0" w:color="auto"/>
        <w:left w:val="none" w:sz="0" w:space="0" w:color="auto"/>
        <w:bottom w:val="none" w:sz="0" w:space="0" w:color="auto"/>
        <w:right w:val="none" w:sz="0" w:space="0" w:color="auto"/>
      </w:divBdr>
    </w:div>
    <w:div w:id="105003523">
      <w:bodyDiv w:val="1"/>
      <w:marLeft w:val="0"/>
      <w:marRight w:val="0"/>
      <w:marTop w:val="0"/>
      <w:marBottom w:val="0"/>
      <w:divBdr>
        <w:top w:val="none" w:sz="0" w:space="0" w:color="auto"/>
        <w:left w:val="none" w:sz="0" w:space="0" w:color="auto"/>
        <w:bottom w:val="none" w:sz="0" w:space="0" w:color="auto"/>
        <w:right w:val="none" w:sz="0" w:space="0" w:color="auto"/>
      </w:divBdr>
    </w:div>
    <w:div w:id="105194677">
      <w:bodyDiv w:val="1"/>
      <w:marLeft w:val="0"/>
      <w:marRight w:val="0"/>
      <w:marTop w:val="0"/>
      <w:marBottom w:val="0"/>
      <w:divBdr>
        <w:top w:val="none" w:sz="0" w:space="0" w:color="auto"/>
        <w:left w:val="none" w:sz="0" w:space="0" w:color="auto"/>
        <w:bottom w:val="none" w:sz="0" w:space="0" w:color="auto"/>
        <w:right w:val="none" w:sz="0" w:space="0" w:color="auto"/>
      </w:divBdr>
    </w:div>
    <w:div w:id="107046442">
      <w:bodyDiv w:val="1"/>
      <w:marLeft w:val="0"/>
      <w:marRight w:val="0"/>
      <w:marTop w:val="0"/>
      <w:marBottom w:val="0"/>
      <w:divBdr>
        <w:top w:val="none" w:sz="0" w:space="0" w:color="auto"/>
        <w:left w:val="none" w:sz="0" w:space="0" w:color="auto"/>
        <w:bottom w:val="none" w:sz="0" w:space="0" w:color="auto"/>
        <w:right w:val="none" w:sz="0" w:space="0" w:color="auto"/>
      </w:divBdr>
    </w:div>
    <w:div w:id="107047949">
      <w:bodyDiv w:val="1"/>
      <w:marLeft w:val="0"/>
      <w:marRight w:val="0"/>
      <w:marTop w:val="0"/>
      <w:marBottom w:val="0"/>
      <w:divBdr>
        <w:top w:val="none" w:sz="0" w:space="0" w:color="auto"/>
        <w:left w:val="none" w:sz="0" w:space="0" w:color="auto"/>
        <w:bottom w:val="none" w:sz="0" w:space="0" w:color="auto"/>
        <w:right w:val="none" w:sz="0" w:space="0" w:color="auto"/>
      </w:divBdr>
    </w:div>
    <w:div w:id="109863118">
      <w:bodyDiv w:val="1"/>
      <w:marLeft w:val="0"/>
      <w:marRight w:val="0"/>
      <w:marTop w:val="0"/>
      <w:marBottom w:val="0"/>
      <w:divBdr>
        <w:top w:val="none" w:sz="0" w:space="0" w:color="auto"/>
        <w:left w:val="none" w:sz="0" w:space="0" w:color="auto"/>
        <w:bottom w:val="none" w:sz="0" w:space="0" w:color="auto"/>
        <w:right w:val="none" w:sz="0" w:space="0" w:color="auto"/>
      </w:divBdr>
    </w:div>
    <w:div w:id="109864624">
      <w:bodyDiv w:val="1"/>
      <w:marLeft w:val="0"/>
      <w:marRight w:val="0"/>
      <w:marTop w:val="0"/>
      <w:marBottom w:val="0"/>
      <w:divBdr>
        <w:top w:val="none" w:sz="0" w:space="0" w:color="auto"/>
        <w:left w:val="none" w:sz="0" w:space="0" w:color="auto"/>
        <w:bottom w:val="none" w:sz="0" w:space="0" w:color="auto"/>
        <w:right w:val="none" w:sz="0" w:space="0" w:color="auto"/>
      </w:divBdr>
    </w:div>
    <w:div w:id="110515536">
      <w:bodyDiv w:val="1"/>
      <w:marLeft w:val="0"/>
      <w:marRight w:val="0"/>
      <w:marTop w:val="0"/>
      <w:marBottom w:val="0"/>
      <w:divBdr>
        <w:top w:val="none" w:sz="0" w:space="0" w:color="auto"/>
        <w:left w:val="none" w:sz="0" w:space="0" w:color="auto"/>
        <w:bottom w:val="none" w:sz="0" w:space="0" w:color="auto"/>
        <w:right w:val="none" w:sz="0" w:space="0" w:color="auto"/>
      </w:divBdr>
    </w:div>
    <w:div w:id="110559397">
      <w:bodyDiv w:val="1"/>
      <w:marLeft w:val="0"/>
      <w:marRight w:val="0"/>
      <w:marTop w:val="0"/>
      <w:marBottom w:val="0"/>
      <w:divBdr>
        <w:top w:val="none" w:sz="0" w:space="0" w:color="auto"/>
        <w:left w:val="none" w:sz="0" w:space="0" w:color="auto"/>
        <w:bottom w:val="none" w:sz="0" w:space="0" w:color="auto"/>
        <w:right w:val="none" w:sz="0" w:space="0" w:color="auto"/>
      </w:divBdr>
    </w:div>
    <w:div w:id="114258777">
      <w:bodyDiv w:val="1"/>
      <w:marLeft w:val="0"/>
      <w:marRight w:val="0"/>
      <w:marTop w:val="0"/>
      <w:marBottom w:val="0"/>
      <w:divBdr>
        <w:top w:val="none" w:sz="0" w:space="0" w:color="auto"/>
        <w:left w:val="none" w:sz="0" w:space="0" w:color="auto"/>
        <w:bottom w:val="none" w:sz="0" w:space="0" w:color="auto"/>
        <w:right w:val="none" w:sz="0" w:space="0" w:color="auto"/>
      </w:divBdr>
    </w:div>
    <w:div w:id="114520665">
      <w:bodyDiv w:val="1"/>
      <w:marLeft w:val="0"/>
      <w:marRight w:val="0"/>
      <w:marTop w:val="0"/>
      <w:marBottom w:val="0"/>
      <w:divBdr>
        <w:top w:val="none" w:sz="0" w:space="0" w:color="auto"/>
        <w:left w:val="none" w:sz="0" w:space="0" w:color="auto"/>
        <w:bottom w:val="none" w:sz="0" w:space="0" w:color="auto"/>
        <w:right w:val="none" w:sz="0" w:space="0" w:color="auto"/>
      </w:divBdr>
    </w:div>
    <w:div w:id="116534105">
      <w:bodyDiv w:val="1"/>
      <w:marLeft w:val="0"/>
      <w:marRight w:val="0"/>
      <w:marTop w:val="0"/>
      <w:marBottom w:val="0"/>
      <w:divBdr>
        <w:top w:val="none" w:sz="0" w:space="0" w:color="auto"/>
        <w:left w:val="none" w:sz="0" w:space="0" w:color="auto"/>
        <w:bottom w:val="none" w:sz="0" w:space="0" w:color="auto"/>
        <w:right w:val="none" w:sz="0" w:space="0" w:color="auto"/>
      </w:divBdr>
    </w:div>
    <w:div w:id="116725200">
      <w:bodyDiv w:val="1"/>
      <w:marLeft w:val="0"/>
      <w:marRight w:val="0"/>
      <w:marTop w:val="0"/>
      <w:marBottom w:val="0"/>
      <w:divBdr>
        <w:top w:val="none" w:sz="0" w:space="0" w:color="auto"/>
        <w:left w:val="none" w:sz="0" w:space="0" w:color="auto"/>
        <w:bottom w:val="none" w:sz="0" w:space="0" w:color="auto"/>
        <w:right w:val="none" w:sz="0" w:space="0" w:color="auto"/>
      </w:divBdr>
    </w:div>
    <w:div w:id="118575139">
      <w:bodyDiv w:val="1"/>
      <w:marLeft w:val="0"/>
      <w:marRight w:val="0"/>
      <w:marTop w:val="0"/>
      <w:marBottom w:val="0"/>
      <w:divBdr>
        <w:top w:val="none" w:sz="0" w:space="0" w:color="auto"/>
        <w:left w:val="none" w:sz="0" w:space="0" w:color="auto"/>
        <w:bottom w:val="none" w:sz="0" w:space="0" w:color="auto"/>
        <w:right w:val="none" w:sz="0" w:space="0" w:color="auto"/>
      </w:divBdr>
    </w:div>
    <w:div w:id="120999248">
      <w:bodyDiv w:val="1"/>
      <w:marLeft w:val="0"/>
      <w:marRight w:val="0"/>
      <w:marTop w:val="0"/>
      <w:marBottom w:val="0"/>
      <w:divBdr>
        <w:top w:val="none" w:sz="0" w:space="0" w:color="auto"/>
        <w:left w:val="none" w:sz="0" w:space="0" w:color="auto"/>
        <w:bottom w:val="none" w:sz="0" w:space="0" w:color="auto"/>
        <w:right w:val="none" w:sz="0" w:space="0" w:color="auto"/>
      </w:divBdr>
    </w:div>
    <w:div w:id="122621512">
      <w:bodyDiv w:val="1"/>
      <w:marLeft w:val="0"/>
      <w:marRight w:val="0"/>
      <w:marTop w:val="0"/>
      <w:marBottom w:val="0"/>
      <w:divBdr>
        <w:top w:val="none" w:sz="0" w:space="0" w:color="auto"/>
        <w:left w:val="none" w:sz="0" w:space="0" w:color="auto"/>
        <w:bottom w:val="none" w:sz="0" w:space="0" w:color="auto"/>
        <w:right w:val="none" w:sz="0" w:space="0" w:color="auto"/>
      </w:divBdr>
    </w:div>
    <w:div w:id="123887117">
      <w:bodyDiv w:val="1"/>
      <w:marLeft w:val="0"/>
      <w:marRight w:val="0"/>
      <w:marTop w:val="0"/>
      <w:marBottom w:val="0"/>
      <w:divBdr>
        <w:top w:val="none" w:sz="0" w:space="0" w:color="auto"/>
        <w:left w:val="none" w:sz="0" w:space="0" w:color="auto"/>
        <w:bottom w:val="none" w:sz="0" w:space="0" w:color="auto"/>
        <w:right w:val="none" w:sz="0" w:space="0" w:color="auto"/>
      </w:divBdr>
    </w:div>
    <w:div w:id="123934470">
      <w:bodyDiv w:val="1"/>
      <w:marLeft w:val="0"/>
      <w:marRight w:val="0"/>
      <w:marTop w:val="0"/>
      <w:marBottom w:val="0"/>
      <w:divBdr>
        <w:top w:val="none" w:sz="0" w:space="0" w:color="auto"/>
        <w:left w:val="none" w:sz="0" w:space="0" w:color="auto"/>
        <w:bottom w:val="none" w:sz="0" w:space="0" w:color="auto"/>
        <w:right w:val="none" w:sz="0" w:space="0" w:color="auto"/>
      </w:divBdr>
    </w:div>
    <w:div w:id="125321820">
      <w:bodyDiv w:val="1"/>
      <w:marLeft w:val="0"/>
      <w:marRight w:val="0"/>
      <w:marTop w:val="0"/>
      <w:marBottom w:val="0"/>
      <w:divBdr>
        <w:top w:val="none" w:sz="0" w:space="0" w:color="auto"/>
        <w:left w:val="none" w:sz="0" w:space="0" w:color="auto"/>
        <w:bottom w:val="none" w:sz="0" w:space="0" w:color="auto"/>
        <w:right w:val="none" w:sz="0" w:space="0" w:color="auto"/>
      </w:divBdr>
    </w:div>
    <w:div w:id="125395984">
      <w:bodyDiv w:val="1"/>
      <w:marLeft w:val="0"/>
      <w:marRight w:val="0"/>
      <w:marTop w:val="0"/>
      <w:marBottom w:val="0"/>
      <w:divBdr>
        <w:top w:val="none" w:sz="0" w:space="0" w:color="auto"/>
        <w:left w:val="none" w:sz="0" w:space="0" w:color="auto"/>
        <w:bottom w:val="none" w:sz="0" w:space="0" w:color="auto"/>
        <w:right w:val="none" w:sz="0" w:space="0" w:color="auto"/>
      </w:divBdr>
    </w:div>
    <w:div w:id="125513471">
      <w:bodyDiv w:val="1"/>
      <w:marLeft w:val="0"/>
      <w:marRight w:val="0"/>
      <w:marTop w:val="0"/>
      <w:marBottom w:val="0"/>
      <w:divBdr>
        <w:top w:val="none" w:sz="0" w:space="0" w:color="auto"/>
        <w:left w:val="none" w:sz="0" w:space="0" w:color="auto"/>
        <w:bottom w:val="none" w:sz="0" w:space="0" w:color="auto"/>
        <w:right w:val="none" w:sz="0" w:space="0" w:color="auto"/>
      </w:divBdr>
    </w:div>
    <w:div w:id="125785558">
      <w:bodyDiv w:val="1"/>
      <w:marLeft w:val="0"/>
      <w:marRight w:val="0"/>
      <w:marTop w:val="0"/>
      <w:marBottom w:val="0"/>
      <w:divBdr>
        <w:top w:val="none" w:sz="0" w:space="0" w:color="auto"/>
        <w:left w:val="none" w:sz="0" w:space="0" w:color="auto"/>
        <w:bottom w:val="none" w:sz="0" w:space="0" w:color="auto"/>
        <w:right w:val="none" w:sz="0" w:space="0" w:color="auto"/>
      </w:divBdr>
    </w:div>
    <w:div w:id="129639667">
      <w:bodyDiv w:val="1"/>
      <w:marLeft w:val="0"/>
      <w:marRight w:val="0"/>
      <w:marTop w:val="0"/>
      <w:marBottom w:val="0"/>
      <w:divBdr>
        <w:top w:val="none" w:sz="0" w:space="0" w:color="auto"/>
        <w:left w:val="none" w:sz="0" w:space="0" w:color="auto"/>
        <w:bottom w:val="none" w:sz="0" w:space="0" w:color="auto"/>
        <w:right w:val="none" w:sz="0" w:space="0" w:color="auto"/>
      </w:divBdr>
    </w:div>
    <w:div w:id="132453391">
      <w:bodyDiv w:val="1"/>
      <w:marLeft w:val="0"/>
      <w:marRight w:val="0"/>
      <w:marTop w:val="0"/>
      <w:marBottom w:val="0"/>
      <w:divBdr>
        <w:top w:val="none" w:sz="0" w:space="0" w:color="auto"/>
        <w:left w:val="none" w:sz="0" w:space="0" w:color="auto"/>
        <w:bottom w:val="none" w:sz="0" w:space="0" w:color="auto"/>
        <w:right w:val="none" w:sz="0" w:space="0" w:color="auto"/>
      </w:divBdr>
    </w:div>
    <w:div w:id="133448106">
      <w:bodyDiv w:val="1"/>
      <w:marLeft w:val="0"/>
      <w:marRight w:val="0"/>
      <w:marTop w:val="0"/>
      <w:marBottom w:val="0"/>
      <w:divBdr>
        <w:top w:val="none" w:sz="0" w:space="0" w:color="auto"/>
        <w:left w:val="none" w:sz="0" w:space="0" w:color="auto"/>
        <w:bottom w:val="none" w:sz="0" w:space="0" w:color="auto"/>
        <w:right w:val="none" w:sz="0" w:space="0" w:color="auto"/>
      </w:divBdr>
    </w:div>
    <w:div w:id="134757502">
      <w:bodyDiv w:val="1"/>
      <w:marLeft w:val="0"/>
      <w:marRight w:val="0"/>
      <w:marTop w:val="0"/>
      <w:marBottom w:val="0"/>
      <w:divBdr>
        <w:top w:val="none" w:sz="0" w:space="0" w:color="auto"/>
        <w:left w:val="none" w:sz="0" w:space="0" w:color="auto"/>
        <w:bottom w:val="none" w:sz="0" w:space="0" w:color="auto"/>
        <w:right w:val="none" w:sz="0" w:space="0" w:color="auto"/>
      </w:divBdr>
    </w:div>
    <w:div w:id="135536886">
      <w:bodyDiv w:val="1"/>
      <w:marLeft w:val="0"/>
      <w:marRight w:val="0"/>
      <w:marTop w:val="0"/>
      <w:marBottom w:val="0"/>
      <w:divBdr>
        <w:top w:val="none" w:sz="0" w:space="0" w:color="auto"/>
        <w:left w:val="none" w:sz="0" w:space="0" w:color="auto"/>
        <w:bottom w:val="none" w:sz="0" w:space="0" w:color="auto"/>
        <w:right w:val="none" w:sz="0" w:space="0" w:color="auto"/>
      </w:divBdr>
    </w:div>
    <w:div w:id="138308957">
      <w:bodyDiv w:val="1"/>
      <w:marLeft w:val="0"/>
      <w:marRight w:val="0"/>
      <w:marTop w:val="0"/>
      <w:marBottom w:val="0"/>
      <w:divBdr>
        <w:top w:val="none" w:sz="0" w:space="0" w:color="auto"/>
        <w:left w:val="none" w:sz="0" w:space="0" w:color="auto"/>
        <w:bottom w:val="none" w:sz="0" w:space="0" w:color="auto"/>
        <w:right w:val="none" w:sz="0" w:space="0" w:color="auto"/>
      </w:divBdr>
    </w:div>
    <w:div w:id="138691560">
      <w:bodyDiv w:val="1"/>
      <w:marLeft w:val="0"/>
      <w:marRight w:val="0"/>
      <w:marTop w:val="0"/>
      <w:marBottom w:val="0"/>
      <w:divBdr>
        <w:top w:val="none" w:sz="0" w:space="0" w:color="auto"/>
        <w:left w:val="none" w:sz="0" w:space="0" w:color="auto"/>
        <w:bottom w:val="none" w:sz="0" w:space="0" w:color="auto"/>
        <w:right w:val="none" w:sz="0" w:space="0" w:color="auto"/>
      </w:divBdr>
    </w:div>
    <w:div w:id="142964912">
      <w:bodyDiv w:val="1"/>
      <w:marLeft w:val="0"/>
      <w:marRight w:val="0"/>
      <w:marTop w:val="0"/>
      <w:marBottom w:val="0"/>
      <w:divBdr>
        <w:top w:val="none" w:sz="0" w:space="0" w:color="auto"/>
        <w:left w:val="none" w:sz="0" w:space="0" w:color="auto"/>
        <w:bottom w:val="none" w:sz="0" w:space="0" w:color="auto"/>
        <w:right w:val="none" w:sz="0" w:space="0" w:color="auto"/>
      </w:divBdr>
    </w:div>
    <w:div w:id="142966419">
      <w:bodyDiv w:val="1"/>
      <w:marLeft w:val="0"/>
      <w:marRight w:val="0"/>
      <w:marTop w:val="0"/>
      <w:marBottom w:val="0"/>
      <w:divBdr>
        <w:top w:val="none" w:sz="0" w:space="0" w:color="auto"/>
        <w:left w:val="none" w:sz="0" w:space="0" w:color="auto"/>
        <w:bottom w:val="none" w:sz="0" w:space="0" w:color="auto"/>
        <w:right w:val="none" w:sz="0" w:space="0" w:color="auto"/>
      </w:divBdr>
    </w:div>
    <w:div w:id="143276227">
      <w:bodyDiv w:val="1"/>
      <w:marLeft w:val="0"/>
      <w:marRight w:val="0"/>
      <w:marTop w:val="0"/>
      <w:marBottom w:val="0"/>
      <w:divBdr>
        <w:top w:val="none" w:sz="0" w:space="0" w:color="auto"/>
        <w:left w:val="none" w:sz="0" w:space="0" w:color="auto"/>
        <w:bottom w:val="none" w:sz="0" w:space="0" w:color="auto"/>
        <w:right w:val="none" w:sz="0" w:space="0" w:color="auto"/>
      </w:divBdr>
    </w:div>
    <w:div w:id="144781161">
      <w:bodyDiv w:val="1"/>
      <w:marLeft w:val="0"/>
      <w:marRight w:val="0"/>
      <w:marTop w:val="0"/>
      <w:marBottom w:val="0"/>
      <w:divBdr>
        <w:top w:val="none" w:sz="0" w:space="0" w:color="auto"/>
        <w:left w:val="none" w:sz="0" w:space="0" w:color="auto"/>
        <w:bottom w:val="none" w:sz="0" w:space="0" w:color="auto"/>
        <w:right w:val="none" w:sz="0" w:space="0" w:color="auto"/>
      </w:divBdr>
    </w:div>
    <w:div w:id="145249684">
      <w:bodyDiv w:val="1"/>
      <w:marLeft w:val="0"/>
      <w:marRight w:val="0"/>
      <w:marTop w:val="0"/>
      <w:marBottom w:val="0"/>
      <w:divBdr>
        <w:top w:val="none" w:sz="0" w:space="0" w:color="auto"/>
        <w:left w:val="none" w:sz="0" w:space="0" w:color="auto"/>
        <w:bottom w:val="none" w:sz="0" w:space="0" w:color="auto"/>
        <w:right w:val="none" w:sz="0" w:space="0" w:color="auto"/>
      </w:divBdr>
    </w:div>
    <w:div w:id="146094348">
      <w:bodyDiv w:val="1"/>
      <w:marLeft w:val="0"/>
      <w:marRight w:val="0"/>
      <w:marTop w:val="0"/>
      <w:marBottom w:val="0"/>
      <w:divBdr>
        <w:top w:val="none" w:sz="0" w:space="0" w:color="auto"/>
        <w:left w:val="none" w:sz="0" w:space="0" w:color="auto"/>
        <w:bottom w:val="none" w:sz="0" w:space="0" w:color="auto"/>
        <w:right w:val="none" w:sz="0" w:space="0" w:color="auto"/>
      </w:divBdr>
    </w:div>
    <w:div w:id="147210093">
      <w:bodyDiv w:val="1"/>
      <w:marLeft w:val="0"/>
      <w:marRight w:val="0"/>
      <w:marTop w:val="0"/>
      <w:marBottom w:val="0"/>
      <w:divBdr>
        <w:top w:val="none" w:sz="0" w:space="0" w:color="auto"/>
        <w:left w:val="none" w:sz="0" w:space="0" w:color="auto"/>
        <w:bottom w:val="none" w:sz="0" w:space="0" w:color="auto"/>
        <w:right w:val="none" w:sz="0" w:space="0" w:color="auto"/>
      </w:divBdr>
    </w:div>
    <w:div w:id="147333204">
      <w:bodyDiv w:val="1"/>
      <w:marLeft w:val="0"/>
      <w:marRight w:val="0"/>
      <w:marTop w:val="0"/>
      <w:marBottom w:val="0"/>
      <w:divBdr>
        <w:top w:val="none" w:sz="0" w:space="0" w:color="auto"/>
        <w:left w:val="none" w:sz="0" w:space="0" w:color="auto"/>
        <w:bottom w:val="none" w:sz="0" w:space="0" w:color="auto"/>
        <w:right w:val="none" w:sz="0" w:space="0" w:color="auto"/>
      </w:divBdr>
    </w:div>
    <w:div w:id="151063921">
      <w:bodyDiv w:val="1"/>
      <w:marLeft w:val="0"/>
      <w:marRight w:val="0"/>
      <w:marTop w:val="0"/>
      <w:marBottom w:val="0"/>
      <w:divBdr>
        <w:top w:val="none" w:sz="0" w:space="0" w:color="auto"/>
        <w:left w:val="none" w:sz="0" w:space="0" w:color="auto"/>
        <w:bottom w:val="none" w:sz="0" w:space="0" w:color="auto"/>
        <w:right w:val="none" w:sz="0" w:space="0" w:color="auto"/>
      </w:divBdr>
    </w:div>
    <w:div w:id="152139390">
      <w:bodyDiv w:val="1"/>
      <w:marLeft w:val="0"/>
      <w:marRight w:val="0"/>
      <w:marTop w:val="0"/>
      <w:marBottom w:val="0"/>
      <w:divBdr>
        <w:top w:val="none" w:sz="0" w:space="0" w:color="auto"/>
        <w:left w:val="none" w:sz="0" w:space="0" w:color="auto"/>
        <w:bottom w:val="none" w:sz="0" w:space="0" w:color="auto"/>
        <w:right w:val="none" w:sz="0" w:space="0" w:color="auto"/>
      </w:divBdr>
    </w:div>
    <w:div w:id="153648222">
      <w:bodyDiv w:val="1"/>
      <w:marLeft w:val="0"/>
      <w:marRight w:val="0"/>
      <w:marTop w:val="0"/>
      <w:marBottom w:val="0"/>
      <w:divBdr>
        <w:top w:val="none" w:sz="0" w:space="0" w:color="auto"/>
        <w:left w:val="none" w:sz="0" w:space="0" w:color="auto"/>
        <w:bottom w:val="none" w:sz="0" w:space="0" w:color="auto"/>
        <w:right w:val="none" w:sz="0" w:space="0" w:color="auto"/>
      </w:divBdr>
    </w:div>
    <w:div w:id="154758988">
      <w:bodyDiv w:val="1"/>
      <w:marLeft w:val="0"/>
      <w:marRight w:val="0"/>
      <w:marTop w:val="0"/>
      <w:marBottom w:val="0"/>
      <w:divBdr>
        <w:top w:val="none" w:sz="0" w:space="0" w:color="auto"/>
        <w:left w:val="none" w:sz="0" w:space="0" w:color="auto"/>
        <w:bottom w:val="none" w:sz="0" w:space="0" w:color="auto"/>
        <w:right w:val="none" w:sz="0" w:space="0" w:color="auto"/>
      </w:divBdr>
    </w:div>
    <w:div w:id="155149698">
      <w:bodyDiv w:val="1"/>
      <w:marLeft w:val="0"/>
      <w:marRight w:val="0"/>
      <w:marTop w:val="0"/>
      <w:marBottom w:val="0"/>
      <w:divBdr>
        <w:top w:val="none" w:sz="0" w:space="0" w:color="auto"/>
        <w:left w:val="none" w:sz="0" w:space="0" w:color="auto"/>
        <w:bottom w:val="none" w:sz="0" w:space="0" w:color="auto"/>
        <w:right w:val="none" w:sz="0" w:space="0" w:color="auto"/>
      </w:divBdr>
    </w:div>
    <w:div w:id="156769536">
      <w:bodyDiv w:val="1"/>
      <w:marLeft w:val="0"/>
      <w:marRight w:val="0"/>
      <w:marTop w:val="0"/>
      <w:marBottom w:val="0"/>
      <w:divBdr>
        <w:top w:val="none" w:sz="0" w:space="0" w:color="auto"/>
        <w:left w:val="none" w:sz="0" w:space="0" w:color="auto"/>
        <w:bottom w:val="none" w:sz="0" w:space="0" w:color="auto"/>
        <w:right w:val="none" w:sz="0" w:space="0" w:color="auto"/>
      </w:divBdr>
    </w:div>
    <w:div w:id="156962967">
      <w:bodyDiv w:val="1"/>
      <w:marLeft w:val="0"/>
      <w:marRight w:val="0"/>
      <w:marTop w:val="0"/>
      <w:marBottom w:val="0"/>
      <w:divBdr>
        <w:top w:val="none" w:sz="0" w:space="0" w:color="auto"/>
        <w:left w:val="none" w:sz="0" w:space="0" w:color="auto"/>
        <w:bottom w:val="none" w:sz="0" w:space="0" w:color="auto"/>
        <w:right w:val="none" w:sz="0" w:space="0" w:color="auto"/>
      </w:divBdr>
    </w:div>
    <w:div w:id="158155326">
      <w:bodyDiv w:val="1"/>
      <w:marLeft w:val="0"/>
      <w:marRight w:val="0"/>
      <w:marTop w:val="0"/>
      <w:marBottom w:val="0"/>
      <w:divBdr>
        <w:top w:val="none" w:sz="0" w:space="0" w:color="auto"/>
        <w:left w:val="none" w:sz="0" w:space="0" w:color="auto"/>
        <w:bottom w:val="none" w:sz="0" w:space="0" w:color="auto"/>
        <w:right w:val="none" w:sz="0" w:space="0" w:color="auto"/>
      </w:divBdr>
    </w:div>
    <w:div w:id="159777155">
      <w:bodyDiv w:val="1"/>
      <w:marLeft w:val="0"/>
      <w:marRight w:val="0"/>
      <w:marTop w:val="0"/>
      <w:marBottom w:val="0"/>
      <w:divBdr>
        <w:top w:val="none" w:sz="0" w:space="0" w:color="auto"/>
        <w:left w:val="none" w:sz="0" w:space="0" w:color="auto"/>
        <w:bottom w:val="none" w:sz="0" w:space="0" w:color="auto"/>
        <w:right w:val="none" w:sz="0" w:space="0" w:color="auto"/>
      </w:divBdr>
    </w:div>
    <w:div w:id="165441210">
      <w:bodyDiv w:val="1"/>
      <w:marLeft w:val="0"/>
      <w:marRight w:val="0"/>
      <w:marTop w:val="0"/>
      <w:marBottom w:val="0"/>
      <w:divBdr>
        <w:top w:val="none" w:sz="0" w:space="0" w:color="auto"/>
        <w:left w:val="none" w:sz="0" w:space="0" w:color="auto"/>
        <w:bottom w:val="none" w:sz="0" w:space="0" w:color="auto"/>
        <w:right w:val="none" w:sz="0" w:space="0" w:color="auto"/>
      </w:divBdr>
    </w:div>
    <w:div w:id="168452984">
      <w:bodyDiv w:val="1"/>
      <w:marLeft w:val="0"/>
      <w:marRight w:val="0"/>
      <w:marTop w:val="0"/>
      <w:marBottom w:val="0"/>
      <w:divBdr>
        <w:top w:val="none" w:sz="0" w:space="0" w:color="auto"/>
        <w:left w:val="none" w:sz="0" w:space="0" w:color="auto"/>
        <w:bottom w:val="none" w:sz="0" w:space="0" w:color="auto"/>
        <w:right w:val="none" w:sz="0" w:space="0" w:color="auto"/>
      </w:divBdr>
    </w:div>
    <w:div w:id="170264135">
      <w:bodyDiv w:val="1"/>
      <w:marLeft w:val="0"/>
      <w:marRight w:val="0"/>
      <w:marTop w:val="0"/>
      <w:marBottom w:val="0"/>
      <w:divBdr>
        <w:top w:val="none" w:sz="0" w:space="0" w:color="auto"/>
        <w:left w:val="none" w:sz="0" w:space="0" w:color="auto"/>
        <w:bottom w:val="none" w:sz="0" w:space="0" w:color="auto"/>
        <w:right w:val="none" w:sz="0" w:space="0" w:color="auto"/>
      </w:divBdr>
    </w:div>
    <w:div w:id="170336560">
      <w:bodyDiv w:val="1"/>
      <w:marLeft w:val="0"/>
      <w:marRight w:val="0"/>
      <w:marTop w:val="0"/>
      <w:marBottom w:val="0"/>
      <w:divBdr>
        <w:top w:val="none" w:sz="0" w:space="0" w:color="auto"/>
        <w:left w:val="none" w:sz="0" w:space="0" w:color="auto"/>
        <w:bottom w:val="none" w:sz="0" w:space="0" w:color="auto"/>
        <w:right w:val="none" w:sz="0" w:space="0" w:color="auto"/>
      </w:divBdr>
    </w:div>
    <w:div w:id="172233394">
      <w:bodyDiv w:val="1"/>
      <w:marLeft w:val="0"/>
      <w:marRight w:val="0"/>
      <w:marTop w:val="0"/>
      <w:marBottom w:val="0"/>
      <w:divBdr>
        <w:top w:val="none" w:sz="0" w:space="0" w:color="auto"/>
        <w:left w:val="none" w:sz="0" w:space="0" w:color="auto"/>
        <w:bottom w:val="none" w:sz="0" w:space="0" w:color="auto"/>
        <w:right w:val="none" w:sz="0" w:space="0" w:color="auto"/>
      </w:divBdr>
    </w:div>
    <w:div w:id="172377128">
      <w:bodyDiv w:val="1"/>
      <w:marLeft w:val="0"/>
      <w:marRight w:val="0"/>
      <w:marTop w:val="0"/>
      <w:marBottom w:val="0"/>
      <w:divBdr>
        <w:top w:val="none" w:sz="0" w:space="0" w:color="auto"/>
        <w:left w:val="none" w:sz="0" w:space="0" w:color="auto"/>
        <w:bottom w:val="none" w:sz="0" w:space="0" w:color="auto"/>
        <w:right w:val="none" w:sz="0" w:space="0" w:color="auto"/>
      </w:divBdr>
    </w:div>
    <w:div w:id="177163964">
      <w:bodyDiv w:val="1"/>
      <w:marLeft w:val="0"/>
      <w:marRight w:val="0"/>
      <w:marTop w:val="0"/>
      <w:marBottom w:val="0"/>
      <w:divBdr>
        <w:top w:val="none" w:sz="0" w:space="0" w:color="auto"/>
        <w:left w:val="none" w:sz="0" w:space="0" w:color="auto"/>
        <w:bottom w:val="none" w:sz="0" w:space="0" w:color="auto"/>
        <w:right w:val="none" w:sz="0" w:space="0" w:color="auto"/>
      </w:divBdr>
    </w:div>
    <w:div w:id="177938503">
      <w:bodyDiv w:val="1"/>
      <w:marLeft w:val="0"/>
      <w:marRight w:val="0"/>
      <w:marTop w:val="0"/>
      <w:marBottom w:val="0"/>
      <w:divBdr>
        <w:top w:val="none" w:sz="0" w:space="0" w:color="auto"/>
        <w:left w:val="none" w:sz="0" w:space="0" w:color="auto"/>
        <w:bottom w:val="none" w:sz="0" w:space="0" w:color="auto"/>
        <w:right w:val="none" w:sz="0" w:space="0" w:color="auto"/>
      </w:divBdr>
    </w:div>
    <w:div w:id="178859565">
      <w:bodyDiv w:val="1"/>
      <w:marLeft w:val="0"/>
      <w:marRight w:val="0"/>
      <w:marTop w:val="0"/>
      <w:marBottom w:val="0"/>
      <w:divBdr>
        <w:top w:val="none" w:sz="0" w:space="0" w:color="auto"/>
        <w:left w:val="none" w:sz="0" w:space="0" w:color="auto"/>
        <w:bottom w:val="none" w:sz="0" w:space="0" w:color="auto"/>
        <w:right w:val="none" w:sz="0" w:space="0" w:color="auto"/>
      </w:divBdr>
    </w:div>
    <w:div w:id="179510122">
      <w:bodyDiv w:val="1"/>
      <w:marLeft w:val="0"/>
      <w:marRight w:val="0"/>
      <w:marTop w:val="0"/>
      <w:marBottom w:val="0"/>
      <w:divBdr>
        <w:top w:val="none" w:sz="0" w:space="0" w:color="auto"/>
        <w:left w:val="none" w:sz="0" w:space="0" w:color="auto"/>
        <w:bottom w:val="none" w:sz="0" w:space="0" w:color="auto"/>
        <w:right w:val="none" w:sz="0" w:space="0" w:color="auto"/>
      </w:divBdr>
    </w:div>
    <w:div w:id="180319848">
      <w:bodyDiv w:val="1"/>
      <w:marLeft w:val="0"/>
      <w:marRight w:val="0"/>
      <w:marTop w:val="0"/>
      <w:marBottom w:val="0"/>
      <w:divBdr>
        <w:top w:val="none" w:sz="0" w:space="0" w:color="auto"/>
        <w:left w:val="none" w:sz="0" w:space="0" w:color="auto"/>
        <w:bottom w:val="none" w:sz="0" w:space="0" w:color="auto"/>
        <w:right w:val="none" w:sz="0" w:space="0" w:color="auto"/>
      </w:divBdr>
    </w:div>
    <w:div w:id="180553051">
      <w:bodyDiv w:val="1"/>
      <w:marLeft w:val="0"/>
      <w:marRight w:val="0"/>
      <w:marTop w:val="0"/>
      <w:marBottom w:val="0"/>
      <w:divBdr>
        <w:top w:val="none" w:sz="0" w:space="0" w:color="auto"/>
        <w:left w:val="none" w:sz="0" w:space="0" w:color="auto"/>
        <w:bottom w:val="none" w:sz="0" w:space="0" w:color="auto"/>
        <w:right w:val="none" w:sz="0" w:space="0" w:color="auto"/>
      </w:divBdr>
    </w:div>
    <w:div w:id="182060941">
      <w:bodyDiv w:val="1"/>
      <w:marLeft w:val="0"/>
      <w:marRight w:val="0"/>
      <w:marTop w:val="0"/>
      <w:marBottom w:val="0"/>
      <w:divBdr>
        <w:top w:val="none" w:sz="0" w:space="0" w:color="auto"/>
        <w:left w:val="none" w:sz="0" w:space="0" w:color="auto"/>
        <w:bottom w:val="none" w:sz="0" w:space="0" w:color="auto"/>
        <w:right w:val="none" w:sz="0" w:space="0" w:color="auto"/>
      </w:divBdr>
    </w:div>
    <w:div w:id="182256698">
      <w:bodyDiv w:val="1"/>
      <w:marLeft w:val="0"/>
      <w:marRight w:val="0"/>
      <w:marTop w:val="0"/>
      <w:marBottom w:val="0"/>
      <w:divBdr>
        <w:top w:val="none" w:sz="0" w:space="0" w:color="auto"/>
        <w:left w:val="none" w:sz="0" w:space="0" w:color="auto"/>
        <w:bottom w:val="none" w:sz="0" w:space="0" w:color="auto"/>
        <w:right w:val="none" w:sz="0" w:space="0" w:color="auto"/>
      </w:divBdr>
    </w:div>
    <w:div w:id="182597841">
      <w:bodyDiv w:val="1"/>
      <w:marLeft w:val="0"/>
      <w:marRight w:val="0"/>
      <w:marTop w:val="0"/>
      <w:marBottom w:val="0"/>
      <w:divBdr>
        <w:top w:val="none" w:sz="0" w:space="0" w:color="auto"/>
        <w:left w:val="none" w:sz="0" w:space="0" w:color="auto"/>
        <w:bottom w:val="none" w:sz="0" w:space="0" w:color="auto"/>
        <w:right w:val="none" w:sz="0" w:space="0" w:color="auto"/>
      </w:divBdr>
    </w:div>
    <w:div w:id="183635151">
      <w:bodyDiv w:val="1"/>
      <w:marLeft w:val="0"/>
      <w:marRight w:val="0"/>
      <w:marTop w:val="0"/>
      <w:marBottom w:val="0"/>
      <w:divBdr>
        <w:top w:val="none" w:sz="0" w:space="0" w:color="auto"/>
        <w:left w:val="none" w:sz="0" w:space="0" w:color="auto"/>
        <w:bottom w:val="none" w:sz="0" w:space="0" w:color="auto"/>
        <w:right w:val="none" w:sz="0" w:space="0" w:color="auto"/>
      </w:divBdr>
    </w:div>
    <w:div w:id="183790022">
      <w:bodyDiv w:val="1"/>
      <w:marLeft w:val="0"/>
      <w:marRight w:val="0"/>
      <w:marTop w:val="0"/>
      <w:marBottom w:val="0"/>
      <w:divBdr>
        <w:top w:val="none" w:sz="0" w:space="0" w:color="auto"/>
        <w:left w:val="none" w:sz="0" w:space="0" w:color="auto"/>
        <w:bottom w:val="none" w:sz="0" w:space="0" w:color="auto"/>
        <w:right w:val="none" w:sz="0" w:space="0" w:color="auto"/>
      </w:divBdr>
    </w:div>
    <w:div w:id="186062480">
      <w:bodyDiv w:val="1"/>
      <w:marLeft w:val="0"/>
      <w:marRight w:val="0"/>
      <w:marTop w:val="0"/>
      <w:marBottom w:val="0"/>
      <w:divBdr>
        <w:top w:val="none" w:sz="0" w:space="0" w:color="auto"/>
        <w:left w:val="none" w:sz="0" w:space="0" w:color="auto"/>
        <w:bottom w:val="none" w:sz="0" w:space="0" w:color="auto"/>
        <w:right w:val="none" w:sz="0" w:space="0" w:color="auto"/>
      </w:divBdr>
    </w:div>
    <w:div w:id="186606757">
      <w:bodyDiv w:val="1"/>
      <w:marLeft w:val="0"/>
      <w:marRight w:val="0"/>
      <w:marTop w:val="0"/>
      <w:marBottom w:val="0"/>
      <w:divBdr>
        <w:top w:val="none" w:sz="0" w:space="0" w:color="auto"/>
        <w:left w:val="none" w:sz="0" w:space="0" w:color="auto"/>
        <w:bottom w:val="none" w:sz="0" w:space="0" w:color="auto"/>
        <w:right w:val="none" w:sz="0" w:space="0" w:color="auto"/>
      </w:divBdr>
    </w:div>
    <w:div w:id="189030836">
      <w:bodyDiv w:val="1"/>
      <w:marLeft w:val="0"/>
      <w:marRight w:val="0"/>
      <w:marTop w:val="0"/>
      <w:marBottom w:val="0"/>
      <w:divBdr>
        <w:top w:val="none" w:sz="0" w:space="0" w:color="auto"/>
        <w:left w:val="none" w:sz="0" w:space="0" w:color="auto"/>
        <w:bottom w:val="none" w:sz="0" w:space="0" w:color="auto"/>
        <w:right w:val="none" w:sz="0" w:space="0" w:color="auto"/>
      </w:divBdr>
    </w:div>
    <w:div w:id="192037360">
      <w:bodyDiv w:val="1"/>
      <w:marLeft w:val="0"/>
      <w:marRight w:val="0"/>
      <w:marTop w:val="0"/>
      <w:marBottom w:val="0"/>
      <w:divBdr>
        <w:top w:val="none" w:sz="0" w:space="0" w:color="auto"/>
        <w:left w:val="none" w:sz="0" w:space="0" w:color="auto"/>
        <w:bottom w:val="none" w:sz="0" w:space="0" w:color="auto"/>
        <w:right w:val="none" w:sz="0" w:space="0" w:color="auto"/>
      </w:divBdr>
    </w:div>
    <w:div w:id="192353055">
      <w:bodyDiv w:val="1"/>
      <w:marLeft w:val="0"/>
      <w:marRight w:val="0"/>
      <w:marTop w:val="0"/>
      <w:marBottom w:val="0"/>
      <w:divBdr>
        <w:top w:val="none" w:sz="0" w:space="0" w:color="auto"/>
        <w:left w:val="none" w:sz="0" w:space="0" w:color="auto"/>
        <w:bottom w:val="none" w:sz="0" w:space="0" w:color="auto"/>
        <w:right w:val="none" w:sz="0" w:space="0" w:color="auto"/>
      </w:divBdr>
    </w:div>
    <w:div w:id="192378523">
      <w:bodyDiv w:val="1"/>
      <w:marLeft w:val="0"/>
      <w:marRight w:val="0"/>
      <w:marTop w:val="0"/>
      <w:marBottom w:val="0"/>
      <w:divBdr>
        <w:top w:val="none" w:sz="0" w:space="0" w:color="auto"/>
        <w:left w:val="none" w:sz="0" w:space="0" w:color="auto"/>
        <w:bottom w:val="none" w:sz="0" w:space="0" w:color="auto"/>
        <w:right w:val="none" w:sz="0" w:space="0" w:color="auto"/>
      </w:divBdr>
    </w:div>
    <w:div w:id="192616286">
      <w:bodyDiv w:val="1"/>
      <w:marLeft w:val="0"/>
      <w:marRight w:val="0"/>
      <w:marTop w:val="0"/>
      <w:marBottom w:val="0"/>
      <w:divBdr>
        <w:top w:val="none" w:sz="0" w:space="0" w:color="auto"/>
        <w:left w:val="none" w:sz="0" w:space="0" w:color="auto"/>
        <w:bottom w:val="none" w:sz="0" w:space="0" w:color="auto"/>
        <w:right w:val="none" w:sz="0" w:space="0" w:color="auto"/>
      </w:divBdr>
    </w:div>
    <w:div w:id="193926191">
      <w:bodyDiv w:val="1"/>
      <w:marLeft w:val="0"/>
      <w:marRight w:val="0"/>
      <w:marTop w:val="0"/>
      <w:marBottom w:val="0"/>
      <w:divBdr>
        <w:top w:val="none" w:sz="0" w:space="0" w:color="auto"/>
        <w:left w:val="none" w:sz="0" w:space="0" w:color="auto"/>
        <w:bottom w:val="none" w:sz="0" w:space="0" w:color="auto"/>
        <w:right w:val="none" w:sz="0" w:space="0" w:color="auto"/>
      </w:divBdr>
    </w:div>
    <w:div w:id="194658392">
      <w:bodyDiv w:val="1"/>
      <w:marLeft w:val="0"/>
      <w:marRight w:val="0"/>
      <w:marTop w:val="0"/>
      <w:marBottom w:val="0"/>
      <w:divBdr>
        <w:top w:val="none" w:sz="0" w:space="0" w:color="auto"/>
        <w:left w:val="none" w:sz="0" w:space="0" w:color="auto"/>
        <w:bottom w:val="none" w:sz="0" w:space="0" w:color="auto"/>
        <w:right w:val="none" w:sz="0" w:space="0" w:color="auto"/>
      </w:divBdr>
    </w:div>
    <w:div w:id="195654868">
      <w:bodyDiv w:val="1"/>
      <w:marLeft w:val="0"/>
      <w:marRight w:val="0"/>
      <w:marTop w:val="0"/>
      <w:marBottom w:val="0"/>
      <w:divBdr>
        <w:top w:val="none" w:sz="0" w:space="0" w:color="auto"/>
        <w:left w:val="none" w:sz="0" w:space="0" w:color="auto"/>
        <w:bottom w:val="none" w:sz="0" w:space="0" w:color="auto"/>
        <w:right w:val="none" w:sz="0" w:space="0" w:color="auto"/>
      </w:divBdr>
    </w:div>
    <w:div w:id="200747681">
      <w:bodyDiv w:val="1"/>
      <w:marLeft w:val="0"/>
      <w:marRight w:val="0"/>
      <w:marTop w:val="0"/>
      <w:marBottom w:val="0"/>
      <w:divBdr>
        <w:top w:val="none" w:sz="0" w:space="0" w:color="auto"/>
        <w:left w:val="none" w:sz="0" w:space="0" w:color="auto"/>
        <w:bottom w:val="none" w:sz="0" w:space="0" w:color="auto"/>
        <w:right w:val="none" w:sz="0" w:space="0" w:color="auto"/>
      </w:divBdr>
    </w:div>
    <w:div w:id="201941700">
      <w:bodyDiv w:val="1"/>
      <w:marLeft w:val="0"/>
      <w:marRight w:val="0"/>
      <w:marTop w:val="0"/>
      <w:marBottom w:val="0"/>
      <w:divBdr>
        <w:top w:val="none" w:sz="0" w:space="0" w:color="auto"/>
        <w:left w:val="none" w:sz="0" w:space="0" w:color="auto"/>
        <w:bottom w:val="none" w:sz="0" w:space="0" w:color="auto"/>
        <w:right w:val="none" w:sz="0" w:space="0" w:color="auto"/>
      </w:divBdr>
    </w:div>
    <w:div w:id="202182793">
      <w:bodyDiv w:val="1"/>
      <w:marLeft w:val="0"/>
      <w:marRight w:val="0"/>
      <w:marTop w:val="0"/>
      <w:marBottom w:val="0"/>
      <w:divBdr>
        <w:top w:val="none" w:sz="0" w:space="0" w:color="auto"/>
        <w:left w:val="none" w:sz="0" w:space="0" w:color="auto"/>
        <w:bottom w:val="none" w:sz="0" w:space="0" w:color="auto"/>
        <w:right w:val="none" w:sz="0" w:space="0" w:color="auto"/>
      </w:divBdr>
    </w:div>
    <w:div w:id="207575106">
      <w:bodyDiv w:val="1"/>
      <w:marLeft w:val="0"/>
      <w:marRight w:val="0"/>
      <w:marTop w:val="0"/>
      <w:marBottom w:val="0"/>
      <w:divBdr>
        <w:top w:val="none" w:sz="0" w:space="0" w:color="auto"/>
        <w:left w:val="none" w:sz="0" w:space="0" w:color="auto"/>
        <w:bottom w:val="none" w:sz="0" w:space="0" w:color="auto"/>
        <w:right w:val="none" w:sz="0" w:space="0" w:color="auto"/>
      </w:divBdr>
    </w:div>
    <w:div w:id="208802705">
      <w:bodyDiv w:val="1"/>
      <w:marLeft w:val="0"/>
      <w:marRight w:val="0"/>
      <w:marTop w:val="0"/>
      <w:marBottom w:val="0"/>
      <w:divBdr>
        <w:top w:val="none" w:sz="0" w:space="0" w:color="auto"/>
        <w:left w:val="none" w:sz="0" w:space="0" w:color="auto"/>
        <w:bottom w:val="none" w:sz="0" w:space="0" w:color="auto"/>
        <w:right w:val="none" w:sz="0" w:space="0" w:color="auto"/>
      </w:divBdr>
    </w:div>
    <w:div w:id="209074916">
      <w:bodyDiv w:val="1"/>
      <w:marLeft w:val="0"/>
      <w:marRight w:val="0"/>
      <w:marTop w:val="0"/>
      <w:marBottom w:val="0"/>
      <w:divBdr>
        <w:top w:val="none" w:sz="0" w:space="0" w:color="auto"/>
        <w:left w:val="none" w:sz="0" w:space="0" w:color="auto"/>
        <w:bottom w:val="none" w:sz="0" w:space="0" w:color="auto"/>
        <w:right w:val="none" w:sz="0" w:space="0" w:color="auto"/>
      </w:divBdr>
    </w:div>
    <w:div w:id="209075007">
      <w:bodyDiv w:val="1"/>
      <w:marLeft w:val="0"/>
      <w:marRight w:val="0"/>
      <w:marTop w:val="0"/>
      <w:marBottom w:val="0"/>
      <w:divBdr>
        <w:top w:val="none" w:sz="0" w:space="0" w:color="auto"/>
        <w:left w:val="none" w:sz="0" w:space="0" w:color="auto"/>
        <w:bottom w:val="none" w:sz="0" w:space="0" w:color="auto"/>
        <w:right w:val="none" w:sz="0" w:space="0" w:color="auto"/>
      </w:divBdr>
    </w:div>
    <w:div w:id="211039669">
      <w:bodyDiv w:val="1"/>
      <w:marLeft w:val="0"/>
      <w:marRight w:val="0"/>
      <w:marTop w:val="0"/>
      <w:marBottom w:val="0"/>
      <w:divBdr>
        <w:top w:val="none" w:sz="0" w:space="0" w:color="auto"/>
        <w:left w:val="none" w:sz="0" w:space="0" w:color="auto"/>
        <w:bottom w:val="none" w:sz="0" w:space="0" w:color="auto"/>
        <w:right w:val="none" w:sz="0" w:space="0" w:color="auto"/>
      </w:divBdr>
    </w:div>
    <w:div w:id="211423714">
      <w:bodyDiv w:val="1"/>
      <w:marLeft w:val="0"/>
      <w:marRight w:val="0"/>
      <w:marTop w:val="0"/>
      <w:marBottom w:val="0"/>
      <w:divBdr>
        <w:top w:val="none" w:sz="0" w:space="0" w:color="auto"/>
        <w:left w:val="none" w:sz="0" w:space="0" w:color="auto"/>
        <w:bottom w:val="none" w:sz="0" w:space="0" w:color="auto"/>
        <w:right w:val="none" w:sz="0" w:space="0" w:color="auto"/>
      </w:divBdr>
    </w:div>
    <w:div w:id="213275534">
      <w:bodyDiv w:val="1"/>
      <w:marLeft w:val="0"/>
      <w:marRight w:val="0"/>
      <w:marTop w:val="0"/>
      <w:marBottom w:val="0"/>
      <w:divBdr>
        <w:top w:val="none" w:sz="0" w:space="0" w:color="auto"/>
        <w:left w:val="none" w:sz="0" w:space="0" w:color="auto"/>
        <w:bottom w:val="none" w:sz="0" w:space="0" w:color="auto"/>
        <w:right w:val="none" w:sz="0" w:space="0" w:color="auto"/>
      </w:divBdr>
    </w:div>
    <w:div w:id="216480028">
      <w:bodyDiv w:val="1"/>
      <w:marLeft w:val="0"/>
      <w:marRight w:val="0"/>
      <w:marTop w:val="0"/>
      <w:marBottom w:val="0"/>
      <w:divBdr>
        <w:top w:val="none" w:sz="0" w:space="0" w:color="auto"/>
        <w:left w:val="none" w:sz="0" w:space="0" w:color="auto"/>
        <w:bottom w:val="none" w:sz="0" w:space="0" w:color="auto"/>
        <w:right w:val="none" w:sz="0" w:space="0" w:color="auto"/>
      </w:divBdr>
    </w:div>
    <w:div w:id="216625588">
      <w:bodyDiv w:val="1"/>
      <w:marLeft w:val="0"/>
      <w:marRight w:val="0"/>
      <w:marTop w:val="0"/>
      <w:marBottom w:val="0"/>
      <w:divBdr>
        <w:top w:val="none" w:sz="0" w:space="0" w:color="auto"/>
        <w:left w:val="none" w:sz="0" w:space="0" w:color="auto"/>
        <w:bottom w:val="none" w:sz="0" w:space="0" w:color="auto"/>
        <w:right w:val="none" w:sz="0" w:space="0" w:color="auto"/>
      </w:divBdr>
    </w:div>
    <w:div w:id="217402580">
      <w:bodyDiv w:val="1"/>
      <w:marLeft w:val="0"/>
      <w:marRight w:val="0"/>
      <w:marTop w:val="0"/>
      <w:marBottom w:val="0"/>
      <w:divBdr>
        <w:top w:val="none" w:sz="0" w:space="0" w:color="auto"/>
        <w:left w:val="none" w:sz="0" w:space="0" w:color="auto"/>
        <w:bottom w:val="none" w:sz="0" w:space="0" w:color="auto"/>
        <w:right w:val="none" w:sz="0" w:space="0" w:color="auto"/>
      </w:divBdr>
    </w:div>
    <w:div w:id="217521226">
      <w:bodyDiv w:val="1"/>
      <w:marLeft w:val="0"/>
      <w:marRight w:val="0"/>
      <w:marTop w:val="0"/>
      <w:marBottom w:val="0"/>
      <w:divBdr>
        <w:top w:val="none" w:sz="0" w:space="0" w:color="auto"/>
        <w:left w:val="none" w:sz="0" w:space="0" w:color="auto"/>
        <w:bottom w:val="none" w:sz="0" w:space="0" w:color="auto"/>
        <w:right w:val="none" w:sz="0" w:space="0" w:color="auto"/>
      </w:divBdr>
    </w:div>
    <w:div w:id="217984411">
      <w:bodyDiv w:val="1"/>
      <w:marLeft w:val="0"/>
      <w:marRight w:val="0"/>
      <w:marTop w:val="0"/>
      <w:marBottom w:val="0"/>
      <w:divBdr>
        <w:top w:val="none" w:sz="0" w:space="0" w:color="auto"/>
        <w:left w:val="none" w:sz="0" w:space="0" w:color="auto"/>
        <w:bottom w:val="none" w:sz="0" w:space="0" w:color="auto"/>
        <w:right w:val="none" w:sz="0" w:space="0" w:color="auto"/>
      </w:divBdr>
    </w:div>
    <w:div w:id="218439261">
      <w:bodyDiv w:val="1"/>
      <w:marLeft w:val="0"/>
      <w:marRight w:val="0"/>
      <w:marTop w:val="0"/>
      <w:marBottom w:val="0"/>
      <w:divBdr>
        <w:top w:val="none" w:sz="0" w:space="0" w:color="auto"/>
        <w:left w:val="none" w:sz="0" w:space="0" w:color="auto"/>
        <w:bottom w:val="none" w:sz="0" w:space="0" w:color="auto"/>
        <w:right w:val="none" w:sz="0" w:space="0" w:color="auto"/>
      </w:divBdr>
    </w:div>
    <w:div w:id="219680239">
      <w:bodyDiv w:val="1"/>
      <w:marLeft w:val="0"/>
      <w:marRight w:val="0"/>
      <w:marTop w:val="0"/>
      <w:marBottom w:val="0"/>
      <w:divBdr>
        <w:top w:val="none" w:sz="0" w:space="0" w:color="auto"/>
        <w:left w:val="none" w:sz="0" w:space="0" w:color="auto"/>
        <w:bottom w:val="none" w:sz="0" w:space="0" w:color="auto"/>
        <w:right w:val="none" w:sz="0" w:space="0" w:color="auto"/>
      </w:divBdr>
    </w:div>
    <w:div w:id="220094117">
      <w:bodyDiv w:val="1"/>
      <w:marLeft w:val="0"/>
      <w:marRight w:val="0"/>
      <w:marTop w:val="0"/>
      <w:marBottom w:val="0"/>
      <w:divBdr>
        <w:top w:val="none" w:sz="0" w:space="0" w:color="auto"/>
        <w:left w:val="none" w:sz="0" w:space="0" w:color="auto"/>
        <w:bottom w:val="none" w:sz="0" w:space="0" w:color="auto"/>
        <w:right w:val="none" w:sz="0" w:space="0" w:color="auto"/>
      </w:divBdr>
    </w:div>
    <w:div w:id="221718073">
      <w:bodyDiv w:val="1"/>
      <w:marLeft w:val="0"/>
      <w:marRight w:val="0"/>
      <w:marTop w:val="0"/>
      <w:marBottom w:val="0"/>
      <w:divBdr>
        <w:top w:val="none" w:sz="0" w:space="0" w:color="auto"/>
        <w:left w:val="none" w:sz="0" w:space="0" w:color="auto"/>
        <w:bottom w:val="none" w:sz="0" w:space="0" w:color="auto"/>
        <w:right w:val="none" w:sz="0" w:space="0" w:color="auto"/>
      </w:divBdr>
    </w:div>
    <w:div w:id="222061924">
      <w:bodyDiv w:val="1"/>
      <w:marLeft w:val="0"/>
      <w:marRight w:val="0"/>
      <w:marTop w:val="0"/>
      <w:marBottom w:val="0"/>
      <w:divBdr>
        <w:top w:val="none" w:sz="0" w:space="0" w:color="auto"/>
        <w:left w:val="none" w:sz="0" w:space="0" w:color="auto"/>
        <w:bottom w:val="none" w:sz="0" w:space="0" w:color="auto"/>
        <w:right w:val="none" w:sz="0" w:space="0" w:color="auto"/>
      </w:divBdr>
    </w:div>
    <w:div w:id="223031858">
      <w:bodyDiv w:val="1"/>
      <w:marLeft w:val="0"/>
      <w:marRight w:val="0"/>
      <w:marTop w:val="0"/>
      <w:marBottom w:val="0"/>
      <w:divBdr>
        <w:top w:val="none" w:sz="0" w:space="0" w:color="auto"/>
        <w:left w:val="none" w:sz="0" w:space="0" w:color="auto"/>
        <w:bottom w:val="none" w:sz="0" w:space="0" w:color="auto"/>
        <w:right w:val="none" w:sz="0" w:space="0" w:color="auto"/>
      </w:divBdr>
    </w:div>
    <w:div w:id="223682096">
      <w:bodyDiv w:val="1"/>
      <w:marLeft w:val="0"/>
      <w:marRight w:val="0"/>
      <w:marTop w:val="0"/>
      <w:marBottom w:val="0"/>
      <w:divBdr>
        <w:top w:val="none" w:sz="0" w:space="0" w:color="auto"/>
        <w:left w:val="none" w:sz="0" w:space="0" w:color="auto"/>
        <w:bottom w:val="none" w:sz="0" w:space="0" w:color="auto"/>
        <w:right w:val="none" w:sz="0" w:space="0" w:color="auto"/>
      </w:divBdr>
    </w:div>
    <w:div w:id="224264590">
      <w:bodyDiv w:val="1"/>
      <w:marLeft w:val="0"/>
      <w:marRight w:val="0"/>
      <w:marTop w:val="0"/>
      <w:marBottom w:val="0"/>
      <w:divBdr>
        <w:top w:val="none" w:sz="0" w:space="0" w:color="auto"/>
        <w:left w:val="none" w:sz="0" w:space="0" w:color="auto"/>
        <w:bottom w:val="none" w:sz="0" w:space="0" w:color="auto"/>
        <w:right w:val="none" w:sz="0" w:space="0" w:color="auto"/>
      </w:divBdr>
    </w:div>
    <w:div w:id="226693289">
      <w:bodyDiv w:val="1"/>
      <w:marLeft w:val="0"/>
      <w:marRight w:val="0"/>
      <w:marTop w:val="0"/>
      <w:marBottom w:val="0"/>
      <w:divBdr>
        <w:top w:val="none" w:sz="0" w:space="0" w:color="auto"/>
        <w:left w:val="none" w:sz="0" w:space="0" w:color="auto"/>
        <w:bottom w:val="none" w:sz="0" w:space="0" w:color="auto"/>
        <w:right w:val="none" w:sz="0" w:space="0" w:color="auto"/>
      </w:divBdr>
    </w:div>
    <w:div w:id="227233999">
      <w:bodyDiv w:val="1"/>
      <w:marLeft w:val="0"/>
      <w:marRight w:val="0"/>
      <w:marTop w:val="0"/>
      <w:marBottom w:val="0"/>
      <w:divBdr>
        <w:top w:val="none" w:sz="0" w:space="0" w:color="auto"/>
        <w:left w:val="none" w:sz="0" w:space="0" w:color="auto"/>
        <w:bottom w:val="none" w:sz="0" w:space="0" w:color="auto"/>
        <w:right w:val="none" w:sz="0" w:space="0" w:color="auto"/>
      </w:divBdr>
    </w:div>
    <w:div w:id="228613499">
      <w:bodyDiv w:val="1"/>
      <w:marLeft w:val="0"/>
      <w:marRight w:val="0"/>
      <w:marTop w:val="0"/>
      <w:marBottom w:val="0"/>
      <w:divBdr>
        <w:top w:val="none" w:sz="0" w:space="0" w:color="auto"/>
        <w:left w:val="none" w:sz="0" w:space="0" w:color="auto"/>
        <w:bottom w:val="none" w:sz="0" w:space="0" w:color="auto"/>
        <w:right w:val="none" w:sz="0" w:space="0" w:color="auto"/>
      </w:divBdr>
    </w:div>
    <w:div w:id="230846198">
      <w:bodyDiv w:val="1"/>
      <w:marLeft w:val="0"/>
      <w:marRight w:val="0"/>
      <w:marTop w:val="0"/>
      <w:marBottom w:val="0"/>
      <w:divBdr>
        <w:top w:val="none" w:sz="0" w:space="0" w:color="auto"/>
        <w:left w:val="none" w:sz="0" w:space="0" w:color="auto"/>
        <w:bottom w:val="none" w:sz="0" w:space="0" w:color="auto"/>
        <w:right w:val="none" w:sz="0" w:space="0" w:color="auto"/>
      </w:divBdr>
    </w:div>
    <w:div w:id="230965616">
      <w:bodyDiv w:val="1"/>
      <w:marLeft w:val="0"/>
      <w:marRight w:val="0"/>
      <w:marTop w:val="0"/>
      <w:marBottom w:val="0"/>
      <w:divBdr>
        <w:top w:val="none" w:sz="0" w:space="0" w:color="auto"/>
        <w:left w:val="none" w:sz="0" w:space="0" w:color="auto"/>
        <w:bottom w:val="none" w:sz="0" w:space="0" w:color="auto"/>
        <w:right w:val="none" w:sz="0" w:space="0" w:color="auto"/>
      </w:divBdr>
    </w:div>
    <w:div w:id="231936073">
      <w:bodyDiv w:val="1"/>
      <w:marLeft w:val="0"/>
      <w:marRight w:val="0"/>
      <w:marTop w:val="0"/>
      <w:marBottom w:val="0"/>
      <w:divBdr>
        <w:top w:val="none" w:sz="0" w:space="0" w:color="auto"/>
        <w:left w:val="none" w:sz="0" w:space="0" w:color="auto"/>
        <w:bottom w:val="none" w:sz="0" w:space="0" w:color="auto"/>
        <w:right w:val="none" w:sz="0" w:space="0" w:color="auto"/>
      </w:divBdr>
    </w:div>
    <w:div w:id="232545580">
      <w:bodyDiv w:val="1"/>
      <w:marLeft w:val="0"/>
      <w:marRight w:val="0"/>
      <w:marTop w:val="0"/>
      <w:marBottom w:val="0"/>
      <w:divBdr>
        <w:top w:val="none" w:sz="0" w:space="0" w:color="auto"/>
        <w:left w:val="none" w:sz="0" w:space="0" w:color="auto"/>
        <w:bottom w:val="none" w:sz="0" w:space="0" w:color="auto"/>
        <w:right w:val="none" w:sz="0" w:space="0" w:color="auto"/>
      </w:divBdr>
    </w:div>
    <w:div w:id="233900267">
      <w:bodyDiv w:val="1"/>
      <w:marLeft w:val="0"/>
      <w:marRight w:val="0"/>
      <w:marTop w:val="0"/>
      <w:marBottom w:val="0"/>
      <w:divBdr>
        <w:top w:val="none" w:sz="0" w:space="0" w:color="auto"/>
        <w:left w:val="none" w:sz="0" w:space="0" w:color="auto"/>
        <w:bottom w:val="none" w:sz="0" w:space="0" w:color="auto"/>
        <w:right w:val="none" w:sz="0" w:space="0" w:color="auto"/>
      </w:divBdr>
    </w:div>
    <w:div w:id="235631911">
      <w:bodyDiv w:val="1"/>
      <w:marLeft w:val="0"/>
      <w:marRight w:val="0"/>
      <w:marTop w:val="0"/>
      <w:marBottom w:val="0"/>
      <w:divBdr>
        <w:top w:val="none" w:sz="0" w:space="0" w:color="auto"/>
        <w:left w:val="none" w:sz="0" w:space="0" w:color="auto"/>
        <w:bottom w:val="none" w:sz="0" w:space="0" w:color="auto"/>
        <w:right w:val="none" w:sz="0" w:space="0" w:color="auto"/>
      </w:divBdr>
    </w:div>
    <w:div w:id="235744539">
      <w:bodyDiv w:val="1"/>
      <w:marLeft w:val="0"/>
      <w:marRight w:val="0"/>
      <w:marTop w:val="0"/>
      <w:marBottom w:val="0"/>
      <w:divBdr>
        <w:top w:val="none" w:sz="0" w:space="0" w:color="auto"/>
        <w:left w:val="none" w:sz="0" w:space="0" w:color="auto"/>
        <w:bottom w:val="none" w:sz="0" w:space="0" w:color="auto"/>
        <w:right w:val="none" w:sz="0" w:space="0" w:color="auto"/>
      </w:divBdr>
    </w:div>
    <w:div w:id="236091650">
      <w:bodyDiv w:val="1"/>
      <w:marLeft w:val="0"/>
      <w:marRight w:val="0"/>
      <w:marTop w:val="0"/>
      <w:marBottom w:val="0"/>
      <w:divBdr>
        <w:top w:val="none" w:sz="0" w:space="0" w:color="auto"/>
        <w:left w:val="none" w:sz="0" w:space="0" w:color="auto"/>
        <w:bottom w:val="none" w:sz="0" w:space="0" w:color="auto"/>
        <w:right w:val="none" w:sz="0" w:space="0" w:color="auto"/>
      </w:divBdr>
    </w:div>
    <w:div w:id="237324200">
      <w:bodyDiv w:val="1"/>
      <w:marLeft w:val="0"/>
      <w:marRight w:val="0"/>
      <w:marTop w:val="0"/>
      <w:marBottom w:val="0"/>
      <w:divBdr>
        <w:top w:val="none" w:sz="0" w:space="0" w:color="auto"/>
        <w:left w:val="none" w:sz="0" w:space="0" w:color="auto"/>
        <w:bottom w:val="none" w:sz="0" w:space="0" w:color="auto"/>
        <w:right w:val="none" w:sz="0" w:space="0" w:color="auto"/>
      </w:divBdr>
    </w:div>
    <w:div w:id="238490401">
      <w:bodyDiv w:val="1"/>
      <w:marLeft w:val="0"/>
      <w:marRight w:val="0"/>
      <w:marTop w:val="0"/>
      <w:marBottom w:val="0"/>
      <w:divBdr>
        <w:top w:val="none" w:sz="0" w:space="0" w:color="auto"/>
        <w:left w:val="none" w:sz="0" w:space="0" w:color="auto"/>
        <w:bottom w:val="none" w:sz="0" w:space="0" w:color="auto"/>
        <w:right w:val="none" w:sz="0" w:space="0" w:color="auto"/>
      </w:divBdr>
    </w:div>
    <w:div w:id="238640936">
      <w:bodyDiv w:val="1"/>
      <w:marLeft w:val="0"/>
      <w:marRight w:val="0"/>
      <w:marTop w:val="0"/>
      <w:marBottom w:val="0"/>
      <w:divBdr>
        <w:top w:val="none" w:sz="0" w:space="0" w:color="auto"/>
        <w:left w:val="none" w:sz="0" w:space="0" w:color="auto"/>
        <w:bottom w:val="none" w:sz="0" w:space="0" w:color="auto"/>
        <w:right w:val="none" w:sz="0" w:space="0" w:color="auto"/>
      </w:divBdr>
    </w:div>
    <w:div w:id="238713578">
      <w:bodyDiv w:val="1"/>
      <w:marLeft w:val="0"/>
      <w:marRight w:val="0"/>
      <w:marTop w:val="0"/>
      <w:marBottom w:val="0"/>
      <w:divBdr>
        <w:top w:val="none" w:sz="0" w:space="0" w:color="auto"/>
        <w:left w:val="none" w:sz="0" w:space="0" w:color="auto"/>
        <w:bottom w:val="none" w:sz="0" w:space="0" w:color="auto"/>
        <w:right w:val="none" w:sz="0" w:space="0" w:color="auto"/>
      </w:divBdr>
    </w:div>
    <w:div w:id="239142220">
      <w:bodyDiv w:val="1"/>
      <w:marLeft w:val="0"/>
      <w:marRight w:val="0"/>
      <w:marTop w:val="0"/>
      <w:marBottom w:val="0"/>
      <w:divBdr>
        <w:top w:val="none" w:sz="0" w:space="0" w:color="auto"/>
        <w:left w:val="none" w:sz="0" w:space="0" w:color="auto"/>
        <w:bottom w:val="none" w:sz="0" w:space="0" w:color="auto"/>
        <w:right w:val="none" w:sz="0" w:space="0" w:color="auto"/>
      </w:divBdr>
    </w:div>
    <w:div w:id="240069262">
      <w:bodyDiv w:val="1"/>
      <w:marLeft w:val="0"/>
      <w:marRight w:val="0"/>
      <w:marTop w:val="0"/>
      <w:marBottom w:val="0"/>
      <w:divBdr>
        <w:top w:val="none" w:sz="0" w:space="0" w:color="auto"/>
        <w:left w:val="none" w:sz="0" w:space="0" w:color="auto"/>
        <w:bottom w:val="none" w:sz="0" w:space="0" w:color="auto"/>
        <w:right w:val="none" w:sz="0" w:space="0" w:color="auto"/>
      </w:divBdr>
    </w:div>
    <w:div w:id="241725761">
      <w:bodyDiv w:val="1"/>
      <w:marLeft w:val="0"/>
      <w:marRight w:val="0"/>
      <w:marTop w:val="0"/>
      <w:marBottom w:val="0"/>
      <w:divBdr>
        <w:top w:val="none" w:sz="0" w:space="0" w:color="auto"/>
        <w:left w:val="none" w:sz="0" w:space="0" w:color="auto"/>
        <w:bottom w:val="none" w:sz="0" w:space="0" w:color="auto"/>
        <w:right w:val="none" w:sz="0" w:space="0" w:color="auto"/>
      </w:divBdr>
    </w:div>
    <w:div w:id="249051111">
      <w:bodyDiv w:val="1"/>
      <w:marLeft w:val="0"/>
      <w:marRight w:val="0"/>
      <w:marTop w:val="0"/>
      <w:marBottom w:val="0"/>
      <w:divBdr>
        <w:top w:val="none" w:sz="0" w:space="0" w:color="auto"/>
        <w:left w:val="none" w:sz="0" w:space="0" w:color="auto"/>
        <w:bottom w:val="none" w:sz="0" w:space="0" w:color="auto"/>
        <w:right w:val="none" w:sz="0" w:space="0" w:color="auto"/>
      </w:divBdr>
    </w:div>
    <w:div w:id="249631333">
      <w:bodyDiv w:val="1"/>
      <w:marLeft w:val="0"/>
      <w:marRight w:val="0"/>
      <w:marTop w:val="0"/>
      <w:marBottom w:val="0"/>
      <w:divBdr>
        <w:top w:val="none" w:sz="0" w:space="0" w:color="auto"/>
        <w:left w:val="none" w:sz="0" w:space="0" w:color="auto"/>
        <w:bottom w:val="none" w:sz="0" w:space="0" w:color="auto"/>
        <w:right w:val="none" w:sz="0" w:space="0" w:color="auto"/>
      </w:divBdr>
    </w:div>
    <w:div w:id="249698067">
      <w:bodyDiv w:val="1"/>
      <w:marLeft w:val="0"/>
      <w:marRight w:val="0"/>
      <w:marTop w:val="0"/>
      <w:marBottom w:val="0"/>
      <w:divBdr>
        <w:top w:val="none" w:sz="0" w:space="0" w:color="auto"/>
        <w:left w:val="none" w:sz="0" w:space="0" w:color="auto"/>
        <w:bottom w:val="none" w:sz="0" w:space="0" w:color="auto"/>
        <w:right w:val="none" w:sz="0" w:space="0" w:color="auto"/>
      </w:divBdr>
    </w:div>
    <w:div w:id="249969477">
      <w:bodyDiv w:val="1"/>
      <w:marLeft w:val="0"/>
      <w:marRight w:val="0"/>
      <w:marTop w:val="0"/>
      <w:marBottom w:val="0"/>
      <w:divBdr>
        <w:top w:val="none" w:sz="0" w:space="0" w:color="auto"/>
        <w:left w:val="none" w:sz="0" w:space="0" w:color="auto"/>
        <w:bottom w:val="none" w:sz="0" w:space="0" w:color="auto"/>
        <w:right w:val="none" w:sz="0" w:space="0" w:color="auto"/>
      </w:divBdr>
    </w:div>
    <w:div w:id="250044872">
      <w:bodyDiv w:val="1"/>
      <w:marLeft w:val="0"/>
      <w:marRight w:val="0"/>
      <w:marTop w:val="0"/>
      <w:marBottom w:val="0"/>
      <w:divBdr>
        <w:top w:val="none" w:sz="0" w:space="0" w:color="auto"/>
        <w:left w:val="none" w:sz="0" w:space="0" w:color="auto"/>
        <w:bottom w:val="none" w:sz="0" w:space="0" w:color="auto"/>
        <w:right w:val="none" w:sz="0" w:space="0" w:color="auto"/>
      </w:divBdr>
    </w:div>
    <w:div w:id="250969330">
      <w:bodyDiv w:val="1"/>
      <w:marLeft w:val="0"/>
      <w:marRight w:val="0"/>
      <w:marTop w:val="0"/>
      <w:marBottom w:val="0"/>
      <w:divBdr>
        <w:top w:val="none" w:sz="0" w:space="0" w:color="auto"/>
        <w:left w:val="none" w:sz="0" w:space="0" w:color="auto"/>
        <w:bottom w:val="none" w:sz="0" w:space="0" w:color="auto"/>
        <w:right w:val="none" w:sz="0" w:space="0" w:color="auto"/>
      </w:divBdr>
    </w:div>
    <w:div w:id="252325565">
      <w:bodyDiv w:val="1"/>
      <w:marLeft w:val="0"/>
      <w:marRight w:val="0"/>
      <w:marTop w:val="0"/>
      <w:marBottom w:val="0"/>
      <w:divBdr>
        <w:top w:val="none" w:sz="0" w:space="0" w:color="auto"/>
        <w:left w:val="none" w:sz="0" w:space="0" w:color="auto"/>
        <w:bottom w:val="none" w:sz="0" w:space="0" w:color="auto"/>
        <w:right w:val="none" w:sz="0" w:space="0" w:color="auto"/>
      </w:divBdr>
    </w:div>
    <w:div w:id="252785193">
      <w:bodyDiv w:val="1"/>
      <w:marLeft w:val="0"/>
      <w:marRight w:val="0"/>
      <w:marTop w:val="0"/>
      <w:marBottom w:val="0"/>
      <w:divBdr>
        <w:top w:val="none" w:sz="0" w:space="0" w:color="auto"/>
        <w:left w:val="none" w:sz="0" w:space="0" w:color="auto"/>
        <w:bottom w:val="none" w:sz="0" w:space="0" w:color="auto"/>
        <w:right w:val="none" w:sz="0" w:space="0" w:color="auto"/>
      </w:divBdr>
    </w:div>
    <w:div w:id="253511207">
      <w:bodyDiv w:val="1"/>
      <w:marLeft w:val="0"/>
      <w:marRight w:val="0"/>
      <w:marTop w:val="0"/>
      <w:marBottom w:val="0"/>
      <w:divBdr>
        <w:top w:val="none" w:sz="0" w:space="0" w:color="auto"/>
        <w:left w:val="none" w:sz="0" w:space="0" w:color="auto"/>
        <w:bottom w:val="none" w:sz="0" w:space="0" w:color="auto"/>
        <w:right w:val="none" w:sz="0" w:space="0" w:color="auto"/>
      </w:divBdr>
    </w:div>
    <w:div w:id="256446975">
      <w:bodyDiv w:val="1"/>
      <w:marLeft w:val="0"/>
      <w:marRight w:val="0"/>
      <w:marTop w:val="0"/>
      <w:marBottom w:val="0"/>
      <w:divBdr>
        <w:top w:val="none" w:sz="0" w:space="0" w:color="auto"/>
        <w:left w:val="none" w:sz="0" w:space="0" w:color="auto"/>
        <w:bottom w:val="none" w:sz="0" w:space="0" w:color="auto"/>
        <w:right w:val="none" w:sz="0" w:space="0" w:color="auto"/>
      </w:divBdr>
    </w:div>
    <w:div w:id="256642047">
      <w:bodyDiv w:val="1"/>
      <w:marLeft w:val="0"/>
      <w:marRight w:val="0"/>
      <w:marTop w:val="0"/>
      <w:marBottom w:val="0"/>
      <w:divBdr>
        <w:top w:val="none" w:sz="0" w:space="0" w:color="auto"/>
        <w:left w:val="none" w:sz="0" w:space="0" w:color="auto"/>
        <w:bottom w:val="none" w:sz="0" w:space="0" w:color="auto"/>
        <w:right w:val="none" w:sz="0" w:space="0" w:color="auto"/>
      </w:divBdr>
    </w:div>
    <w:div w:id="256720712">
      <w:bodyDiv w:val="1"/>
      <w:marLeft w:val="0"/>
      <w:marRight w:val="0"/>
      <w:marTop w:val="0"/>
      <w:marBottom w:val="0"/>
      <w:divBdr>
        <w:top w:val="none" w:sz="0" w:space="0" w:color="auto"/>
        <w:left w:val="none" w:sz="0" w:space="0" w:color="auto"/>
        <w:bottom w:val="none" w:sz="0" w:space="0" w:color="auto"/>
        <w:right w:val="none" w:sz="0" w:space="0" w:color="auto"/>
      </w:divBdr>
    </w:div>
    <w:div w:id="258292990">
      <w:bodyDiv w:val="1"/>
      <w:marLeft w:val="0"/>
      <w:marRight w:val="0"/>
      <w:marTop w:val="0"/>
      <w:marBottom w:val="0"/>
      <w:divBdr>
        <w:top w:val="none" w:sz="0" w:space="0" w:color="auto"/>
        <w:left w:val="none" w:sz="0" w:space="0" w:color="auto"/>
        <w:bottom w:val="none" w:sz="0" w:space="0" w:color="auto"/>
        <w:right w:val="none" w:sz="0" w:space="0" w:color="auto"/>
      </w:divBdr>
    </w:div>
    <w:div w:id="258343369">
      <w:bodyDiv w:val="1"/>
      <w:marLeft w:val="0"/>
      <w:marRight w:val="0"/>
      <w:marTop w:val="0"/>
      <w:marBottom w:val="0"/>
      <w:divBdr>
        <w:top w:val="none" w:sz="0" w:space="0" w:color="auto"/>
        <w:left w:val="none" w:sz="0" w:space="0" w:color="auto"/>
        <w:bottom w:val="none" w:sz="0" w:space="0" w:color="auto"/>
        <w:right w:val="none" w:sz="0" w:space="0" w:color="auto"/>
      </w:divBdr>
    </w:div>
    <w:div w:id="261570051">
      <w:bodyDiv w:val="1"/>
      <w:marLeft w:val="0"/>
      <w:marRight w:val="0"/>
      <w:marTop w:val="0"/>
      <w:marBottom w:val="0"/>
      <w:divBdr>
        <w:top w:val="none" w:sz="0" w:space="0" w:color="auto"/>
        <w:left w:val="none" w:sz="0" w:space="0" w:color="auto"/>
        <w:bottom w:val="none" w:sz="0" w:space="0" w:color="auto"/>
        <w:right w:val="none" w:sz="0" w:space="0" w:color="auto"/>
      </w:divBdr>
    </w:div>
    <w:div w:id="261886191">
      <w:bodyDiv w:val="1"/>
      <w:marLeft w:val="0"/>
      <w:marRight w:val="0"/>
      <w:marTop w:val="0"/>
      <w:marBottom w:val="0"/>
      <w:divBdr>
        <w:top w:val="none" w:sz="0" w:space="0" w:color="auto"/>
        <w:left w:val="none" w:sz="0" w:space="0" w:color="auto"/>
        <w:bottom w:val="none" w:sz="0" w:space="0" w:color="auto"/>
        <w:right w:val="none" w:sz="0" w:space="0" w:color="auto"/>
      </w:divBdr>
    </w:div>
    <w:div w:id="262808491">
      <w:bodyDiv w:val="1"/>
      <w:marLeft w:val="0"/>
      <w:marRight w:val="0"/>
      <w:marTop w:val="0"/>
      <w:marBottom w:val="0"/>
      <w:divBdr>
        <w:top w:val="none" w:sz="0" w:space="0" w:color="auto"/>
        <w:left w:val="none" w:sz="0" w:space="0" w:color="auto"/>
        <w:bottom w:val="none" w:sz="0" w:space="0" w:color="auto"/>
        <w:right w:val="none" w:sz="0" w:space="0" w:color="auto"/>
      </w:divBdr>
    </w:div>
    <w:div w:id="262882543">
      <w:bodyDiv w:val="1"/>
      <w:marLeft w:val="0"/>
      <w:marRight w:val="0"/>
      <w:marTop w:val="0"/>
      <w:marBottom w:val="0"/>
      <w:divBdr>
        <w:top w:val="none" w:sz="0" w:space="0" w:color="auto"/>
        <w:left w:val="none" w:sz="0" w:space="0" w:color="auto"/>
        <w:bottom w:val="none" w:sz="0" w:space="0" w:color="auto"/>
        <w:right w:val="none" w:sz="0" w:space="0" w:color="auto"/>
      </w:divBdr>
    </w:div>
    <w:div w:id="263730882">
      <w:bodyDiv w:val="1"/>
      <w:marLeft w:val="0"/>
      <w:marRight w:val="0"/>
      <w:marTop w:val="0"/>
      <w:marBottom w:val="0"/>
      <w:divBdr>
        <w:top w:val="none" w:sz="0" w:space="0" w:color="auto"/>
        <w:left w:val="none" w:sz="0" w:space="0" w:color="auto"/>
        <w:bottom w:val="none" w:sz="0" w:space="0" w:color="auto"/>
        <w:right w:val="none" w:sz="0" w:space="0" w:color="auto"/>
      </w:divBdr>
    </w:div>
    <w:div w:id="264076999">
      <w:bodyDiv w:val="1"/>
      <w:marLeft w:val="0"/>
      <w:marRight w:val="0"/>
      <w:marTop w:val="0"/>
      <w:marBottom w:val="0"/>
      <w:divBdr>
        <w:top w:val="none" w:sz="0" w:space="0" w:color="auto"/>
        <w:left w:val="none" w:sz="0" w:space="0" w:color="auto"/>
        <w:bottom w:val="none" w:sz="0" w:space="0" w:color="auto"/>
        <w:right w:val="none" w:sz="0" w:space="0" w:color="auto"/>
      </w:divBdr>
    </w:div>
    <w:div w:id="269167327">
      <w:bodyDiv w:val="1"/>
      <w:marLeft w:val="0"/>
      <w:marRight w:val="0"/>
      <w:marTop w:val="0"/>
      <w:marBottom w:val="0"/>
      <w:divBdr>
        <w:top w:val="none" w:sz="0" w:space="0" w:color="auto"/>
        <w:left w:val="none" w:sz="0" w:space="0" w:color="auto"/>
        <w:bottom w:val="none" w:sz="0" w:space="0" w:color="auto"/>
        <w:right w:val="none" w:sz="0" w:space="0" w:color="auto"/>
      </w:divBdr>
    </w:div>
    <w:div w:id="270934648">
      <w:bodyDiv w:val="1"/>
      <w:marLeft w:val="0"/>
      <w:marRight w:val="0"/>
      <w:marTop w:val="0"/>
      <w:marBottom w:val="0"/>
      <w:divBdr>
        <w:top w:val="none" w:sz="0" w:space="0" w:color="auto"/>
        <w:left w:val="none" w:sz="0" w:space="0" w:color="auto"/>
        <w:bottom w:val="none" w:sz="0" w:space="0" w:color="auto"/>
        <w:right w:val="none" w:sz="0" w:space="0" w:color="auto"/>
      </w:divBdr>
    </w:div>
    <w:div w:id="273363091">
      <w:bodyDiv w:val="1"/>
      <w:marLeft w:val="0"/>
      <w:marRight w:val="0"/>
      <w:marTop w:val="0"/>
      <w:marBottom w:val="0"/>
      <w:divBdr>
        <w:top w:val="none" w:sz="0" w:space="0" w:color="auto"/>
        <w:left w:val="none" w:sz="0" w:space="0" w:color="auto"/>
        <w:bottom w:val="none" w:sz="0" w:space="0" w:color="auto"/>
        <w:right w:val="none" w:sz="0" w:space="0" w:color="auto"/>
      </w:divBdr>
    </w:div>
    <w:div w:id="273512957">
      <w:bodyDiv w:val="1"/>
      <w:marLeft w:val="0"/>
      <w:marRight w:val="0"/>
      <w:marTop w:val="0"/>
      <w:marBottom w:val="0"/>
      <w:divBdr>
        <w:top w:val="none" w:sz="0" w:space="0" w:color="auto"/>
        <w:left w:val="none" w:sz="0" w:space="0" w:color="auto"/>
        <w:bottom w:val="none" w:sz="0" w:space="0" w:color="auto"/>
        <w:right w:val="none" w:sz="0" w:space="0" w:color="auto"/>
      </w:divBdr>
    </w:div>
    <w:div w:id="274093061">
      <w:bodyDiv w:val="1"/>
      <w:marLeft w:val="0"/>
      <w:marRight w:val="0"/>
      <w:marTop w:val="0"/>
      <w:marBottom w:val="0"/>
      <w:divBdr>
        <w:top w:val="none" w:sz="0" w:space="0" w:color="auto"/>
        <w:left w:val="none" w:sz="0" w:space="0" w:color="auto"/>
        <w:bottom w:val="none" w:sz="0" w:space="0" w:color="auto"/>
        <w:right w:val="none" w:sz="0" w:space="0" w:color="auto"/>
      </w:divBdr>
    </w:div>
    <w:div w:id="274557131">
      <w:bodyDiv w:val="1"/>
      <w:marLeft w:val="0"/>
      <w:marRight w:val="0"/>
      <w:marTop w:val="0"/>
      <w:marBottom w:val="0"/>
      <w:divBdr>
        <w:top w:val="none" w:sz="0" w:space="0" w:color="auto"/>
        <w:left w:val="none" w:sz="0" w:space="0" w:color="auto"/>
        <w:bottom w:val="none" w:sz="0" w:space="0" w:color="auto"/>
        <w:right w:val="none" w:sz="0" w:space="0" w:color="auto"/>
      </w:divBdr>
    </w:div>
    <w:div w:id="275867915">
      <w:bodyDiv w:val="1"/>
      <w:marLeft w:val="0"/>
      <w:marRight w:val="0"/>
      <w:marTop w:val="0"/>
      <w:marBottom w:val="0"/>
      <w:divBdr>
        <w:top w:val="none" w:sz="0" w:space="0" w:color="auto"/>
        <w:left w:val="none" w:sz="0" w:space="0" w:color="auto"/>
        <w:bottom w:val="none" w:sz="0" w:space="0" w:color="auto"/>
        <w:right w:val="none" w:sz="0" w:space="0" w:color="auto"/>
      </w:divBdr>
    </w:div>
    <w:div w:id="275991741">
      <w:bodyDiv w:val="1"/>
      <w:marLeft w:val="0"/>
      <w:marRight w:val="0"/>
      <w:marTop w:val="0"/>
      <w:marBottom w:val="0"/>
      <w:divBdr>
        <w:top w:val="none" w:sz="0" w:space="0" w:color="auto"/>
        <w:left w:val="none" w:sz="0" w:space="0" w:color="auto"/>
        <w:bottom w:val="none" w:sz="0" w:space="0" w:color="auto"/>
        <w:right w:val="none" w:sz="0" w:space="0" w:color="auto"/>
      </w:divBdr>
    </w:div>
    <w:div w:id="276259652">
      <w:bodyDiv w:val="1"/>
      <w:marLeft w:val="0"/>
      <w:marRight w:val="0"/>
      <w:marTop w:val="0"/>
      <w:marBottom w:val="0"/>
      <w:divBdr>
        <w:top w:val="none" w:sz="0" w:space="0" w:color="auto"/>
        <w:left w:val="none" w:sz="0" w:space="0" w:color="auto"/>
        <w:bottom w:val="none" w:sz="0" w:space="0" w:color="auto"/>
        <w:right w:val="none" w:sz="0" w:space="0" w:color="auto"/>
      </w:divBdr>
    </w:div>
    <w:div w:id="277032230">
      <w:bodyDiv w:val="1"/>
      <w:marLeft w:val="0"/>
      <w:marRight w:val="0"/>
      <w:marTop w:val="0"/>
      <w:marBottom w:val="0"/>
      <w:divBdr>
        <w:top w:val="none" w:sz="0" w:space="0" w:color="auto"/>
        <w:left w:val="none" w:sz="0" w:space="0" w:color="auto"/>
        <w:bottom w:val="none" w:sz="0" w:space="0" w:color="auto"/>
        <w:right w:val="none" w:sz="0" w:space="0" w:color="auto"/>
      </w:divBdr>
    </w:div>
    <w:div w:id="277950723">
      <w:bodyDiv w:val="1"/>
      <w:marLeft w:val="0"/>
      <w:marRight w:val="0"/>
      <w:marTop w:val="0"/>
      <w:marBottom w:val="0"/>
      <w:divBdr>
        <w:top w:val="none" w:sz="0" w:space="0" w:color="auto"/>
        <w:left w:val="none" w:sz="0" w:space="0" w:color="auto"/>
        <w:bottom w:val="none" w:sz="0" w:space="0" w:color="auto"/>
        <w:right w:val="none" w:sz="0" w:space="0" w:color="auto"/>
      </w:divBdr>
    </w:div>
    <w:div w:id="279186867">
      <w:bodyDiv w:val="1"/>
      <w:marLeft w:val="0"/>
      <w:marRight w:val="0"/>
      <w:marTop w:val="0"/>
      <w:marBottom w:val="0"/>
      <w:divBdr>
        <w:top w:val="none" w:sz="0" w:space="0" w:color="auto"/>
        <w:left w:val="none" w:sz="0" w:space="0" w:color="auto"/>
        <w:bottom w:val="none" w:sz="0" w:space="0" w:color="auto"/>
        <w:right w:val="none" w:sz="0" w:space="0" w:color="auto"/>
      </w:divBdr>
    </w:div>
    <w:div w:id="280042502">
      <w:bodyDiv w:val="1"/>
      <w:marLeft w:val="0"/>
      <w:marRight w:val="0"/>
      <w:marTop w:val="0"/>
      <w:marBottom w:val="0"/>
      <w:divBdr>
        <w:top w:val="none" w:sz="0" w:space="0" w:color="auto"/>
        <w:left w:val="none" w:sz="0" w:space="0" w:color="auto"/>
        <w:bottom w:val="none" w:sz="0" w:space="0" w:color="auto"/>
        <w:right w:val="none" w:sz="0" w:space="0" w:color="auto"/>
      </w:divBdr>
    </w:div>
    <w:div w:id="283077377">
      <w:bodyDiv w:val="1"/>
      <w:marLeft w:val="0"/>
      <w:marRight w:val="0"/>
      <w:marTop w:val="0"/>
      <w:marBottom w:val="0"/>
      <w:divBdr>
        <w:top w:val="none" w:sz="0" w:space="0" w:color="auto"/>
        <w:left w:val="none" w:sz="0" w:space="0" w:color="auto"/>
        <w:bottom w:val="none" w:sz="0" w:space="0" w:color="auto"/>
        <w:right w:val="none" w:sz="0" w:space="0" w:color="auto"/>
      </w:divBdr>
    </w:div>
    <w:div w:id="283196427">
      <w:bodyDiv w:val="1"/>
      <w:marLeft w:val="0"/>
      <w:marRight w:val="0"/>
      <w:marTop w:val="0"/>
      <w:marBottom w:val="0"/>
      <w:divBdr>
        <w:top w:val="none" w:sz="0" w:space="0" w:color="auto"/>
        <w:left w:val="none" w:sz="0" w:space="0" w:color="auto"/>
        <w:bottom w:val="none" w:sz="0" w:space="0" w:color="auto"/>
        <w:right w:val="none" w:sz="0" w:space="0" w:color="auto"/>
      </w:divBdr>
    </w:div>
    <w:div w:id="286157989">
      <w:bodyDiv w:val="1"/>
      <w:marLeft w:val="0"/>
      <w:marRight w:val="0"/>
      <w:marTop w:val="0"/>
      <w:marBottom w:val="0"/>
      <w:divBdr>
        <w:top w:val="none" w:sz="0" w:space="0" w:color="auto"/>
        <w:left w:val="none" w:sz="0" w:space="0" w:color="auto"/>
        <w:bottom w:val="none" w:sz="0" w:space="0" w:color="auto"/>
        <w:right w:val="none" w:sz="0" w:space="0" w:color="auto"/>
      </w:divBdr>
    </w:div>
    <w:div w:id="288512209">
      <w:bodyDiv w:val="1"/>
      <w:marLeft w:val="0"/>
      <w:marRight w:val="0"/>
      <w:marTop w:val="0"/>
      <w:marBottom w:val="0"/>
      <w:divBdr>
        <w:top w:val="none" w:sz="0" w:space="0" w:color="auto"/>
        <w:left w:val="none" w:sz="0" w:space="0" w:color="auto"/>
        <w:bottom w:val="none" w:sz="0" w:space="0" w:color="auto"/>
        <w:right w:val="none" w:sz="0" w:space="0" w:color="auto"/>
      </w:divBdr>
    </w:div>
    <w:div w:id="290478470">
      <w:bodyDiv w:val="1"/>
      <w:marLeft w:val="0"/>
      <w:marRight w:val="0"/>
      <w:marTop w:val="0"/>
      <w:marBottom w:val="0"/>
      <w:divBdr>
        <w:top w:val="none" w:sz="0" w:space="0" w:color="auto"/>
        <w:left w:val="none" w:sz="0" w:space="0" w:color="auto"/>
        <w:bottom w:val="none" w:sz="0" w:space="0" w:color="auto"/>
        <w:right w:val="none" w:sz="0" w:space="0" w:color="auto"/>
      </w:divBdr>
    </w:div>
    <w:div w:id="294483300">
      <w:bodyDiv w:val="1"/>
      <w:marLeft w:val="0"/>
      <w:marRight w:val="0"/>
      <w:marTop w:val="0"/>
      <w:marBottom w:val="0"/>
      <w:divBdr>
        <w:top w:val="none" w:sz="0" w:space="0" w:color="auto"/>
        <w:left w:val="none" w:sz="0" w:space="0" w:color="auto"/>
        <w:bottom w:val="none" w:sz="0" w:space="0" w:color="auto"/>
        <w:right w:val="none" w:sz="0" w:space="0" w:color="auto"/>
      </w:divBdr>
    </w:div>
    <w:div w:id="295376654">
      <w:bodyDiv w:val="1"/>
      <w:marLeft w:val="0"/>
      <w:marRight w:val="0"/>
      <w:marTop w:val="0"/>
      <w:marBottom w:val="0"/>
      <w:divBdr>
        <w:top w:val="none" w:sz="0" w:space="0" w:color="auto"/>
        <w:left w:val="none" w:sz="0" w:space="0" w:color="auto"/>
        <w:bottom w:val="none" w:sz="0" w:space="0" w:color="auto"/>
        <w:right w:val="none" w:sz="0" w:space="0" w:color="auto"/>
      </w:divBdr>
    </w:div>
    <w:div w:id="295569106">
      <w:bodyDiv w:val="1"/>
      <w:marLeft w:val="0"/>
      <w:marRight w:val="0"/>
      <w:marTop w:val="0"/>
      <w:marBottom w:val="0"/>
      <w:divBdr>
        <w:top w:val="none" w:sz="0" w:space="0" w:color="auto"/>
        <w:left w:val="none" w:sz="0" w:space="0" w:color="auto"/>
        <w:bottom w:val="none" w:sz="0" w:space="0" w:color="auto"/>
        <w:right w:val="none" w:sz="0" w:space="0" w:color="auto"/>
      </w:divBdr>
    </w:div>
    <w:div w:id="300548232">
      <w:bodyDiv w:val="1"/>
      <w:marLeft w:val="0"/>
      <w:marRight w:val="0"/>
      <w:marTop w:val="0"/>
      <w:marBottom w:val="0"/>
      <w:divBdr>
        <w:top w:val="none" w:sz="0" w:space="0" w:color="auto"/>
        <w:left w:val="none" w:sz="0" w:space="0" w:color="auto"/>
        <w:bottom w:val="none" w:sz="0" w:space="0" w:color="auto"/>
        <w:right w:val="none" w:sz="0" w:space="0" w:color="auto"/>
      </w:divBdr>
    </w:div>
    <w:div w:id="303588928">
      <w:bodyDiv w:val="1"/>
      <w:marLeft w:val="0"/>
      <w:marRight w:val="0"/>
      <w:marTop w:val="0"/>
      <w:marBottom w:val="0"/>
      <w:divBdr>
        <w:top w:val="none" w:sz="0" w:space="0" w:color="auto"/>
        <w:left w:val="none" w:sz="0" w:space="0" w:color="auto"/>
        <w:bottom w:val="none" w:sz="0" w:space="0" w:color="auto"/>
        <w:right w:val="none" w:sz="0" w:space="0" w:color="auto"/>
      </w:divBdr>
    </w:div>
    <w:div w:id="305135889">
      <w:bodyDiv w:val="1"/>
      <w:marLeft w:val="0"/>
      <w:marRight w:val="0"/>
      <w:marTop w:val="0"/>
      <w:marBottom w:val="0"/>
      <w:divBdr>
        <w:top w:val="none" w:sz="0" w:space="0" w:color="auto"/>
        <w:left w:val="none" w:sz="0" w:space="0" w:color="auto"/>
        <w:bottom w:val="none" w:sz="0" w:space="0" w:color="auto"/>
        <w:right w:val="none" w:sz="0" w:space="0" w:color="auto"/>
      </w:divBdr>
    </w:div>
    <w:div w:id="305549704">
      <w:bodyDiv w:val="1"/>
      <w:marLeft w:val="0"/>
      <w:marRight w:val="0"/>
      <w:marTop w:val="0"/>
      <w:marBottom w:val="0"/>
      <w:divBdr>
        <w:top w:val="none" w:sz="0" w:space="0" w:color="auto"/>
        <w:left w:val="none" w:sz="0" w:space="0" w:color="auto"/>
        <w:bottom w:val="none" w:sz="0" w:space="0" w:color="auto"/>
        <w:right w:val="none" w:sz="0" w:space="0" w:color="auto"/>
      </w:divBdr>
    </w:div>
    <w:div w:id="306130451">
      <w:bodyDiv w:val="1"/>
      <w:marLeft w:val="0"/>
      <w:marRight w:val="0"/>
      <w:marTop w:val="0"/>
      <w:marBottom w:val="0"/>
      <w:divBdr>
        <w:top w:val="none" w:sz="0" w:space="0" w:color="auto"/>
        <w:left w:val="none" w:sz="0" w:space="0" w:color="auto"/>
        <w:bottom w:val="none" w:sz="0" w:space="0" w:color="auto"/>
        <w:right w:val="none" w:sz="0" w:space="0" w:color="auto"/>
      </w:divBdr>
    </w:div>
    <w:div w:id="309752750">
      <w:bodyDiv w:val="1"/>
      <w:marLeft w:val="0"/>
      <w:marRight w:val="0"/>
      <w:marTop w:val="0"/>
      <w:marBottom w:val="0"/>
      <w:divBdr>
        <w:top w:val="none" w:sz="0" w:space="0" w:color="auto"/>
        <w:left w:val="none" w:sz="0" w:space="0" w:color="auto"/>
        <w:bottom w:val="none" w:sz="0" w:space="0" w:color="auto"/>
        <w:right w:val="none" w:sz="0" w:space="0" w:color="auto"/>
      </w:divBdr>
    </w:div>
    <w:div w:id="310792006">
      <w:bodyDiv w:val="1"/>
      <w:marLeft w:val="0"/>
      <w:marRight w:val="0"/>
      <w:marTop w:val="0"/>
      <w:marBottom w:val="0"/>
      <w:divBdr>
        <w:top w:val="none" w:sz="0" w:space="0" w:color="auto"/>
        <w:left w:val="none" w:sz="0" w:space="0" w:color="auto"/>
        <w:bottom w:val="none" w:sz="0" w:space="0" w:color="auto"/>
        <w:right w:val="none" w:sz="0" w:space="0" w:color="auto"/>
      </w:divBdr>
    </w:div>
    <w:div w:id="312027272">
      <w:bodyDiv w:val="1"/>
      <w:marLeft w:val="0"/>
      <w:marRight w:val="0"/>
      <w:marTop w:val="0"/>
      <w:marBottom w:val="0"/>
      <w:divBdr>
        <w:top w:val="none" w:sz="0" w:space="0" w:color="auto"/>
        <w:left w:val="none" w:sz="0" w:space="0" w:color="auto"/>
        <w:bottom w:val="none" w:sz="0" w:space="0" w:color="auto"/>
        <w:right w:val="none" w:sz="0" w:space="0" w:color="auto"/>
      </w:divBdr>
    </w:div>
    <w:div w:id="312412720">
      <w:bodyDiv w:val="1"/>
      <w:marLeft w:val="0"/>
      <w:marRight w:val="0"/>
      <w:marTop w:val="0"/>
      <w:marBottom w:val="0"/>
      <w:divBdr>
        <w:top w:val="none" w:sz="0" w:space="0" w:color="auto"/>
        <w:left w:val="none" w:sz="0" w:space="0" w:color="auto"/>
        <w:bottom w:val="none" w:sz="0" w:space="0" w:color="auto"/>
        <w:right w:val="none" w:sz="0" w:space="0" w:color="auto"/>
      </w:divBdr>
    </w:div>
    <w:div w:id="313025347">
      <w:bodyDiv w:val="1"/>
      <w:marLeft w:val="0"/>
      <w:marRight w:val="0"/>
      <w:marTop w:val="0"/>
      <w:marBottom w:val="0"/>
      <w:divBdr>
        <w:top w:val="none" w:sz="0" w:space="0" w:color="auto"/>
        <w:left w:val="none" w:sz="0" w:space="0" w:color="auto"/>
        <w:bottom w:val="none" w:sz="0" w:space="0" w:color="auto"/>
        <w:right w:val="none" w:sz="0" w:space="0" w:color="auto"/>
      </w:divBdr>
    </w:div>
    <w:div w:id="313921503">
      <w:bodyDiv w:val="1"/>
      <w:marLeft w:val="0"/>
      <w:marRight w:val="0"/>
      <w:marTop w:val="0"/>
      <w:marBottom w:val="0"/>
      <w:divBdr>
        <w:top w:val="none" w:sz="0" w:space="0" w:color="auto"/>
        <w:left w:val="none" w:sz="0" w:space="0" w:color="auto"/>
        <w:bottom w:val="none" w:sz="0" w:space="0" w:color="auto"/>
        <w:right w:val="none" w:sz="0" w:space="0" w:color="auto"/>
      </w:divBdr>
    </w:div>
    <w:div w:id="314650349">
      <w:bodyDiv w:val="1"/>
      <w:marLeft w:val="0"/>
      <w:marRight w:val="0"/>
      <w:marTop w:val="0"/>
      <w:marBottom w:val="0"/>
      <w:divBdr>
        <w:top w:val="none" w:sz="0" w:space="0" w:color="auto"/>
        <w:left w:val="none" w:sz="0" w:space="0" w:color="auto"/>
        <w:bottom w:val="none" w:sz="0" w:space="0" w:color="auto"/>
        <w:right w:val="none" w:sz="0" w:space="0" w:color="auto"/>
      </w:divBdr>
    </w:div>
    <w:div w:id="316541668">
      <w:bodyDiv w:val="1"/>
      <w:marLeft w:val="0"/>
      <w:marRight w:val="0"/>
      <w:marTop w:val="0"/>
      <w:marBottom w:val="0"/>
      <w:divBdr>
        <w:top w:val="none" w:sz="0" w:space="0" w:color="auto"/>
        <w:left w:val="none" w:sz="0" w:space="0" w:color="auto"/>
        <w:bottom w:val="none" w:sz="0" w:space="0" w:color="auto"/>
        <w:right w:val="none" w:sz="0" w:space="0" w:color="auto"/>
      </w:divBdr>
    </w:div>
    <w:div w:id="318270824">
      <w:bodyDiv w:val="1"/>
      <w:marLeft w:val="0"/>
      <w:marRight w:val="0"/>
      <w:marTop w:val="0"/>
      <w:marBottom w:val="0"/>
      <w:divBdr>
        <w:top w:val="none" w:sz="0" w:space="0" w:color="auto"/>
        <w:left w:val="none" w:sz="0" w:space="0" w:color="auto"/>
        <w:bottom w:val="none" w:sz="0" w:space="0" w:color="auto"/>
        <w:right w:val="none" w:sz="0" w:space="0" w:color="auto"/>
      </w:divBdr>
    </w:div>
    <w:div w:id="321936030">
      <w:bodyDiv w:val="1"/>
      <w:marLeft w:val="0"/>
      <w:marRight w:val="0"/>
      <w:marTop w:val="0"/>
      <w:marBottom w:val="0"/>
      <w:divBdr>
        <w:top w:val="none" w:sz="0" w:space="0" w:color="auto"/>
        <w:left w:val="none" w:sz="0" w:space="0" w:color="auto"/>
        <w:bottom w:val="none" w:sz="0" w:space="0" w:color="auto"/>
        <w:right w:val="none" w:sz="0" w:space="0" w:color="auto"/>
      </w:divBdr>
    </w:div>
    <w:div w:id="322975152">
      <w:bodyDiv w:val="1"/>
      <w:marLeft w:val="0"/>
      <w:marRight w:val="0"/>
      <w:marTop w:val="0"/>
      <w:marBottom w:val="0"/>
      <w:divBdr>
        <w:top w:val="none" w:sz="0" w:space="0" w:color="auto"/>
        <w:left w:val="none" w:sz="0" w:space="0" w:color="auto"/>
        <w:bottom w:val="none" w:sz="0" w:space="0" w:color="auto"/>
        <w:right w:val="none" w:sz="0" w:space="0" w:color="auto"/>
      </w:divBdr>
    </w:div>
    <w:div w:id="323163404">
      <w:bodyDiv w:val="1"/>
      <w:marLeft w:val="0"/>
      <w:marRight w:val="0"/>
      <w:marTop w:val="0"/>
      <w:marBottom w:val="0"/>
      <w:divBdr>
        <w:top w:val="none" w:sz="0" w:space="0" w:color="auto"/>
        <w:left w:val="none" w:sz="0" w:space="0" w:color="auto"/>
        <w:bottom w:val="none" w:sz="0" w:space="0" w:color="auto"/>
        <w:right w:val="none" w:sz="0" w:space="0" w:color="auto"/>
      </w:divBdr>
    </w:div>
    <w:div w:id="323552425">
      <w:bodyDiv w:val="1"/>
      <w:marLeft w:val="0"/>
      <w:marRight w:val="0"/>
      <w:marTop w:val="0"/>
      <w:marBottom w:val="0"/>
      <w:divBdr>
        <w:top w:val="none" w:sz="0" w:space="0" w:color="auto"/>
        <w:left w:val="none" w:sz="0" w:space="0" w:color="auto"/>
        <w:bottom w:val="none" w:sz="0" w:space="0" w:color="auto"/>
        <w:right w:val="none" w:sz="0" w:space="0" w:color="auto"/>
      </w:divBdr>
    </w:div>
    <w:div w:id="323552478">
      <w:bodyDiv w:val="1"/>
      <w:marLeft w:val="0"/>
      <w:marRight w:val="0"/>
      <w:marTop w:val="0"/>
      <w:marBottom w:val="0"/>
      <w:divBdr>
        <w:top w:val="none" w:sz="0" w:space="0" w:color="auto"/>
        <w:left w:val="none" w:sz="0" w:space="0" w:color="auto"/>
        <w:bottom w:val="none" w:sz="0" w:space="0" w:color="auto"/>
        <w:right w:val="none" w:sz="0" w:space="0" w:color="auto"/>
      </w:divBdr>
    </w:div>
    <w:div w:id="325327919">
      <w:bodyDiv w:val="1"/>
      <w:marLeft w:val="0"/>
      <w:marRight w:val="0"/>
      <w:marTop w:val="0"/>
      <w:marBottom w:val="0"/>
      <w:divBdr>
        <w:top w:val="none" w:sz="0" w:space="0" w:color="auto"/>
        <w:left w:val="none" w:sz="0" w:space="0" w:color="auto"/>
        <w:bottom w:val="none" w:sz="0" w:space="0" w:color="auto"/>
        <w:right w:val="none" w:sz="0" w:space="0" w:color="auto"/>
      </w:divBdr>
    </w:div>
    <w:div w:id="325400582">
      <w:bodyDiv w:val="1"/>
      <w:marLeft w:val="0"/>
      <w:marRight w:val="0"/>
      <w:marTop w:val="0"/>
      <w:marBottom w:val="0"/>
      <w:divBdr>
        <w:top w:val="none" w:sz="0" w:space="0" w:color="auto"/>
        <w:left w:val="none" w:sz="0" w:space="0" w:color="auto"/>
        <w:bottom w:val="none" w:sz="0" w:space="0" w:color="auto"/>
        <w:right w:val="none" w:sz="0" w:space="0" w:color="auto"/>
      </w:divBdr>
    </w:div>
    <w:div w:id="325978905">
      <w:bodyDiv w:val="1"/>
      <w:marLeft w:val="0"/>
      <w:marRight w:val="0"/>
      <w:marTop w:val="0"/>
      <w:marBottom w:val="0"/>
      <w:divBdr>
        <w:top w:val="none" w:sz="0" w:space="0" w:color="auto"/>
        <w:left w:val="none" w:sz="0" w:space="0" w:color="auto"/>
        <w:bottom w:val="none" w:sz="0" w:space="0" w:color="auto"/>
        <w:right w:val="none" w:sz="0" w:space="0" w:color="auto"/>
      </w:divBdr>
    </w:div>
    <w:div w:id="326172793">
      <w:bodyDiv w:val="1"/>
      <w:marLeft w:val="0"/>
      <w:marRight w:val="0"/>
      <w:marTop w:val="0"/>
      <w:marBottom w:val="0"/>
      <w:divBdr>
        <w:top w:val="none" w:sz="0" w:space="0" w:color="auto"/>
        <w:left w:val="none" w:sz="0" w:space="0" w:color="auto"/>
        <w:bottom w:val="none" w:sz="0" w:space="0" w:color="auto"/>
        <w:right w:val="none" w:sz="0" w:space="0" w:color="auto"/>
      </w:divBdr>
    </w:div>
    <w:div w:id="326250712">
      <w:bodyDiv w:val="1"/>
      <w:marLeft w:val="0"/>
      <w:marRight w:val="0"/>
      <w:marTop w:val="0"/>
      <w:marBottom w:val="0"/>
      <w:divBdr>
        <w:top w:val="none" w:sz="0" w:space="0" w:color="auto"/>
        <w:left w:val="none" w:sz="0" w:space="0" w:color="auto"/>
        <w:bottom w:val="none" w:sz="0" w:space="0" w:color="auto"/>
        <w:right w:val="none" w:sz="0" w:space="0" w:color="auto"/>
      </w:divBdr>
    </w:div>
    <w:div w:id="327633969">
      <w:bodyDiv w:val="1"/>
      <w:marLeft w:val="0"/>
      <w:marRight w:val="0"/>
      <w:marTop w:val="0"/>
      <w:marBottom w:val="0"/>
      <w:divBdr>
        <w:top w:val="none" w:sz="0" w:space="0" w:color="auto"/>
        <w:left w:val="none" w:sz="0" w:space="0" w:color="auto"/>
        <w:bottom w:val="none" w:sz="0" w:space="0" w:color="auto"/>
        <w:right w:val="none" w:sz="0" w:space="0" w:color="auto"/>
      </w:divBdr>
    </w:div>
    <w:div w:id="330256866">
      <w:bodyDiv w:val="1"/>
      <w:marLeft w:val="0"/>
      <w:marRight w:val="0"/>
      <w:marTop w:val="0"/>
      <w:marBottom w:val="0"/>
      <w:divBdr>
        <w:top w:val="none" w:sz="0" w:space="0" w:color="auto"/>
        <w:left w:val="none" w:sz="0" w:space="0" w:color="auto"/>
        <w:bottom w:val="none" w:sz="0" w:space="0" w:color="auto"/>
        <w:right w:val="none" w:sz="0" w:space="0" w:color="auto"/>
      </w:divBdr>
    </w:div>
    <w:div w:id="334302327">
      <w:bodyDiv w:val="1"/>
      <w:marLeft w:val="0"/>
      <w:marRight w:val="0"/>
      <w:marTop w:val="0"/>
      <w:marBottom w:val="0"/>
      <w:divBdr>
        <w:top w:val="none" w:sz="0" w:space="0" w:color="auto"/>
        <w:left w:val="none" w:sz="0" w:space="0" w:color="auto"/>
        <w:bottom w:val="none" w:sz="0" w:space="0" w:color="auto"/>
        <w:right w:val="none" w:sz="0" w:space="0" w:color="auto"/>
      </w:divBdr>
    </w:div>
    <w:div w:id="335306905">
      <w:bodyDiv w:val="1"/>
      <w:marLeft w:val="0"/>
      <w:marRight w:val="0"/>
      <w:marTop w:val="0"/>
      <w:marBottom w:val="0"/>
      <w:divBdr>
        <w:top w:val="none" w:sz="0" w:space="0" w:color="auto"/>
        <w:left w:val="none" w:sz="0" w:space="0" w:color="auto"/>
        <w:bottom w:val="none" w:sz="0" w:space="0" w:color="auto"/>
        <w:right w:val="none" w:sz="0" w:space="0" w:color="auto"/>
      </w:divBdr>
    </w:div>
    <w:div w:id="337192521">
      <w:bodyDiv w:val="1"/>
      <w:marLeft w:val="0"/>
      <w:marRight w:val="0"/>
      <w:marTop w:val="0"/>
      <w:marBottom w:val="0"/>
      <w:divBdr>
        <w:top w:val="none" w:sz="0" w:space="0" w:color="auto"/>
        <w:left w:val="none" w:sz="0" w:space="0" w:color="auto"/>
        <w:bottom w:val="none" w:sz="0" w:space="0" w:color="auto"/>
        <w:right w:val="none" w:sz="0" w:space="0" w:color="auto"/>
      </w:divBdr>
    </w:div>
    <w:div w:id="339742267">
      <w:bodyDiv w:val="1"/>
      <w:marLeft w:val="0"/>
      <w:marRight w:val="0"/>
      <w:marTop w:val="0"/>
      <w:marBottom w:val="0"/>
      <w:divBdr>
        <w:top w:val="none" w:sz="0" w:space="0" w:color="auto"/>
        <w:left w:val="none" w:sz="0" w:space="0" w:color="auto"/>
        <w:bottom w:val="none" w:sz="0" w:space="0" w:color="auto"/>
        <w:right w:val="none" w:sz="0" w:space="0" w:color="auto"/>
      </w:divBdr>
    </w:div>
    <w:div w:id="340207525">
      <w:bodyDiv w:val="1"/>
      <w:marLeft w:val="0"/>
      <w:marRight w:val="0"/>
      <w:marTop w:val="0"/>
      <w:marBottom w:val="0"/>
      <w:divBdr>
        <w:top w:val="none" w:sz="0" w:space="0" w:color="auto"/>
        <w:left w:val="none" w:sz="0" w:space="0" w:color="auto"/>
        <w:bottom w:val="none" w:sz="0" w:space="0" w:color="auto"/>
        <w:right w:val="none" w:sz="0" w:space="0" w:color="auto"/>
      </w:divBdr>
    </w:div>
    <w:div w:id="340595898">
      <w:bodyDiv w:val="1"/>
      <w:marLeft w:val="0"/>
      <w:marRight w:val="0"/>
      <w:marTop w:val="0"/>
      <w:marBottom w:val="0"/>
      <w:divBdr>
        <w:top w:val="none" w:sz="0" w:space="0" w:color="auto"/>
        <w:left w:val="none" w:sz="0" w:space="0" w:color="auto"/>
        <w:bottom w:val="none" w:sz="0" w:space="0" w:color="auto"/>
        <w:right w:val="none" w:sz="0" w:space="0" w:color="auto"/>
      </w:divBdr>
    </w:div>
    <w:div w:id="342169178">
      <w:bodyDiv w:val="1"/>
      <w:marLeft w:val="0"/>
      <w:marRight w:val="0"/>
      <w:marTop w:val="0"/>
      <w:marBottom w:val="0"/>
      <w:divBdr>
        <w:top w:val="none" w:sz="0" w:space="0" w:color="auto"/>
        <w:left w:val="none" w:sz="0" w:space="0" w:color="auto"/>
        <w:bottom w:val="none" w:sz="0" w:space="0" w:color="auto"/>
        <w:right w:val="none" w:sz="0" w:space="0" w:color="auto"/>
      </w:divBdr>
    </w:div>
    <w:div w:id="342897302">
      <w:bodyDiv w:val="1"/>
      <w:marLeft w:val="0"/>
      <w:marRight w:val="0"/>
      <w:marTop w:val="0"/>
      <w:marBottom w:val="0"/>
      <w:divBdr>
        <w:top w:val="none" w:sz="0" w:space="0" w:color="auto"/>
        <w:left w:val="none" w:sz="0" w:space="0" w:color="auto"/>
        <w:bottom w:val="none" w:sz="0" w:space="0" w:color="auto"/>
        <w:right w:val="none" w:sz="0" w:space="0" w:color="auto"/>
      </w:divBdr>
    </w:div>
    <w:div w:id="343170139">
      <w:bodyDiv w:val="1"/>
      <w:marLeft w:val="0"/>
      <w:marRight w:val="0"/>
      <w:marTop w:val="0"/>
      <w:marBottom w:val="0"/>
      <w:divBdr>
        <w:top w:val="none" w:sz="0" w:space="0" w:color="auto"/>
        <w:left w:val="none" w:sz="0" w:space="0" w:color="auto"/>
        <w:bottom w:val="none" w:sz="0" w:space="0" w:color="auto"/>
        <w:right w:val="none" w:sz="0" w:space="0" w:color="auto"/>
      </w:divBdr>
    </w:div>
    <w:div w:id="343634669">
      <w:bodyDiv w:val="1"/>
      <w:marLeft w:val="0"/>
      <w:marRight w:val="0"/>
      <w:marTop w:val="0"/>
      <w:marBottom w:val="0"/>
      <w:divBdr>
        <w:top w:val="none" w:sz="0" w:space="0" w:color="auto"/>
        <w:left w:val="none" w:sz="0" w:space="0" w:color="auto"/>
        <w:bottom w:val="none" w:sz="0" w:space="0" w:color="auto"/>
        <w:right w:val="none" w:sz="0" w:space="0" w:color="auto"/>
      </w:divBdr>
    </w:div>
    <w:div w:id="344208912">
      <w:bodyDiv w:val="1"/>
      <w:marLeft w:val="0"/>
      <w:marRight w:val="0"/>
      <w:marTop w:val="0"/>
      <w:marBottom w:val="0"/>
      <w:divBdr>
        <w:top w:val="none" w:sz="0" w:space="0" w:color="auto"/>
        <w:left w:val="none" w:sz="0" w:space="0" w:color="auto"/>
        <w:bottom w:val="none" w:sz="0" w:space="0" w:color="auto"/>
        <w:right w:val="none" w:sz="0" w:space="0" w:color="auto"/>
      </w:divBdr>
    </w:div>
    <w:div w:id="345251269">
      <w:bodyDiv w:val="1"/>
      <w:marLeft w:val="0"/>
      <w:marRight w:val="0"/>
      <w:marTop w:val="0"/>
      <w:marBottom w:val="0"/>
      <w:divBdr>
        <w:top w:val="none" w:sz="0" w:space="0" w:color="auto"/>
        <w:left w:val="none" w:sz="0" w:space="0" w:color="auto"/>
        <w:bottom w:val="none" w:sz="0" w:space="0" w:color="auto"/>
        <w:right w:val="none" w:sz="0" w:space="0" w:color="auto"/>
      </w:divBdr>
    </w:div>
    <w:div w:id="346057803">
      <w:bodyDiv w:val="1"/>
      <w:marLeft w:val="0"/>
      <w:marRight w:val="0"/>
      <w:marTop w:val="0"/>
      <w:marBottom w:val="0"/>
      <w:divBdr>
        <w:top w:val="none" w:sz="0" w:space="0" w:color="auto"/>
        <w:left w:val="none" w:sz="0" w:space="0" w:color="auto"/>
        <w:bottom w:val="none" w:sz="0" w:space="0" w:color="auto"/>
        <w:right w:val="none" w:sz="0" w:space="0" w:color="auto"/>
      </w:divBdr>
    </w:div>
    <w:div w:id="349381822">
      <w:bodyDiv w:val="1"/>
      <w:marLeft w:val="0"/>
      <w:marRight w:val="0"/>
      <w:marTop w:val="0"/>
      <w:marBottom w:val="0"/>
      <w:divBdr>
        <w:top w:val="none" w:sz="0" w:space="0" w:color="auto"/>
        <w:left w:val="none" w:sz="0" w:space="0" w:color="auto"/>
        <w:bottom w:val="none" w:sz="0" w:space="0" w:color="auto"/>
        <w:right w:val="none" w:sz="0" w:space="0" w:color="auto"/>
      </w:divBdr>
    </w:div>
    <w:div w:id="349843272">
      <w:bodyDiv w:val="1"/>
      <w:marLeft w:val="0"/>
      <w:marRight w:val="0"/>
      <w:marTop w:val="0"/>
      <w:marBottom w:val="0"/>
      <w:divBdr>
        <w:top w:val="none" w:sz="0" w:space="0" w:color="auto"/>
        <w:left w:val="none" w:sz="0" w:space="0" w:color="auto"/>
        <w:bottom w:val="none" w:sz="0" w:space="0" w:color="auto"/>
        <w:right w:val="none" w:sz="0" w:space="0" w:color="auto"/>
      </w:divBdr>
    </w:div>
    <w:div w:id="351685094">
      <w:bodyDiv w:val="1"/>
      <w:marLeft w:val="0"/>
      <w:marRight w:val="0"/>
      <w:marTop w:val="0"/>
      <w:marBottom w:val="0"/>
      <w:divBdr>
        <w:top w:val="none" w:sz="0" w:space="0" w:color="auto"/>
        <w:left w:val="none" w:sz="0" w:space="0" w:color="auto"/>
        <w:bottom w:val="none" w:sz="0" w:space="0" w:color="auto"/>
        <w:right w:val="none" w:sz="0" w:space="0" w:color="auto"/>
      </w:divBdr>
    </w:div>
    <w:div w:id="352849988">
      <w:bodyDiv w:val="1"/>
      <w:marLeft w:val="0"/>
      <w:marRight w:val="0"/>
      <w:marTop w:val="0"/>
      <w:marBottom w:val="0"/>
      <w:divBdr>
        <w:top w:val="none" w:sz="0" w:space="0" w:color="auto"/>
        <w:left w:val="none" w:sz="0" w:space="0" w:color="auto"/>
        <w:bottom w:val="none" w:sz="0" w:space="0" w:color="auto"/>
        <w:right w:val="none" w:sz="0" w:space="0" w:color="auto"/>
      </w:divBdr>
    </w:div>
    <w:div w:id="353847040">
      <w:bodyDiv w:val="1"/>
      <w:marLeft w:val="0"/>
      <w:marRight w:val="0"/>
      <w:marTop w:val="0"/>
      <w:marBottom w:val="0"/>
      <w:divBdr>
        <w:top w:val="none" w:sz="0" w:space="0" w:color="auto"/>
        <w:left w:val="none" w:sz="0" w:space="0" w:color="auto"/>
        <w:bottom w:val="none" w:sz="0" w:space="0" w:color="auto"/>
        <w:right w:val="none" w:sz="0" w:space="0" w:color="auto"/>
      </w:divBdr>
    </w:div>
    <w:div w:id="354890058">
      <w:bodyDiv w:val="1"/>
      <w:marLeft w:val="0"/>
      <w:marRight w:val="0"/>
      <w:marTop w:val="0"/>
      <w:marBottom w:val="0"/>
      <w:divBdr>
        <w:top w:val="none" w:sz="0" w:space="0" w:color="auto"/>
        <w:left w:val="none" w:sz="0" w:space="0" w:color="auto"/>
        <w:bottom w:val="none" w:sz="0" w:space="0" w:color="auto"/>
        <w:right w:val="none" w:sz="0" w:space="0" w:color="auto"/>
      </w:divBdr>
    </w:div>
    <w:div w:id="355666579">
      <w:bodyDiv w:val="1"/>
      <w:marLeft w:val="0"/>
      <w:marRight w:val="0"/>
      <w:marTop w:val="0"/>
      <w:marBottom w:val="0"/>
      <w:divBdr>
        <w:top w:val="none" w:sz="0" w:space="0" w:color="auto"/>
        <w:left w:val="none" w:sz="0" w:space="0" w:color="auto"/>
        <w:bottom w:val="none" w:sz="0" w:space="0" w:color="auto"/>
        <w:right w:val="none" w:sz="0" w:space="0" w:color="auto"/>
      </w:divBdr>
    </w:div>
    <w:div w:id="358169557">
      <w:bodyDiv w:val="1"/>
      <w:marLeft w:val="0"/>
      <w:marRight w:val="0"/>
      <w:marTop w:val="0"/>
      <w:marBottom w:val="0"/>
      <w:divBdr>
        <w:top w:val="none" w:sz="0" w:space="0" w:color="auto"/>
        <w:left w:val="none" w:sz="0" w:space="0" w:color="auto"/>
        <w:bottom w:val="none" w:sz="0" w:space="0" w:color="auto"/>
        <w:right w:val="none" w:sz="0" w:space="0" w:color="auto"/>
      </w:divBdr>
    </w:div>
    <w:div w:id="358505300">
      <w:bodyDiv w:val="1"/>
      <w:marLeft w:val="0"/>
      <w:marRight w:val="0"/>
      <w:marTop w:val="0"/>
      <w:marBottom w:val="0"/>
      <w:divBdr>
        <w:top w:val="none" w:sz="0" w:space="0" w:color="auto"/>
        <w:left w:val="none" w:sz="0" w:space="0" w:color="auto"/>
        <w:bottom w:val="none" w:sz="0" w:space="0" w:color="auto"/>
        <w:right w:val="none" w:sz="0" w:space="0" w:color="auto"/>
      </w:divBdr>
    </w:div>
    <w:div w:id="359091964">
      <w:bodyDiv w:val="1"/>
      <w:marLeft w:val="0"/>
      <w:marRight w:val="0"/>
      <w:marTop w:val="0"/>
      <w:marBottom w:val="0"/>
      <w:divBdr>
        <w:top w:val="none" w:sz="0" w:space="0" w:color="auto"/>
        <w:left w:val="none" w:sz="0" w:space="0" w:color="auto"/>
        <w:bottom w:val="none" w:sz="0" w:space="0" w:color="auto"/>
        <w:right w:val="none" w:sz="0" w:space="0" w:color="auto"/>
      </w:divBdr>
    </w:div>
    <w:div w:id="359280845">
      <w:bodyDiv w:val="1"/>
      <w:marLeft w:val="0"/>
      <w:marRight w:val="0"/>
      <w:marTop w:val="0"/>
      <w:marBottom w:val="0"/>
      <w:divBdr>
        <w:top w:val="none" w:sz="0" w:space="0" w:color="auto"/>
        <w:left w:val="none" w:sz="0" w:space="0" w:color="auto"/>
        <w:bottom w:val="none" w:sz="0" w:space="0" w:color="auto"/>
        <w:right w:val="none" w:sz="0" w:space="0" w:color="auto"/>
      </w:divBdr>
    </w:div>
    <w:div w:id="359743681">
      <w:bodyDiv w:val="1"/>
      <w:marLeft w:val="0"/>
      <w:marRight w:val="0"/>
      <w:marTop w:val="0"/>
      <w:marBottom w:val="0"/>
      <w:divBdr>
        <w:top w:val="none" w:sz="0" w:space="0" w:color="auto"/>
        <w:left w:val="none" w:sz="0" w:space="0" w:color="auto"/>
        <w:bottom w:val="none" w:sz="0" w:space="0" w:color="auto"/>
        <w:right w:val="none" w:sz="0" w:space="0" w:color="auto"/>
      </w:divBdr>
    </w:div>
    <w:div w:id="359865538">
      <w:bodyDiv w:val="1"/>
      <w:marLeft w:val="0"/>
      <w:marRight w:val="0"/>
      <w:marTop w:val="0"/>
      <w:marBottom w:val="0"/>
      <w:divBdr>
        <w:top w:val="none" w:sz="0" w:space="0" w:color="auto"/>
        <w:left w:val="none" w:sz="0" w:space="0" w:color="auto"/>
        <w:bottom w:val="none" w:sz="0" w:space="0" w:color="auto"/>
        <w:right w:val="none" w:sz="0" w:space="0" w:color="auto"/>
      </w:divBdr>
    </w:div>
    <w:div w:id="360008866">
      <w:bodyDiv w:val="1"/>
      <w:marLeft w:val="0"/>
      <w:marRight w:val="0"/>
      <w:marTop w:val="0"/>
      <w:marBottom w:val="0"/>
      <w:divBdr>
        <w:top w:val="none" w:sz="0" w:space="0" w:color="auto"/>
        <w:left w:val="none" w:sz="0" w:space="0" w:color="auto"/>
        <w:bottom w:val="none" w:sz="0" w:space="0" w:color="auto"/>
        <w:right w:val="none" w:sz="0" w:space="0" w:color="auto"/>
      </w:divBdr>
    </w:div>
    <w:div w:id="361170256">
      <w:bodyDiv w:val="1"/>
      <w:marLeft w:val="0"/>
      <w:marRight w:val="0"/>
      <w:marTop w:val="0"/>
      <w:marBottom w:val="0"/>
      <w:divBdr>
        <w:top w:val="none" w:sz="0" w:space="0" w:color="auto"/>
        <w:left w:val="none" w:sz="0" w:space="0" w:color="auto"/>
        <w:bottom w:val="none" w:sz="0" w:space="0" w:color="auto"/>
        <w:right w:val="none" w:sz="0" w:space="0" w:color="auto"/>
      </w:divBdr>
    </w:div>
    <w:div w:id="362823617">
      <w:bodyDiv w:val="1"/>
      <w:marLeft w:val="0"/>
      <w:marRight w:val="0"/>
      <w:marTop w:val="0"/>
      <w:marBottom w:val="0"/>
      <w:divBdr>
        <w:top w:val="none" w:sz="0" w:space="0" w:color="auto"/>
        <w:left w:val="none" w:sz="0" w:space="0" w:color="auto"/>
        <w:bottom w:val="none" w:sz="0" w:space="0" w:color="auto"/>
        <w:right w:val="none" w:sz="0" w:space="0" w:color="auto"/>
      </w:divBdr>
    </w:div>
    <w:div w:id="363286289">
      <w:bodyDiv w:val="1"/>
      <w:marLeft w:val="0"/>
      <w:marRight w:val="0"/>
      <w:marTop w:val="0"/>
      <w:marBottom w:val="0"/>
      <w:divBdr>
        <w:top w:val="none" w:sz="0" w:space="0" w:color="auto"/>
        <w:left w:val="none" w:sz="0" w:space="0" w:color="auto"/>
        <w:bottom w:val="none" w:sz="0" w:space="0" w:color="auto"/>
        <w:right w:val="none" w:sz="0" w:space="0" w:color="auto"/>
      </w:divBdr>
    </w:div>
    <w:div w:id="364714546">
      <w:bodyDiv w:val="1"/>
      <w:marLeft w:val="0"/>
      <w:marRight w:val="0"/>
      <w:marTop w:val="0"/>
      <w:marBottom w:val="0"/>
      <w:divBdr>
        <w:top w:val="none" w:sz="0" w:space="0" w:color="auto"/>
        <w:left w:val="none" w:sz="0" w:space="0" w:color="auto"/>
        <w:bottom w:val="none" w:sz="0" w:space="0" w:color="auto"/>
        <w:right w:val="none" w:sz="0" w:space="0" w:color="auto"/>
      </w:divBdr>
    </w:div>
    <w:div w:id="364720714">
      <w:bodyDiv w:val="1"/>
      <w:marLeft w:val="0"/>
      <w:marRight w:val="0"/>
      <w:marTop w:val="0"/>
      <w:marBottom w:val="0"/>
      <w:divBdr>
        <w:top w:val="none" w:sz="0" w:space="0" w:color="auto"/>
        <w:left w:val="none" w:sz="0" w:space="0" w:color="auto"/>
        <w:bottom w:val="none" w:sz="0" w:space="0" w:color="auto"/>
        <w:right w:val="none" w:sz="0" w:space="0" w:color="auto"/>
      </w:divBdr>
    </w:div>
    <w:div w:id="366107998">
      <w:bodyDiv w:val="1"/>
      <w:marLeft w:val="0"/>
      <w:marRight w:val="0"/>
      <w:marTop w:val="0"/>
      <w:marBottom w:val="0"/>
      <w:divBdr>
        <w:top w:val="none" w:sz="0" w:space="0" w:color="auto"/>
        <w:left w:val="none" w:sz="0" w:space="0" w:color="auto"/>
        <w:bottom w:val="none" w:sz="0" w:space="0" w:color="auto"/>
        <w:right w:val="none" w:sz="0" w:space="0" w:color="auto"/>
      </w:divBdr>
    </w:div>
    <w:div w:id="368068008">
      <w:bodyDiv w:val="1"/>
      <w:marLeft w:val="0"/>
      <w:marRight w:val="0"/>
      <w:marTop w:val="0"/>
      <w:marBottom w:val="0"/>
      <w:divBdr>
        <w:top w:val="none" w:sz="0" w:space="0" w:color="auto"/>
        <w:left w:val="none" w:sz="0" w:space="0" w:color="auto"/>
        <w:bottom w:val="none" w:sz="0" w:space="0" w:color="auto"/>
        <w:right w:val="none" w:sz="0" w:space="0" w:color="auto"/>
      </w:divBdr>
    </w:div>
    <w:div w:id="369233969">
      <w:bodyDiv w:val="1"/>
      <w:marLeft w:val="0"/>
      <w:marRight w:val="0"/>
      <w:marTop w:val="0"/>
      <w:marBottom w:val="0"/>
      <w:divBdr>
        <w:top w:val="none" w:sz="0" w:space="0" w:color="auto"/>
        <w:left w:val="none" w:sz="0" w:space="0" w:color="auto"/>
        <w:bottom w:val="none" w:sz="0" w:space="0" w:color="auto"/>
        <w:right w:val="none" w:sz="0" w:space="0" w:color="auto"/>
      </w:divBdr>
    </w:div>
    <w:div w:id="369965098">
      <w:bodyDiv w:val="1"/>
      <w:marLeft w:val="0"/>
      <w:marRight w:val="0"/>
      <w:marTop w:val="0"/>
      <w:marBottom w:val="0"/>
      <w:divBdr>
        <w:top w:val="none" w:sz="0" w:space="0" w:color="auto"/>
        <w:left w:val="none" w:sz="0" w:space="0" w:color="auto"/>
        <w:bottom w:val="none" w:sz="0" w:space="0" w:color="auto"/>
        <w:right w:val="none" w:sz="0" w:space="0" w:color="auto"/>
      </w:divBdr>
    </w:div>
    <w:div w:id="370611049">
      <w:bodyDiv w:val="1"/>
      <w:marLeft w:val="0"/>
      <w:marRight w:val="0"/>
      <w:marTop w:val="0"/>
      <w:marBottom w:val="0"/>
      <w:divBdr>
        <w:top w:val="none" w:sz="0" w:space="0" w:color="auto"/>
        <w:left w:val="none" w:sz="0" w:space="0" w:color="auto"/>
        <w:bottom w:val="none" w:sz="0" w:space="0" w:color="auto"/>
        <w:right w:val="none" w:sz="0" w:space="0" w:color="auto"/>
      </w:divBdr>
    </w:div>
    <w:div w:id="371073353">
      <w:bodyDiv w:val="1"/>
      <w:marLeft w:val="0"/>
      <w:marRight w:val="0"/>
      <w:marTop w:val="0"/>
      <w:marBottom w:val="0"/>
      <w:divBdr>
        <w:top w:val="none" w:sz="0" w:space="0" w:color="auto"/>
        <w:left w:val="none" w:sz="0" w:space="0" w:color="auto"/>
        <w:bottom w:val="none" w:sz="0" w:space="0" w:color="auto"/>
        <w:right w:val="none" w:sz="0" w:space="0" w:color="auto"/>
      </w:divBdr>
    </w:div>
    <w:div w:id="371462334">
      <w:bodyDiv w:val="1"/>
      <w:marLeft w:val="0"/>
      <w:marRight w:val="0"/>
      <w:marTop w:val="0"/>
      <w:marBottom w:val="0"/>
      <w:divBdr>
        <w:top w:val="none" w:sz="0" w:space="0" w:color="auto"/>
        <w:left w:val="none" w:sz="0" w:space="0" w:color="auto"/>
        <w:bottom w:val="none" w:sz="0" w:space="0" w:color="auto"/>
        <w:right w:val="none" w:sz="0" w:space="0" w:color="auto"/>
      </w:divBdr>
    </w:div>
    <w:div w:id="373239486">
      <w:bodyDiv w:val="1"/>
      <w:marLeft w:val="0"/>
      <w:marRight w:val="0"/>
      <w:marTop w:val="0"/>
      <w:marBottom w:val="0"/>
      <w:divBdr>
        <w:top w:val="none" w:sz="0" w:space="0" w:color="auto"/>
        <w:left w:val="none" w:sz="0" w:space="0" w:color="auto"/>
        <w:bottom w:val="none" w:sz="0" w:space="0" w:color="auto"/>
        <w:right w:val="none" w:sz="0" w:space="0" w:color="auto"/>
      </w:divBdr>
    </w:div>
    <w:div w:id="378213237">
      <w:bodyDiv w:val="1"/>
      <w:marLeft w:val="0"/>
      <w:marRight w:val="0"/>
      <w:marTop w:val="0"/>
      <w:marBottom w:val="0"/>
      <w:divBdr>
        <w:top w:val="none" w:sz="0" w:space="0" w:color="auto"/>
        <w:left w:val="none" w:sz="0" w:space="0" w:color="auto"/>
        <w:bottom w:val="none" w:sz="0" w:space="0" w:color="auto"/>
        <w:right w:val="none" w:sz="0" w:space="0" w:color="auto"/>
      </w:divBdr>
    </w:div>
    <w:div w:id="379793811">
      <w:bodyDiv w:val="1"/>
      <w:marLeft w:val="0"/>
      <w:marRight w:val="0"/>
      <w:marTop w:val="0"/>
      <w:marBottom w:val="0"/>
      <w:divBdr>
        <w:top w:val="none" w:sz="0" w:space="0" w:color="auto"/>
        <w:left w:val="none" w:sz="0" w:space="0" w:color="auto"/>
        <w:bottom w:val="none" w:sz="0" w:space="0" w:color="auto"/>
        <w:right w:val="none" w:sz="0" w:space="0" w:color="auto"/>
      </w:divBdr>
    </w:div>
    <w:div w:id="382364206">
      <w:bodyDiv w:val="1"/>
      <w:marLeft w:val="0"/>
      <w:marRight w:val="0"/>
      <w:marTop w:val="0"/>
      <w:marBottom w:val="0"/>
      <w:divBdr>
        <w:top w:val="none" w:sz="0" w:space="0" w:color="auto"/>
        <w:left w:val="none" w:sz="0" w:space="0" w:color="auto"/>
        <w:bottom w:val="none" w:sz="0" w:space="0" w:color="auto"/>
        <w:right w:val="none" w:sz="0" w:space="0" w:color="auto"/>
      </w:divBdr>
    </w:div>
    <w:div w:id="383531939">
      <w:bodyDiv w:val="1"/>
      <w:marLeft w:val="0"/>
      <w:marRight w:val="0"/>
      <w:marTop w:val="0"/>
      <w:marBottom w:val="0"/>
      <w:divBdr>
        <w:top w:val="none" w:sz="0" w:space="0" w:color="auto"/>
        <w:left w:val="none" w:sz="0" w:space="0" w:color="auto"/>
        <w:bottom w:val="none" w:sz="0" w:space="0" w:color="auto"/>
        <w:right w:val="none" w:sz="0" w:space="0" w:color="auto"/>
      </w:divBdr>
    </w:div>
    <w:div w:id="383648337">
      <w:bodyDiv w:val="1"/>
      <w:marLeft w:val="0"/>
      <w:marRight w:val="0"/>
      <w:marTop w:val="0"/>
      <w:marBottom w:val="0"/>
      <w:divBdr>
        <w:top w:val="none" w:sz="0" w:space="0" w:color="auto"/>
        <w:left w:val="none" w:sz="0" w:space="0" w:color="auto"/>
        <w:bottom w:val="none" w:sz="0" w:space="0" w:color="auto"/>
        <w:right w:val="none" w:sz="0" w:space="0" w:color="auto"/>
      </w:divBdr>
    </w:div>
    <w:div w:id="383914881">
      <w:bodyDiv w:val="1"/>
      <w:marLeft w:val="0"/>
      <w:marRight w:val="0"/>
      <w:marTop w:val="0"/>
      <w:marBottom w:val="0"/>
      <w:divBdr>
        <w:top w:val="none" w:sz="0" w:space="0" w:color="auto"/>
        <w:left w:val="none" w:sz="0" w:space="0" w:color="auto"/>
        <w:bottom w:val="none" w:sz="0" w:space="0" w:color="auto"/>
        <w:right w:val="none" w:sz="0" w:space="0" w:color="auto"/>
      </w:divBdr>
    </w:div>
    <w:div w:id="383990009">
      <w:bodyDiv w:val="1"/>
      <w:marLeft w:val="0"/>
      <w:marRight w:val="0"/>
      <w:marTop w:val="0"/>
      <w:marBottom w:val="0"/>
      <w:divBdr>
        <w:top w:val="none" w:sz="0" w:space="0" w:color="auto"/>
        <w:left w:val="none" w:sz="0" w:space="0" w:color="auto"/>
        <w:bottom w:val="none" w:sz="0" w:space="0" w:color="auto"/>
        <w:right w:val="none" w:sz="0" w:space="0" w:color="auto"/>
      </w:divBdr>
    </w:div>
    <w:div w:id="384259925">
      <w:bodyDiv w:val="1"/>
      <w:marLeft w:val="0"/>
      <w:marRight w:val="0"/>
      <w:marTop w:val="0"/>
      <w:marBottom w:val="0"/>
      <w:divBdr>
        <w:top w:val="none" w:sz="0" w:space="0" w:color="auto"/>
        <w:left w:val="none" w:sz="0" w:space="0" w:color="auto"/>
        <w:bottom w:val="none" w:sz="0" w:space="0" w:color="auto"/>
        <w:right w:val="none" w:sz="0" w:space="0" w:color="auto"/>
      </w:divBdr>
    </w:div>
    <w:div w:id="391077128">
      <w:bodyDiv w:val="1"/>
      <w:marLeft w:val="0"/>
      <w:marRight w:val="0"/>
      <w:marTop w:val="0"/>
      <w:marBottom w:val="0"/>
      <w:divBdr>
        <w:top w:val="none" w:sz="0" w:space="0" w:color="auto"/>
        <w:left w:val="none" w:sz="0" w:space="0" w:color="auto"/>
        <w:bottom w:val="none" w:sz="0" w:space="0" w:color="auto"/>
        <w:right w:val="none" w:sz="0" w:space="0" w:color="auto"/>
      </w:divBdr>
    </w:div>
    <w:div w:id="391586987">
      <w:bodyDiv w:val="1"/>
      <w:marLeft w:val="0"/>
      <w:marRight w:val="0"/>
      <w:marTop w:val="0"/>
      <w:marBottom w:val="0"/>
      <w:divBdr>
        <w:top w:val="none" w:sz="0" w:space="0" w:color="auto"/>
        <w:left w:val="none" w:sz="0" w:space="0" w:color="auto"/>
        <w:bottom w:val="none" w:sz="0" w:space="0" w:color="auto"/>
        <w:right w:val="none" w:sz="0" w:space="0" w:color="auto"/>
      </w:divBdr>
    </w:div>
    <w:div w:id="394158290">
      <w:bodyDiv w:val="1"/>
      <w:marLeft w:val="0"/>
      <w:marRight w:val="0"/>
      <w:marTop w:val="0"/>
      <w:marBottom w:val="0"/>
      <w:divBdr>
        <w:top w:val="none" w:sz="0" w:space="0" w:color="auto"/>
        <w:left w:val="none" w:sz="0" w:space="0" w:color="auto"/>
        <w:bottom w:val="none" w:sz="0" w:space="0" w:color="auto"/>
        <w:right w:val="none" w:sz="0" w:space="0" w:color="auto"/>
      </w:divBdr>
    </w:div>
    <w:div w:id="395859609">
      <w:bodyDiv w:val="1"/>
      <w:marLeft w:val="0"/>
      <w:marRight w:val="0"/>
      <w:marTop w:val="0"/>
      <w:marBottom w:val="0"/>
      <w:divBdr>
        <w:top w:val="none" w:sz="0" w:space="0" w:color="auto"/>
        <w:left w:val="none" w:sz="0" w:space="0" w:color="auto"/>
        <w:bottom w:val="none" w:sz="0" w:space="0" w:color="auto"/>
        <w:right w:val="none" w:sz="0" w:space="0" w:color="auto"/>
      </w:divBdr>
    </w:div>
    <w:div w:id="396561278">
      <w:bodyDiv w:val="1"/>
      <w:marLeft w:val="0"/>
      <w:marRight w:val="0"/>
      <w:marTop w:val="0"/>
      <w:marBottom w:val="0"/>
      <w:divBdr>
        <w:top w:val="none" w:sz="0" w:space="0" w:color="auto"/>
        <w:left w:val="none" w:sz="0" w:space="0" w:color="auto"/>
        <w:bottom w:val="none" w:sz="0" w:space="0" w:color="auto"/>
        <w:right w:val="none" w:sz="0" w:space="0" w:color="auto"/>
      </w:divBdr>
    </w:div>
    <w:div w:id="396899515">
      <w:bodyDiv w:val="1"/>
      <w:marLeft w:val="0"/>
      <w:marRight w:val="0"/>
      <w:marTop w:val="0"/>
      <w:marBottom w:val="0"/>
      <w:divBdr>
        <w:top w:val="none" w:sz="0" w:space="0" w:color="auto"/>
        <w:left w:val="none" w:sz="0" w:space="0" w:color="auto"/>
        <w:bottom w:val="none" w:sz="0" w:space="0" w:color="auto"/>
        <w:right w:val="none" w:sz="0" w:space="0" w:color="auto"/>
      </w:divBdr>
    </w:div>
    <w:div w:id="397554882">
      <w:bodyDiv w:val="1"/>
      <w:marLeft w:val="0"/>
      <w:marRight w:val="0"/>
      <w:marTop w:val="0"/>
      <w:marBottom w:val="0"/>
      <w:divBdr>
        <w:top w:val="none" w:sz="0" w:space="0" w:color="auto"/>
        <w:left w:val="none" w:sz="0" w:space="0" w:color="auto"/>
        <w:bottom w:val="none" w:sz="0" w:space="0" w:color="auto"/>
        <w:right w:val="none" w:sz="0" w:space="0" w:color="auto"/>
      </w:divBdr>
    </w:div>
    <w:div w:id="398751483">
      <w:bodyDiv w:val="1"/>
      <w:marLeft w:val="0"/>
      <w:marRight w:val="0"/>
      <w:marTop w:val="0"/>
      <w:marBottom w:val="0"/>
      <w:divBdr>
        <w:top w:val="none" w:sz="0" w:space="0" w:color="auto"/>
        <w:left w:val="none" w:sz="0" w:space="0" w:color="auto"/>
        <w:bottom w:val="none" w:sz="0" w:space="0" w:color="auto"/>
        <w:right w:val="none" w:sz="0" w:space="0" w:color="auto"/>
      </w:divBdr>
    </w:div>
    <w:div w:id="399905827">
      <w:bodyDiv w:val="1"/>
      <w:marLeft w:val="0"/>
      <w:marRight w:val="0"/>
      <w:marTop w:val="0"/>
      <w:marBottom w:val="0"/>
      <w:divBdr>
        <w:top w:val="none" w:sz="0" w:space="0" w:color="auto"/>
        <w:left w:val="none" w:sz="0" w:space="0" w:color="auto"/>
        <w:bottom w:val="none" w:sz="0" w:space="0" w:color="auto"/>
        <w:right w:val="none" w:sz="0" w:space="0" w:color="auto"/>
      </w:divBdr>
    </w:div>
    <w:div w:id="400176460">
      <w:bodyDiv w:val="1"/>
      <w:marLeft w:val="0"/>
      <w:marRight w:val="0"/>
      <w:marTop w:val="0"/>
      <w:marBottom w:val="0"/>
      <w:divBdr>
        <w:top w:val="none" w:sz="0" w:space="0" w:color="auto"/>
        <w:left w:val="none" w:sz="0" w:space="0" w:color="auto"/>
        <w:bottom w:val="none" w:sz="0" w:space="0" w:color="auto"/>
        <w:right w:val="none" w:sz="0" w:space="0" w:color="auto"/>
      </w:divBdr>
    </w:div>
    <w:div w:id="403526000">
      <w:bodyDiv w:val="1"/>
      <w:marLeft w:val="0"/>
      <w:marRight w:val="0"/>
      <w:marTop w:val="0"/>
      <w:marBottom w:val="0"/>
      <w:divBdr>
        <w:top w:val="none" w:sz="0" w:space="0" w:color="auto"/>
        <w:left w:val="none" w:sz="0" w:space="0" w:color="auto"/>
        <w:bottom w:val="none" w:sz="0" w:space="0" w:color="auto"/>
        <w:right w:val="none" w:sz="0" w:space="0" w:color="auto"/>
      </w:divBdr>
    </w:div>
    <w:div w:id="404842113">
      <w:bodyDiv w:val="1"/>
      <w:marLeft w:val="0"/>
      <w:marRight w:val="0"/>
      <w:marTop w:val="0"/>
      <w:marBottom w:val="0"/>
      <w:divBdr>
        <w:top w:val="none" w:sz="0" w:space="0" w:color="auto"/>
        <w:left w:val="none" w:sz="0" w:space="0" w:color="auto"/>
        <w:bottom w:val="none" w:sz="0" w:space="0" w:color="auto"/>
        <w:right w:val="none" w:sz="0" w:space="0" w:color="auto"/>
      </w:divBdr>
    </w:div>
    <w:div w:id="404956962">
      <w:bodyDiv w:val="1"/>
      <w:marLeft w:val="0"/>
      <w:marRight w:val="0"/>
      <w:marTop w:val="0"/>
      <w:marBottom w:val="0"/>
      <w:divBdr>
        <w:top w:val="none" w:sz="0" w:space="0" w:color="auto"/>
        <w:left w:val="none" w:sz="0" w:space="0" w:color="auto"/>
        <w:bottom w:val="none" w:sz="0" w:space="0" w:color="auto"/>
        <w:right w:val="none" w:sz="0" w:space="0" w:color="auto"/>
      </w:divBdr>
    </w:div>
    <w:div w:id="407845922">
      <w:bodyDiv w:val="1"/>
      <w:marLeft w:val="0"/>
      <w:marRight w:val="0"/>
      <w:marTop w:val="0"/>
      <w:marBottom w:val="0"/>
      <w:divBdr>
        <w:top w:val="none" w:sz="0" w:space="0" w:color="auto"/>
        <w:left w:val="none" w:sz="0" w:space="0" w:color="auto"/>
        <w:bottom w:val="none" w:sz="0" w:space="0" w:color="auto"/>
        <w:right w:val="none" w:sz="0" w:space="0" w:color="auto"/>
      </w:divBdr>
    </w:div>
    <w:div w:id="408505985">
      <w:bodyDiv w:val="1"/>
      <w:marLeft w:val="0"/>
      <w:marRight w:val="0"/>
      <w:marTop w:val="0"/>
      <w:marBottom w:val="0"/>
      <w:divBdr>
        <w:top w:val="none" w:sz="0" w:space="0" w:color="auto"/>
        <w:left w:val="none" w:sz="0" w:space="0" w:color="auto"/>
        <w:bottom w:val="none" w:sz="0" w:space="0" w:color="auto"/>
        <w:right w:val="none" w:sz="0" w:space="0" w:color="auto"/>
      </w:divBdr>
    </w:div>
    <w:div w:id="410590804">
      <w:bodyDiv w:val="1"/>
      <w:marLeft w:val="0"/>
      <w:marRight w:val="0"/>
      <w:marTop w:val="0"/>
      <w:marBottom w:val="0"/>
      <w:divBdr>
        <w:top w:val="none" w:sz="0" w:space="0" w:color="auto"/>
        <w:left w:val="none" w:sz="0" w:space="0" w:color="auto"/>
        <w:bottom w:val="none" w:sz="0" w:space="0" w:color="auto"/>
        <w:right w:val="none" w:sz="0" w:space="0" w:color="auto"/>
      </w:divBdr>
    </w:div>
    <w:div w:id="411852201">
      <w:bodyDiv w:val="1"/>
      <w:marLeft w:val="0"/>
      <w:marRight w:val="0"/>
      <w:marTop w:val="0"/>
      <w:marBottom w:val="0"/>
      <w:divBdr>
        <w:top w:val="none" w:sz="0" w:space="0" w:color="auto"/>
        <w:left w:val="none" w:sz="0" w:space="0" w:color="auto"/>
        <w:bottom w:val="none" w:sz="0" w:space="0" w:color="auto"/>
        <w:right w:val="none" w:sz="0" w:space="0" w:color="auto"/>
      </w:divBdr>
    </w:div>
    <w:div w:id="412437099">
      <w:bodyDiv w:val="1"/>
      <w:marLeft w:val="0"/>
      <w:marRight w:val="0"/>
      <w:marTop w:val="0"/>
      <w:marBottom w:val="0"/>
      <w:divBdr>
        <w:top w:val="none" w:sz="0" w:space="0" w:color="auto"/>
        <w:left w:val="none" w:sz="0" w:space="0" w:color="auto"/>
        <w:bottom w:val="none" w:sz="0" w:space="0" w:color="auto"/>
        <w:right w:val="none" w:sz="0" w:space="0" w:color="auto"/>
      </w:divBdr>
    </w:div>
    <w:div w:id="413165106">
      <w:bodyDiv w:val="1"/>
      <w:marLeft w:val="0"/>
      <w:marRight w:val="0"/>
      <w:marTop w:val="0"/>
      <w:marBottom w:val="0"/>
      <w:divBdr>
        <w:top w:val="none" w:sz="0" w:space="0" w:color="auto"/>
        <w:left w:val="none" w:sz="0" w:space="0" w:color="auto"/>
        <w:bottom w:val="none" w:sz="0" w:space="0" w:color="auto"/>
        <w:right w:val="none" w:sz="0" w:space="0" w:color="auto"/>
      </w:divBdr>
    </w:div>
    <w:div w:id="414936483">
      <w:bodyDiv w:val="1"/>
      <w:marLeft w:val="0"/>
      <w:marRight w:val="0"/>
      <w:marTop w:val="0"/>
      <w:marBottom w:val="0"/>
      <w:divBdr>
        <w:top w:val="none" w:sz="0" w:space="0" w:color="auto"/>
        <w:left w:val="none" w:sz="0" w:space="0" w:color="auto"/>
        <w:bottom w:val="none" w:sz="0" w:space="0" w:color="auto"/>
        <w:right w:val="none" w:sz="0" w:space="0" w:color="auto"/>
      </w:divBdr>
    </w:div>
    <w:div w:id="417336564">
      <w:bodyDiv w:val="1"/>
      <w:marLeft w:val="0"/>
      <w:marRight w:val="0"/>
      <w:marTop w:val="0"/>
      <w:marBottom w:val="0"/>
      <w:divBdr>
        <w:top w:val="none" w:sz="0" w:space="0" w:color="auto"/>
        <w:left w:val="none" w:sz="0" w:space="0" w:color="auto"/>
        <w:bottom w:val="none" w:sz="0" w:space="0" w:color="auto"/>
        <w:right w:val="none" w:sz="0" w:space="0" w:color="auto"/>
      </w:divBdr>
    </w:div>
    <w:div w:id="418138051">
      <w:bodyDiv w:val="1"/>
      <w:marLeft w:val="0"/>
      <w:marRight w:val="0"/>
      <w:marTop w:val="0"/>
      <w:marBottom w:val="0"/>
      <w:divBdr>
        <w:top w:val="none" w:sz="0" w:space="0" w:color="auto"/>
        <w:left w:val="none" w:sz="0" w:space="0" w:color="auto"/>
        <w:bottom w:val="none" w:sz="0" w:space="0" w:color="auto"/>
        <w:right w:val="none" w:sz="0" w:space="0" w:color="auto"/>
      </w:divBdr>
    </w:div>
    <w:div w:id="420759127">
      <w:bodyDiv w:val="1"/>
      <w:marLeft w:val="0"/>
      <w:marRight w:val="0"/>
      <w:marTop w:val="0"/>
      <w:marBottom w:val="0"/>
      <w:divBdr>
        <w:top w:val="none" w:sz="0" w:space="0" w:color="auto"/>
        <w:left w:val="none" w:sz="0" w:space="0" w:color="auto"/>
        <w:bottom w:val="none" w:sz="0" w:space="0" w:color="auto"/>
        <w:right w:val="none" w:sz="0" w:space="0" w:color="auto"/>
      </w:divBdr>
    </w:div>
    <w:div w:id="422841530">
      <w:bodyDiv w:val="1"/>
      <w:marLeft w:val="0"/>
      <w:marRight w:val="0"/>
      <w:marTop w:val="0"/>
      <w:marBottom w:val="0"/>
      <w:divBdr>
        <w:top w:val="none" w:sz="0" w:space="0" w:color="auto"/>
        <w:left w:val="none" w:sz="0" w:space="0" w:color="auto"/>
        <w:bottom w:val="none" w:sz="0" w:space="0" w:color="auto"/>
        <w:right w:val="none" w:sz="0" w:space="0" w:color="auto"/>
      </w:divBdr>
    </w:div>
    <w:div w:id="425735233">
      <w:bodyDiv w:val="1"/>
      <w:marLeft w:val="0"/>
      <w:marRight w:val="0"/>
      <w:marTop w:val="0"/>
      <w:marBottom w:val="0"/>
      <w:divBdr>
        <w:top w:val="none" w:sz="0" w:space="0" w:color="auto"/>
        <w:left w:val="none" w:sz="0" w:space="0" w:color="auto"/>
        <w:bottom w:val="none" w:sz="0" w:space="0" w:color="auto"/>
        <w:right w:val="none" w:sz="0" w:space="0" w:color="auto"/>
      </w:divBdr>
    </w:div>
    <w:div w:id="427888790">
      <w:bodyDiv w:val="1"/>
      <w:marLeft w:val="0"/>
      <w:marRight w:val="0"/>
      <w:marTop w:val="0"/>
      <w:marBottom w:val="0"/>
      <w:divBdr>
        <w:top w:val="none" w:sz="0" w:space="0" w:color="auto"/>
        <w:left w:val="none" w:sz="0" w:space="0" w:color="auto"/>
        <w:bottom w:val="none" w:sz="0" w:space="0" w:color="auto"/>
        <w:right w:val="none" w:sz="0" w:space="0" w:color="auto"/>
      </w:divBdr>
    </w:div>
    <w:div w:id="428425233">
      <w:bodyDiv w:val="1"/>
      <w:marLeft w:val="0"/>
      <w:marRight w:val="0"/>
      <w:marTop w:val="0"/>
      <w:marBottom w:val="0"/>
      <w:divBdr>
        <w:top w:val="none" w:sz="0" w:space="0" w:color="auto"/>
        <w:left w:val="none" w:sz="0" w:space="0" w:color="auto"/>
        <w:bottom w:val="none" w:sz="0" w:space="0" w:color="auto"/>
        <w:right w:val="none" w:sz="0" w:space="0" w:color="auto"/>
      </w:divBdr>
    </w:div>
    <w:div w:id="430051643">
      <w:bodyDiv w:val="1"/>
      <w:marLeft w:val="0"/>
      <w:marRight w:val="0"/>
      <w:marTop w:val="0"/>
      <w:marBottom w:val="0"/>
      <w:divBdr>
        <w:top w:val="none" w:sz="0" w:space="0" w:color="auto"/>
        <w:left w:val="none" w:sz="0" w:space="0" w:color="auto"/>
        <w:bottom w:val="none" w:sz="0" w:space="0" w:color="auto"/>
        <w:right w:val="none" w:sz="0" w:space="0" w:color="auto"/>
      </w:divBdr>
    </w:div>
    <w:div w:id="431898613">
      <w:bodyDiv w:val="1"/>
      <w:marLeft w:val="0"/>
      <w:marRight w:val="0"/>
      <w:marTop w:val="0"/>
      <w:marBottom w:val="0"/>
      <w:divBdr>
        <w:top w:val="none" w:sz="0" w:space="0" w:color="auto"/>
        <w:left w:val="none" w:sz="0" w:space="0" w:color="auto"/>
        <w:bottom w:val="none" w:sz="0" w:space="0" w:color="auto"/>
        <w:right w:val="none" w:sz="0" w:space="0" w:color="auto"/>
      </w:divBdr>
    </w:div>
    <w:div w:id="432820199">
      <w:bodyDiv w:val="1"/>
      <w:marLeft w:val="0"/>
      <w:marRight w:val="0"/>
      <w:marTop w:val="0"/>
      <w:marBottom w:val="0"/>
      <w:divBdr>
        <w:top w:val="none" w:sz="0" w:space="0" w:color="auto"/>
        <w:left w:val="none" w:sz="0" w:space="0" w:color="auto"/>
        <w:bottom w:val="none" w:sz="0" w:space="0" w:color="auto"/>
        <w:right w:val="none" w:sz="0" w:space="0" w:color="auto"/>
      </w:divBdr>
    </w:div>
    <w:div w:id="433790164">
      <w:bodyDiv w:val="1"/>
      <w:marLeft w:val="0"/>
      <w:marRight w:val="0"/>
      <w:marTop w:val="0"/>
      <w:marBottom w:val="0"/>
      <w:divBdr>
        <w:top w:val="none" w:sz="0" w:space="0" w:color="auto"/>
        <w:left w:val="none" w:sz="0" w:space="0" w:color="auto"/>
        <w:bottom w:val="none" w:sz="0" w:space="0" w:color="auto"/>
        <w:right w:val="none" w:sz="0" w:space="0" w:color="auto"/>
      </w:divBdr>
    </w:div>
    <w:div w:id="434905205">
      <w:bodyDiv w:val="1"/>
      <w:marLeft w:val="0"/>
      <w:marRight w:val="0"/>
      <w:marTop w:val="0"/>
      <w:marBottom w:val="0"/>
      <w:divBdr>
        <w:top w:val="none" w:sz="0" w:space="0" w:color="auto"/>
        <w:left w:val="none" w:sz="0" w:space="0" w:color="auto"/>
        <w:bottom w:val="none" w:sz="0" w:space="0" w:color="auto"/>
        <w:right w:val="none" w:sz="0" w:space="0" w:color="auto"/>
      </w:divBdr>
    </w:div>
    <w:div w:id="435757163">
      <w:bodyDiv w:val="1"/>
      <w:marLeft w:val="0"/>
      <w:marRight w:val="0"/>
      <w:marTop w:val="0"/>
      <w:marBottom w:val="0"/>
      <w:divBdr>
        <w:top w:val="none" w:sz="0" w:space="0" w:color="auto"/>
        <w:left w:val="none" w:sz="0" w:space="0" w:color="auto"/>
        <w:bottom w:val="none" w:sz="0" w:space="0" w:color="auto"/>
        <w:right w:val="none" w:sz="0" w:space="0" w:color="auto"/>
      </w:divBdr>
    </w:div>
    <w:div w:id="435950274">
      <w:bodyDiv w:val="1"/>
      <w:marLeft w:val="0"/>
      <w:marRight w:val="0"/>
      <w:marTop w:val="0"/>
      <w:marBottom w:val="0"/>
      <w:divBdr>
        <w:top w:val="none" w:sz="0" w:space="0" w:color="auto"/>
        <w:left w:val="none" w:sz="0" w:space="0" w:color="auto"/>
        <w:bottom w:val="none" w:sz="0" w:space="0" w:color="auto"/>
        <w:right w:val="none" w:sz="0" w:space="0" w:color="auto"/>
      </w:divBdr>
    </w:div>
    <w:div w:id="436409090">
      <w:bodyDiv w:val="1"/>
      <w:marLeft w:val="0"/>
      <w:marRight w:val="0"/>
      <w:marTop w:val="0"/>
      <w:marBottom w:val="0"/>
      <w:divBdr>
        <w:top w:val="none" w:sz="0" w:space="0" w:color="auto"/>
        <w:left w:val="none" w:sz="0" w:space="0" w:color="auto"/>
        <w:bottom w:val="none" w:sz="0" w:space="0" w:color="auto"/>
        <w:right w:val="none" w:sz="0" w:space="0" w:color="auto"/>
      </w:divBdr>
    </w:div>
    <w:div w:id="437067795">
      <w:bodyDiv w:val="1"/>
      <w:marLeft w:val="0"/>
      <w:marRight w:val="0"/>
      <w:marTop w:val="0"/>
      <w:marBottom w:val="0"/>
      <w:divBdr>
        <w:top w:val="none" w:sz="0" w:space="0" w:color="auto"/>
        <w:left w:val="none" w:sz="0" w:space="0" w:color="auto"/>
        <w:bottom w:val="none" w:sz="0" w:space="0" w:color="auto"/>
        <w:right w:val="none" w:sz="0" w:space="0" w:color="auto"/>
      </w:divBdr>
    </w:div>
    <w:div w:id="437600838">
      <w:bodyDiv w:val="1"/>
      <w:marLeft w:val="0"/>
      <w:marRight w:val="0"/>
      <w:marTop w:val="0"/>
      <w:marBottom w:val="0"/>
      <w:divBdr>
        <w:top w:val="none" w:sz="0" w:space="0" w:color="auto"/>
        <w:left w:val="none" w:sz="0" w:space="0" w:color="auto"/>
        <w:bottom w:val="none" w:sz="0" w:space="0" w:color="auto"/>
        <w:right w:val="none" w:sz="0" w:space="0" w:color="auto"/>
      </w:divBdr>
    </w:div>
    <w:div w:id="438646140">
      <w:bodyDiv w:val="1"/>
      <w:marLeft w:val="0"/>
      <w:marRight w:val="0"/>
      <w:marTop w:val="0"/>
      <w:marBottom w:val="0"/>
      <w:divBdr>
        <w:top w:val="none" w:sz="0" w:space="0" w:color="auto"/>
        <w:left w:val="none" w:sz="0" w:space="0" w:color="auto"/>
        <w:bottom w:val="none" w:sz="0" w:space="0" w:color="auto"/>
        <w:right w:val="none" w:sz="0" w:space="0" w:color="auto"/>
      </w:divBdr>
    </w:div>
    <w:div w:id="440608063">
      <w:bodyDiv w:val="1"/>
      <w:marLeft w:val="0"/>
      <w:marRight w:val="0"/>
      <w:marTop w:val="0"/>
      <w:marBottom w:val="0"/>
      <w:divBdr>
        <w:top w:val="none" w:sz="0" w:space="0" w:color="auto"/>
        <w:left w:val="none" w:sz="0" w:space="0" w:color="auto"/>
        <w:bottom w:val="none" w:sz="0" w:space="0" w:color="auto"/>
        <w:right w:val="none" w:sz="0" w:space="0" w:color="auto"/>
      </w:divBdr>
    </w:div>
    <w:div w:id="443695711">
      <w:bodyDiv w:val="1"/>
      <w:marLeft w:val="0"/>
      <w:marRight w:val="0"/>
      <w:marTop w:val="0"/>
      <w:marBottom w:val="0"/>
      <w:divBdr>
        <w:top w:val="none" w:sz="0" w:space="0" w:color="auto"/>
        <w:left w:val="none" w:sz="0" w:space="0" w:color="auto"/>
        <w:bottom w:val="none" w:sz="0" w:space="0" w:color="auto"/>
        <w:right w:val="none" w:sz="0" w:space="0" w:color="auto"/>
      </w:divBdr>
    </w:div>
    <w:div w:id="444692469">
      <w:bodyDiv w:val="1"/>
      <w:marLeft w:val="0"/>
      <w:marRight w:val="0"/>
      <w:marTop w:val="0"/>
      <w:marBottom w:val="0"/>
      <w:divBdr>
        <w:top w:val="none" w:sz="0" w:space="0" w:color="auto"/>
        <w:left w:val="none" w:sz="0" w:space="0" w:color="auto"/>
        <w:bottom w:val="none" w:sz="0" w:space="0" w:color="auto"/>
        <w:right w:val="none" w:sz="0" w:space="0" w:color="auto"/>
      </w:divBdr>
    </w:div>
    <w:div w:id="445540240">
      <w:bodyDiv w:val="1"/>
      <w:marLeft w:val="0"/>
      <w:marRight w:val="0"/>
      <w:marTop w:val="0"/>
      <w:marBottom w:val="0"/>
      <w:divBdr>
        <w:top w:val="none" w:sz="0" w:space="0" w:color="auto"/>
        <w:left w:val="none" w:sz="0" w:space="0" w:color="auto"/>
        <w:bottom w:val="none" w:sz="0" w:space="0" w:color="auto"/>
        <w:right w:val="none" w:sz="0" w:space="0" w:color="auto"/>
      </w:divBdr>
    </w:div>
    <w:div w:id="446579669">
      <w:bodyDiv w:val="1"/>
      <w:marLeft w:val="0"/>
      <w:marRight w:val="0"/>
      <w:marTop w:val="0"/>
      <w:marBottom w:val="0"/>
      <w:divBdr>
        <w:top w:val="none" w:sz="0" w:space="0" w:color="auto"/>
        <w:left w:val="none" w:sz="0" w:space="0" w:color="auto"/>
        <w:bottom w:val="none" w:sz="0" w:space="0" w:color="auto"/>
        <w:right w:val="none" w:sz="0" w:space="0" w:color="auto"/>
      </w:divBdr>
    </w:div>
    <w:div w:id="447238005">
      <w:bodyDiv w:val="1"/>
      <w:marLeft w:val="0"/>
      <w:marRight w:val="0"/>
      <w:marTop w:val="0"/>
      <w:marBottom w:val="0"/>
      <w:divBdr>
        <w:top w:val="none" w:sz="0" w:space="0" w:color="auto"/>
        <w:left w:val="none" w:sz="0" w:space="0" w:color="auto"/>
        <w:bottom w:val="none" w:sz="0" w:space="0" w:color="auto"/>
        <w:right w:val="none" w:sz="0" w:space="0" w:color="auto"/>
      </w:divBdr>
    </w:div>
    <w:div w:id="447819653">
      <w:bodyDiv w:val="1"/>
      <w:marLeft w:val="0"/>
      <w:marRight w:val="0"/>
      <w:marTop w:val="0"/>
      <w:marBottom w:val="0"/>
      <w:divBdr>
        <w:top w:val="none" w:sz="0" w:space="0" w:color="auto"/>
        <w:left w:val="none" w:sz="0" w:space="0" w:color="auto"/>
        <w:bottom w:val="none" w:sz="0" w:space="0" w:color="auto"/>
        <w:right w:val="none" w:sz="0" w:space="0" w:color="auto"/>
      </w:divBdr>
    </w:div>
    <w:div w:id="449515726">
      <w:bodyDiv w:val="1"/>
      <w:marLeft w:val="0"/>
      <w:marRight w:val="0"/>
      <w:marTop w:val="0"/>
      <w:marBottom w:val="0"/>
      <w:divBdr>
        <w:top w:val="none" w:sz="0" w:space="0" w:color="auto"/>
        <w:left w:val="none" w:sz="0" w:space="0" w:color="auto"/>
        <w:bottom w:val="none" w:sz="0" w:space="0" w:color="auto"/>
        <w:right w:val="none" w:sz="0" w:space="0" w:color="auto"/>
      </w:divBdr>
    </w:div>
    <w:div w:id="449671579">
      <w:bodyDiv w:val="1"/>
      <w:marLeft w:val="0"/>
      <w:marRight w:val="0"/>
      <w:marTop w:val="0"/>
      <w:marBottom w:val="0"/>
      <w:divBdr>
        <w:top w:val="none" w:sz="0" w:space="0" w:color="auto"/>
        <w:left w:val="none" w:sz="0" w:space="0" w:color="auto"/>
        <w:bottom w:val="none" w:sz="0" w:space="0" w:color="auto"/>
        <w:right w:val="none" w:sz="0" w:space="0" w:color="auto"/>
      </w:divBdr>
    </w:div>
    <w:div w:id="450713590">
      <w:bodyDiv w:val="1"/>
      <w:marLeft w:val="0"/>
      <w:marRight w:val="0"/>
      <w:marTop w:val="0"/>
      <w:marBottom w:val="0"/>
      <w:divBdr>
        <w:top w:val="none" w:sz="0" w:space="0" w:color="auto"/>
        <w:left w:val="none" w:sz="0" w:space="0" w:color="auto"/>
        <w:bottom w:val="none" w:sz="0" w:space="0" w:color="auto"/>
        <w:right w:val="none" w:sz="0" w:space="0" w:color="auto"/>
      </w:divBdr>
    </w:div>
    <w:div w:id="451166871">
      <w:bodyDiv w:val="1"/>
      <w:marLeft w:val="0"/>
      <w:marRight w:val="0"/>
      <w:marTop w:val="0"/>
      <w:marBottom w:val="0"/>
      <w:divBdr>
        <w:top w:val="none" w:sz="0" w:space="0" w:color="auto"/>
        <w:left w:val="none" w:sz="0" w:space="0" w:color="auto"/>
        <w:bottom w:val="none" w:sz="0" w:space="0" w:color="auto"/>
        <w:right w:val="none" w:sz="0" w:space="0" w:color="auto"/>
      </w:divBdr>
    </w:div>
    <w:div w:id="451243576">
      <w:bodyDiv w:val="1"/>
      <w:marLeft w:val="0"/>
      <w:marRight w:val="0"/>
      <w:marTop w:val="0"/>
      <w:marBottom w:val="0"/>
      <w:divBdr>
        <w:top w:val="none" w:sz="0" w:space="0" w:color="auto"/>
        <w:left w:val="none" w:sz="0" w:space="0" w:color="auto"/>
        <w:bottom w:val="none" w:sz="0" w:space="0" w:color="auto"/>
        <w:right w:val="none" w:sz="0" w:space="0" w:color="auto"/>
      </w:divBdr>
    </w:div>
    <w:div w:id="451631104">
      <w:bodyDiv w:val="1"/>
      <w:marLeft w:val="0"/>
      <w:marRight w:val="0"/>
      <w:marTop w:val="0"/>
      <w:marBottom w:val="0"/>
      <w:divBdr>
        <w:top w:val="none" w:sz="0" w:space="0" w:color="auto"/>
        <w:left w:val="none" w:sz="0" w:space="0" w:color="auto"/>
        <w:bottom w:val="none" w:sz="0" w:space="0" w:color="auto"/>
        <w:right w:val="none" w:sz="0" w:space="0" w:color="auto"/>
      </w:divBdr>
    </w:div>
    <w:div w:id="454712959">
      <w:bodyDiv w:val="1"/>
      <w:marLeft w:val="0"/>
      <w:marRight w:val="0"/>
      <w:marTop w:val="0"/>
      <w:marBottom w:val="0"/>
      <w:divBdr>
        <w:top w:val="none" w:sz="0" w:space="0" w:color="auto"/>
        <w:left w:val="none" w:sz="0" w:space="0" w:color="auto"/>
        <w:bottom w:val="none" w:sz="0" w:space="0" w:color="auto"/>
        <w:right w:val="none" w:sz="0" w:space="0" w:color="auto"/>
      </w:divBdr>
    </w:div>
    <w:div w:id="456721385">
      <w:bodyDiv w:val="1"/>
      <w:marLeft w:val="0"/>
      <w:marRight w:val="0"/>
      <w:marTop w:val="0"/>
      <w:marBottom w:val="0"/>
      <w:divBdr>
        <w:top w:val="none" w:sz="0" w:space="0" w:color="auto"/>
        <w:left w:val="none" w:sz="0" w:space="0" w:color="auto"/>
        <w:bottom w:val="none" w:sz="0" w:space="0" w:color="auto"/>
        <w:right w:val="none" w:sz="0" w:space="0" w:color="auto"/>
      </w:divBdr>
    </w:div>
    <w:div w:id="456724031">
      <w:bodyDiv w:val="1"/>
      <w:marLeft w:val="0"/>
      <w:marRight w:val="0"/>
      <w:marTop w:val="0"/>
      <w:marBottom w:val="0"/>
      <w:divBdr>
        <w:top w:val="none" w:sz="0" w:space="0" w:color="auto"/>
        <w:left w:val="none" w:sz="0" w:space="0" w:color="auto"/>
        <w:bottom w:val="none" w:sz="0" w:space="0" w:color="auto"/>
        <w:right w:val="none" w:sz="0" w:space="0" w:color="auto"/>
      </w:divBdr>
    </w:div>
    <w:div w:id="457837795">
      <w:bodyDiv w:val="1"/>
      <w:marLeft w:val="0"/>
      <w:marRight w:val="0"/>
      <w:marTop w:val="0"/>
      <w:marBottom w:val="0"/>
      <w:divBdr>
        <w:top w:val="none" w:sz="0" w:space="0" w:color="auto"/>
        <w:left w:val="none" w:sz="0" w:space="0" w:color="auto"/>
        <w:bottom w:val="none" w:sz="0" w:space="0" w:color="auto"/>
        <w:right w:val="none" w:sz="0" w:space="0" w:color="auto"/>
      </w:divBdr>
    </w:div>
    <w:div w:id="458109521">
      <w:bodyDiv w:val="1"/>
      <w:marLeft w:val="0"/>
      <w:marRight w:val="0"/>
      <w:marTop w:val="0"/>
      <w:marBottom w:val="0"/>
      <w:divBdr>
        <w:top w:val="none" w:sz="0" w:space="0" w:color="auto"/>
        <w:left w:val="none" w:sz="0" w:space="0" w:color="auto"/>
        <w:bottom w:val="none" w:sz="0" w:space="0" w:color="auto"/>
        <w:right w:val="none" w:sz="0" w:space="0" w:color="auto"/>
      </w:divBdr>
    </w:div>
    <w:div w:id="461268266">
      <w:bodyDiv w:val="1"/>
      <w:marLeft w:val="0"/>
      <w:marRight w:val="0"/>
      <w:marTop w:val="0"/>
      <w:marBottom w:val="0"/>
      <w:divBdr>
        <w:top w:val="none" w:sz="0" w:space="0" w:color="auto"/>
        <w:left w:val="none" w:sz="0" w:space="0" w:color="auto"/>
        <w:bottom w:val="none" w:sz="0" w:space="0" w:color="auto"/>
        <w:right w:val="none" w:sz="0" w:space="0" w:color="auto"/>
      </w:divBdr>
    </w:div>
    <w:div w:id="461969408">
      <w:bodyDiv w:val="1"/>
      <w:marLeft w:val="0"/>
      <w:marRight w:val="0"/>
      <w:marTop w:val="0"/>
      <w:marBottom w:val="0"/>
      <w:divBdr>
        <w:top w:val="none" w:sz="0" w:space="0" w:color="auto"/>
        <w:left w:val="none" w:sz="0" w:space="0" w:color="auto"/>
        <w:bottom w:val="none" w:sz="0" w:space="0" w:color="auto"/>
        <w:right w:val="none" w:sz="0" w:space="0" w:color="auto"/>
      </w:divBdr>
    </w:div>
    <w:div w:id="463037871">
      <w:bodyDiv w:val="1"/>
      <w:marLeft w:val="0"/>
      <w:marRight w:val="0"/>
      <w:marTop w:val="0"/>
      <w:marBottom w:val="0"/>
      <w:divBdr>
        <w:top w:val="none" w:sz="0" w:space="0" w:color="auto"/>
        <w:left w:val="none" w:sz="0" w:space="0" w:color="auto"/>
        <w:bottom w:val="none" w:sz="0" w:space="0" w:color="auto"/>
        <w:right w:val="none" w:sz="0" w:space="0" w:color="auto"/>
      </w:divBdr>
    </w:div>
    <w:div w:id="464156848">
      <w:bodyDiv w:val="1"/>
      <w:marLeft w:val="0"/>
      <w:marRight w:val="0"/>
      <w:marTop w:val="0"/>
      <w:marBottom w:val="0"/>
      <w:divBdr>
        <w:top w:val="none" w:sz="0" w:space="0" w:color="auto"/>
        <w:left w:val="none" w:sz="0" w:space="0" w:color="auto"/>
        <w:bottom w:val="none" w:sz="0" w:space="0" w:color="auto"/>
        <w:right w:val="none" w:sz="0" w:space="0" w:color="auto"/>
      </w:divBdr>
    </w:div>
    <w:div w:id="464782354">
      <w:bodyDiv w:val="1"/>
      <w:marLeft w:val="0"/>
      <w:marRight w:val="0"/>
      <w:marTop w:val="0"/>
      <w:marBottom w:val="0"/>
      <w:divBdr>
        <w:top w:val="none" w:sz="0" w:space="0" w:color="auto"/>
        <w:left w:val="none" w:sz="0" w:space="0" w:color="auto"/>
        <w:bottom w:val="none" w:sz="0" w:space="0" w:color="auto"/>
        <w:right w:val="none" w:sz="0" w:space="0" w:color="auto"/>
      </w:divBdr>
    </w:div>
    <w:div w:id="465314105">
      <w:bodyDiv w:val="1"/>
      <w:marLeft w:val="0"/>
      <w:marRight w:val="0"/>
      <w:marTop w:val="0"/>
      <w:marBottom w:val="0"/>
      <w:divBdr>
        <w:top w:val="none" w:sz="0" w:space="0" w:color="auto"/>
        <w:left w:val="none" w:sz="0" w:space="0" w:color="auto"/>
        <w:bottom w:val="none" w:sz="0" w:space="0" w:color="auto"/>
        <w:right w:val="none" w:sz="0" w:space="0" w:color="auto"/>
      </w:divBdr>
    </w:div>
    <w:div w:id="467015730">
      <w:bodyDiv w:val="1"/>
      <w:marLeft w:val="0"/>
      <w:marRight w:val="0"/>
      <w:marTop w:val="0"/>
      <w:marBottom w:val="0"/>
      <w:divBdr>
        <w:top w:val="none" w:sz="0" w:space="0" w:color="auto"/>
        <w:left w:val="none" w:sz="0" w:space="0" w:color="auto"/>
        <w:bottom w:val="none" w:sz="0" w:space="0" w:color="auto"/>
        <w:right w:val="none" w:sz="0" w:space="0" w:color="auto"/>
      </w:divBdr>
    </w:div>
    <w:div w:id="468940942">
      <w:bodyDiv w:val="1"/>
      <w:marLeft w:val="0"/>
      <w:marRight w:val="0"/>
      <w:marTop w:val="0"/>
      <w:marBottom w:val="0"/>
      <w:divBdr>
        <w:top w:val="none" w:sz="0" w:space="0" w:color="auto"/>
        <w:left w:val="none" w:sz="0" w:space="0" w:color="auto"/>
        <w:bottom w:val="none" w:sz="0" w:space="0" w:color="auto"/>
        <w:right w:val="none" w:sz="0" w:space="0" w:color="auto"/>
      </w:divBdr>
    </w:div>
    <w:div w:id="471169224">
      <w:bodyDiv w:val="1"/>
      <w:marLeft w:val="0"/>
      <w:marRight w:val="0"/>
      <w:marTop w:val="0"/>
      <w:marBottom w:val="0"/>
      <w:divBdr>
        <w:top w:val="none" w:sz="0" w:space="0" w:color="auto"/>
        <w:left w:val="none" w:sz="0" w:space="0" w:color="auto"/>
        <w:bottom w:val="none" w:sz="0" w:space="0" w:color="auto"/>
        <w:right w:val="none" w:sz="0" w:space="0" w:color="auto"/>
      </w:divBdr>
    </w:div>
    <w:div w:id="471291701">
      <w:bodyDiv w:val="1"/>
      <w:marLeft w:val="0"/>
      <w:marRight w:val="0"/>
      <w:marTop w:val="0"/>
      <w:marBottom w:val="0"/>
      <w:divBdr>
        <w:top w:val="none" w:sz="0" w:space="0" w:color="auto"/>
        <w:left w:val="none" w:sz="0" w:space="0" w:color="auto"/>
        <w:bottom w:val="none" w:sz="0" w:space="0" w:color="auto"/>
        <w:right w:val="none" w:sz="0" w:space="0" w:color="auto"/>
      </w:divBdr>
    </w:div>
    <w:div w:id="471755836">
      <w:bodyDiv w:val="1"/>
      <w:marLeft w:val="0"/>
      <w:marRight w:val="0"/>
      <w:marTop w:val="0"/>
      <w:marBottom w:val="0"/>
      <w:divBdr>
        <w:top w:val="none" w:sz="0" w:space="0" w:color="auto"/>
        <w:left w:val="none" w:sz="0" w:space="0" w:color="auto"/>
        <w:bottom w:val="none" w:sz="0" w:space="0" w:color="auto"/>
        <w:right w:val="none" w:sz="0" w:space="0" w:color="auto"/>
      </w:divBdr>
    </w:div>
    <w:div w:id="473180297">
      <w:bodyDiv w:val="1"/>
      <w:marLeft w:val="0"/>
      <w:marRight w:val="0"/>
      <w:marTop w:val="0"/>
      <w:marBottom w:val="0"/>
      <w:divBdr>
        <w:top w:val="none" w:sz="0" w:space="0" w:color="auto"/>
        <w:left w:val="none" w:sz="0" w:space="0" w:color="auto"/>
        <w:bottom w:val="none" w:sz="0" w:space="0" w:color="auto"/>
        <w:right w:val="none" w:sz="0" w:space="0" w:color="auto"/>
      </w:divBdr>
    </w:div>
    <w:div w:id="473303654">
      <w:bodyDiv w:val="1"/>
      <w:marLeft w:val="0"/>
      <w:marRight w:val="0"/>
      <w:marTop w:val="0"/>
      <w:marBottom w:val="0"/>
      <w:divBdr>
        <w:top w:val="none" w:sz="0" w:space="0" w:color="auto"/>
        <w:left w:val="none" w:sz="0" w:space="0" w:color="auto"/>
        <w:bottom w:val="none" w:sz="0" w:space="0" w:color="auto"/>
        <w:right w:val="none" w:sz="0" w:space="0" w:color="auto"/>
      </w:divBdr>
    </w:div>
    <w:div w:id="474370477">
      <w:bodyDiv w:val="1"/>
      <w:marLeft w:val="0"/>
      <w:marRight w:val="0"/>
      <w:marTop w:val="0"/>
      <w:marBottom w:val="0"/>
      <w:divBdr>
        <w:top w:val="none" w:sz="0" w:space="0" w:color="auto"/>
        <w:left w:val="none" w:sz="0" w:space="0" w:color="auto"/>
        <w:bottom w:val="none" w:sz="0" w:space="0" w:color="auto"/>
        <w:right w:val="none" w:sz="0" w:space="0" w:color="auto"/>
      </w:divBdr>
    </w:div>
    <w:div w:id="475342803">
      <w:bodyDiv w:val="1"/>
      <w:marLeft w:val="0"/>
      <w:marRight w:val="0"/>
      <w:marTop w:val="0"/>
      <w:marBottom w:val="0"/>
      <w:divBdr>
        <w:top w:val="none" w:sz="0" w:space="0" w:color="auto"/>
        <w:left w:val="none" w:sz="0" w:space="0" w:color="auto"/>
        <w:bottom w:val="none" w:sz="0" w:space="0" w:color="auto"/>
        <w:right w:val="none" w:sz="0" w:space="0" w:color="auto"/>
      </w:divBdr>
    </w:div>
    <w:div w:id="477378924">
      <w:bodyDiv w:val="1"/>
      <w:marLeft w:val="0"/>
      <w:marRight w:val="0"/>
      <w:marTop w:val="0"/>
      <w:marBottom w:val="0"/>
      <w:divBdr>
        <w:top w:val="none" w:sz="0" w:space="0" w:color="auto"/>
        <w:left w:val="none" w:sz="0" w:space="0" w:color="auto"/>
        <w:bottom w:val="none" w:sz="0" w:space="0" w:color="auto"/>
        <w:right w:val="none" w:sz="0" w:space="0" w:color="auto"/>
      </w:divBdr>
    </w:div>
    <w:div w:id="477921123">
      <w:bodyDiv w:val="1"/>
      <w:marLeft w:val="0"/>
      <w:marRight w:val="0"/>
      <w:marTop w:val="0"/>
      <w:marBottom w:val="0"/>
      <w:divBdr>
        <w:top w:val="none" w:sz="0" w:space="0" w:color="auto"/>
        <w:left w:val="none" w:sz="0" w:space="0" w:color="auto"/>
        <w:bottom w:val="none" w:sz="0" w:space="0" w:color="auto"/>
        <w:right w:val="none" w:sz="0" w:space="0" w:color="auto"/>
      </w:divBdr>
    </w:div>
    <w:div w:id="478499433">
      <w:bodyDiv w:val="1"/>
      <w:marLeft w:val="0"/>
      <w:marRight w:val="0"/>
      <w:marTop w:val="0"/>
      <w:marBottom w:val="0"/>
      <w:divBdr>
        <w:top w:val="none" w:sz="0" w:space="0" w:color="auto"/>
        <w:left w:val="none" w:sz="0" w:space="0" w:color="auto"/>
        <w:bottom w:val="none" w:sz="0" w:space="0" w:color="auto"/>
        <w:right w:val="none" w:sz="0" w:space="0" w:color="auto"/>
      </w:divBdr>
    </w:div>
    <w:div w:id="479425383">
      <w:bodyDiv w:val="1"/>
      <w:marLeft w:val="0"/>
      <w:marRight w:val="0"/>
      <w:marTop w:val="0"/>
      <w:marBottom w:val="0"/>
      <w:divBdr>
        <w:top w:val="none" w:sz="0" w:space="0" w:color="auto"/>
        <w:left w:val="none" w:sz="0" w:space="0" w:color="auto"/>
        <w:bottom w:val="none" w:sz="0" w:space="0" w:color="auto"/>
        <w:right w:val="none" w:sz="0" w:space="0" w:color="auto"/>
      </w:divBdr>
    </w:div>
    <w:div w:id="479545627">
      <w:bodyDiv w:val="1"/>
      <w:marLeft w:val="0"/>
      <w:marRight w:val="0"/>
      <w:marTop w:val="0"/>
      <w:marBottom w:val="0"/>
      <w:divBdr>
        <w:top w:val="none" w:sz="0" w:space="0" w:color="auto"/>
        <w:left w:val="none" w:sz="0" w:space="0" w:color="auto"/>
        <w:bottom w:val="none" w:sz="0" w:space="0" w:color="auto"/>
        <w:right w:val="none" w:sz="0" w:space="0" w:color="auto"/>
      </w:divBdr>
    </w:div>
    <w:div w:id="482431900">
      <w:bodyDiv w:val="1"/>
      <w:marLeft w:val="0"/>
      <w:marRight w:val="0"/>
      <w:marTop w:val="0"/>
      <w:marBottom w:val="0"/>
      <w:divBdr>
        <w:top w:val="none" w:sz="0" w:space="0" w:color="auto"/>
        <w:left w:val="none" w:sz="0" w:space="0" w:color="auto"/>
        <w:bottom w:val="none" w:sz="0" w:space="0" w:color="auto"/>
        <w:right w:val="none" w:sz="0" w:space="0" w:color="auto"/>
      </w:divBdr>
    </w:div>
    <w:div w:id="482433345">
      <w:bodyDiv w:val="1"/>
      <w:marLeft w:val="0"/>
      <w:marRight w:val="0"/>
      <w:marTop w:val="0"/>
      <w:marBottom w:val="0"/>
      <w:divBdr>
        <w:top w:val="none" w:sz="0" w:space="0" w:color="auto"/>
        <w:left w:val="none" w:sz="0" w:space="0" w:color="auto"/>
        <w:bottom w:val="none" w:sz="0" w:space="0" w:color="auto"/>
        <w:right w:val="none" w:sz="0" w:space="0" w:color="auto"/>
      </w:divBdr>
    </w:div>
    <w:div w:id="482551254">
      <w:bodyDiv w:val="1"/>
      <w:marLeft w:val="0"/>
      <w:marRight w:val="0"/>
      <w:marTop w:val="0"/>
      <w:marBottom w:val="0"/>
      <w:divBdr>
        <w:top w:val="none" w:sz="0" w:space="0" w:color="auto"/>
        <w:left w:val="none" w:sz="0" w:space="0" w:color="auto"/>
        <w:bottom w:val="none" w:sz="0" w:space="0" w:color="auto"/>
        <w:right w:val="none" w:sz="0" w:space="0" w:color="auto"/>
      </w:divBdr>
    </w:div>
    <w:div w:id="486291322">
      <w:bodyDiv w:val="1"/>
      <w:marLeft w:val="0"/>
      <w:marRight w:val="0"/>
      <w:marTop w:val="0"/>
      <w:marBottom w:val="0"/>
      <w:divBdr>
        <w:top w:val="none" w:sz="0" w:space="0" w:color="auto"/>
        <w:left w:val="none" w:sz="0" w:space="0" w:color="auto"/>
        <w:bottom w:val="none" w:sz="0" w:space="0" w:color="auto"/>
        <w:right w:val="none" w:sz="0" w:space="0" w:color="auto"/>
      </w:divBdr>
    </w:div>
    <w:div w:id="486749746">
      <w:bodyDiv w:val="1"/>
      <w:marLeft w:val="0"/>
      <w:marRight w:val="0"/>
      <w:marTop w:val="0"/>
      <w:marBottom w:val="0"/>
      <w:divBdr>
        <w:top w:val="none" w:sz="0" w:space="0" w:color="auto"/>
        <w:left w:val="none" w:sz="0" w:space="0" w:color="auto"/>
        <w:bottom w:val="none" w:sz="0" w:space="0" w:color="auto"/>
        <w:right w:val="none" w:sz="0" w:space="0" w:color="auto"/>
      </w:divBdr>
    </w:div>
    <w:div w:id="490482335">
      <w:bodyDiv w:val="1"/>
      <w:marLeft w:val="0"/>
      <w:marRight w:val="0"/>
      <w:marTop w:val="0"/>
      <w:marBottom w:val="0"/>
      <w:divBdr>
        <w:top w:val="none" w:sz="0" w:space="0" w:color="auto"/>
        <w:left w:val="none" w:sz="0" w:space="0" w:color="auto"/>
        <w:bottom w:val="none" w:sz="0" w:space="0" w:color="auto"/>
        <w:right w:val="none" w:sz="0" w:space="0" w:color="auto"/>
      </w:divBdr>
    </w:div>
    <w:div w:id="491222222">
      <w:bodyDiv w:val="1"/>
      <w:marLeft w:val="0"/>
      <w:marRight w:val="0"/>
      <w:marTop w:val="0"/>
      <w:marBottom w:val="0"/>
      <w:divBdr>
        <w:top w:val="none" w:sz="0" w:space="0" w:color="auto"/>
        <w:left w:val="none" w:sz="0" w:space="0" w:color="auto"/>
        <w:bottom w:val="none" w:sz="0" w:space="0" w:color="auto"/>
        <w:right w:val="none" w:sz="0" w:space="0" w:color="auto"/>
      </w:divBdr>
    </w:div>
    <w:div w:id="492532625">
      <w:bodyDiv w:val="1"/>
      <w:marLeft w:val="0"/>
      <w:marRight w:val="0"/>
      <w:marTop w:val="0"/>
      <w:marBottom w:val="0"/>
      <w:divBdr>
        <w:top w:val="none" w:sz="0" w:space="0" w:color="auto"/>
        <w:left w:val="none" w:sz="0" w:space="0" w:color="auto"/>
        <w:bottom w:val="none" w:sz="0" w:space="0" w:color="auto"/>
        <w:right w:val="none" w:sz="0" w:space="0" w:color="auto"/>
      </w:divBdr>
    </w:div>
    <w:div w:id="494421828">
      <w:bodyDiv w:val="1"/>
      <w:marLeft w:val="0"/>
      <w:marRight w:val="0"/>
      <w:marTop w:val="0"/>
      <w:marBottom w:val="0"/>
      <w:divBdr>
        <w:top w:val="none" w:sz="0" w:space="0" w:color="auto"/>
        <w:left w:val="none" w:sz="0" w:space="0" w:color="auto"/>
        <w:bottom w:val="none" w:sz="0" w:space="0" w:color="auto"/>
        <w:right w:val="none" w:sz="0" w:space="0" w:color="auto"/>
      </w:divBdr>
    </w:div>
    <w:div w:id="494614133">
      <w:bodyDiv w:val="1"/>
      <w:marLeft w:val="0"/>
      <w:marRight w:val="0"/>
      <w:marTop w:val="0"/>
      <w:marBottom w:val="0"/>
      <w:divBdr>
        <w:top w:val="none" w:sz="0" w:space="0" w:color="auto"/>
        <w:left w:val="none" w:sz="0" w:space="0" w:color="auto"/>
        <w:bottom w:val="none" w:sz="0" w:space="0" w:color="auto"/>
        <w:right w:val="none" w:sz="0" w:space="0" w:color="auto"/>
      </w:divBdr>
    </w:div>
    <w:div w:id="495609604">
      <w:bodyDiv w:val="1"/>
      <w:marLeft w:val="0"/>
      <w:marRight w:val="0"/>
      <w:marTop w:val="0"/>
      <w:marBottom w:val="0"/>
      <w:divBdr>
        <w:top w:val="none" w:sz="0" w:space="0" w:color="auto"/>
        <w:left w:val="none" w:sz="0" w:space="0" w:color="auto"/>
        <w:bottom w:val="none" w:sz="0" w:space="0" w:color="auto"/>
        <w:right w:val="none" w:sz="0" w:space="0" w:color="auto"/>
      </w:divBdr>
    </w:div>
    <w:div w:id="497578848">
      <w:bodyDiv w:val="1"/>
      <w:marLeft w:val="0"/>
      <w:marRight w:val="0"/>
      <w:marTop w:val="0"/>
      <w:marBottom w:val="0"/>
      <w:divBdr>
        <w:top w:val="none" w:sz="0" w:space="0" w:color="auto"/>
        <w:left w:val="none" w:sz="0" w:space="0" w:color="auto"/>
        <w:bottom w:val="none" w:sz="0" w:space="0" w:color="auto"/>
        <w:right w:val="none" w:sz="0" w:space="0" w:color="auto"/>
      </w:divBdr>
    </w:div>
    <w:div w:id="498935214">
      <w:bodyDiv w:val="1"/>
      <w:marLeft w:val="0"/>
      <w:marRight w:val="0"/>
      <w:marTop w:val="0"/>
      <w:marBottom w:val="0"/>
      <w:divBdr>
        <w:top w:val="none" w:sz="0" w:space="0" w:color="auto"/>
        <w:left w:val="none" w:sz="0" w:space="0" w:color="auto"/>
        <w:bottom w:val="none" w:sz="0" w:space="0" w:color="auto"/>
        <w:right w:val="none" w:sz="0" w:space="0" w:color="auto"/>
      </w:divBdr>
    </w:div>
    <w:div w:id="500510345">
      <w:bodyDiv w:val="1"/>
      <w:marLeft w:val="0"/>
      <w:marRight w:val="0"/>
      <w:marTop w:val="0"/>
      <w:marBottom w:val="0"/>
      <w:divBdr>
        <w:top w:val="none" w:sz="0" w:space="0" w:color="auto"/>
        <w:left w:val="none" w:sz="0" w:space="0" w:color="auto"/>
        <w:bottom w:val="none" w:sz="0" w:space="0" w:color="auto"/>
        <w:right w:val="none" w:sz="0" w:space="0" w:color="auto"/>
      </w:divBdr>
    </w:div>
    <w:div w:id="502358615">
      <w:bodyDiv w:val="1"/>
      <w:marLeft w:val="0"/>
      <w:marRight w:val="0"/>
      <w:marTop w:val="0"/>
      <w:marBottom w:val="0"/>
      <w:divBdr>
        <w:top w:val="none" w:sz="0" w:space="0" w:color="auto"/>
        <w:left w:val="none" w:sz="0" w:space="0" w:color="auto"/>
        <w:bottom w:val="none" w:sz="0" w:space="0" w:color="auto"/>
        <w:right w:val="none" w:sz="0" w:space="0" w:color="auto"/>
      </w:divBdr>
    </w:div>
    <w:div w:id="503399155">
      <w:bodyDiv w:val="1"/>
      <w:marLeft w:val="0"/>
      <w:marRight w:val="0"/>
      <w:marTop w:val="0"/>
      <w:marBottom w:val="0"/>
      <w:divBdr>
        <w:top w:val="none" w:sz="0" w:space="0" w:color="auto"/>
        <w:left w:val="none" w:sz="0" w:space="0" w:color="auto"/>
        <w:bottom w:val="none" w:sz="0" w:space="0" w:color="auto"/>
        <w:right w:val="none" w:sz="0" w:space="0" w:color="auto"/>
      </w:divBdr>
    </w:div>
    <w:div w:id="503859470">
      <w:bodyDiv w:val="1"/>
      <w:marLeft w:val="0"/>
      <w:marRight w:val="0"/>
      <w:marTop w:val="0"/>
      <w:marBottom w:val="0"/>
      <w:divBdr>
        <w:top w:val="none" w:sz="0" w:space="0" w:color="auto"/>
        <w:left w:val="none" w:sz="0" w:space="0" w:color="auto"/>
        <w:bottom w:val="none" w:sz="0" w:space="0" w:color="auto"/>
        <w:right w:val="none" w:sz="0" w:space="0" w:color="auto"/>
      </w:divBdr>
    </w:div>
    <w:div w:id="506287248">
      <w:bodyDiv w:val="1"/>
      <w:marLeft w:val="0"/>
      <w:marRight w:val="0"/>
      <w:marTop w:val="0"/>
      <w:marBottom w:val="0"/>
      <w:divBdr>
        <w:top w:val="none" w:sz="0" w:space="0" w:color="auto"/>
        <w:left w:val="none" w:sz="0" w:space="0" w:color="auto"/>
        <w:bottom w:val="none" w:sz="0" w:space="0" w:color="auto"/>
        <w:right w:val="none" w:sz="0" w:space="0" w:color="auto"/>
      </w:divBdr>
    </w:div>
    <w:div w:id="510530084">
      <w:bodyDiv w:val="1"/>
      <w:marLeft w:val="0"/>
      <w:marRight w:val="0"/>
      <w:marTop w:val="0"/>
      <w:marBottom w:val="0"/>
      <w:divBdr>
        <w:top w:val="none" w:sz="0" w:space="0" w:color="auto"/>
        <w:left w:val="none" w:sz="0" w:space="0" w:color="auto"/>
        <w:bottom w:val="none" w:sz="0" w:space="0" w:color="auto"/>
        <w:right w:val="none" w:sz="0" w:space="0" w:color="auto"/>
      </w:divBdr>
    </w:div>
    <w:div w:id="512454656">
      <w:bodyDiv w:val="1"/>
      <w:marLeft w:val="0"/>
      <w:marRight w:val="0"/>
      <w:marTop w:val="0"/>
      <w:marBottom w:val="0"/>
      <w:divBdr>
        <w:top w:val="none" w:sz="0" w:space="0" w:color="auto"/>
        <w:left w:val="none" w:sz="0" w:space="0" w:color="auto"/>
        <w:bottom w:val="none" w:sz="0" w:space="0" w:color="auto"/>
        <w:right w:val="none" w:sz="0" w:space="0" w:color="auto"/>
      </w:divBdr>
    </w:div>
    <w:div w:id="512695728">
      <w:bodyDiv w:val="1"/>
      <w:marLeft w:val="0"/>
      <w:marRight w:val="0"/>
      <w:marTop w:val="0"/>
      <w:marBottom w:val="0"/>
      <w:divBdr>
        <w:top w:val="none" w:sz="0" w:space="0" w:color="auto"/>
        <w:left w:val="none" w:sz="0" w:space="0" w:color="auto"/>
        <w:bottom w:val="none" w:sz="0" w:space="0" w:color="auto"/>
        <w:right w:val="none" w:sz="0" w:space="0" w:color="auto"/>
      </w:divBdr>
    </w:div>
    <w:div w:id="512963198">
      <w:bodyDiv w:val="1"/>
      <w:marLeft w:val="0"/>
      <w:marRight w:val="0"/>
      <w:marTop w:val="0"/>
      <w:marBottom w:val="0"/>
      <w:divBdr>
        <w:top w:val="none" w:sz="0" w:space="0" w:color="auto"/>
        <w:left w:val="none" w:sz="0" w:space="0" w:color="auto"/>
        <w:bottom w:val="none" w:sz="0" w:space="0" w:color="auto"/>
        <w:right w:val="none" w:sz="0" w:space="0" w:color="auto"/>
      </w:divBdr>
    </w:div>
    <w:div w:id="513344817">
      <w:bodyDiv w:val="1"/>
      <w:marLeft w:val="0"/>
      <w:marRight w:val="0"/>
      <w:marTop w:val="0"/>
      <w:marBottom w:val="0"/>
      <w:divBdr>
        <w:top w:val="none" w:sz="0" w:space="0" w:color="auto"/>
        <w:left w:val="none" w:sz="0" w:space="0" w:color="auto"/>
        <w:bottom w:val="none" w:sz="0" w:space="0" w:color="auto"/>
        <w:right w:val="none" w:sz="0" w:space="0" w:color="auto"/>
      </w:divBdr>
    </w:div>
    <w:div w:id="514851858">
      <w:bodyDiv w:val="1"/>
      <w:marLeft w:val="0"/>
      <w:marRight w:val="0"/>
      <w:marTop w:val="0"/>
      <w:marBottom w:val="0"/>
      <w:divBdr>
        <w:top w:val="none" w:sz="0" w:space="0" w:color="auto"/>
        <w:left w:val="none" w:sz="0" w:space="0" w:color="auto"/>
        <w:bottom w:val="none" w:sz="0" w:space="0" w:color="auto"/>
        <w:right w:val="none" w:sz="0" w:space="0" w:color="auto"/>
      </w:divBdr>
    </w:div>
    <w:div w:id="515462123">
      <w:bodyDiv w:val="1"/>
      <w:marLeft w:val="0"/>
      <w:marRight w:val="0"/>
      <w:marTop w:val="0"/>
      <w:marBottom w:val="0"/>
      <w:divBdr>
        <w:top w:val="none" w:sz="0" w:space="0" w:color="auto"/>
        <w:left w:val="none" w:sz="0" w:space="0" w:color="auto"/>
        <w:bottom w:val="none" w:sz="0" w:space="0" w:color="auto"/>
        <w:right w:val="none" w:sz="0" w:space="0" w:color="auto"/>
      </w:divBdr>
    </w:div>
    <w:div w:id="516239689">
      <w:bodyDiv w:val="1"/>
      <w:marLeft w:val="0"/>
      <w:marRight w:val="0"/>
      <w:marTop w:val="0"/>
      <w:marBottom w:val="0"/>
      <w:divBdr>
        <w:top w:val="none" w:sz="0" w:space="0" w:color="auto"/>
        <w:left w:val="none" w:sz="0" w:space="0" w:color="auto"/>
        <w:bottom w:val="none" w:sz="0" w:space="0" w:color="auto"/>
        <w:right w:val="none" w:sz="0" w:space="0" w:color="auto"/>
      </w:divBdr>
    </w:div>
    <w:div w:id="516820269">
      <w:bodyDiv w:val="1"/>
      <w:marLeft w:val="0"/>
      <w:marRight w:val="0"/>
      <w:marTop w:val="0"/>
      <w:marBottom w:val="0"/>
      <w:divBdr>
        <w:top w:val="none" w:sz="0" w:space="0" w:color="auto"/>
        <w:left w:val="none" w:sz="0" w:space="0" w:color="auto"/>
        <w:bottom w:val="none" w:sz="0" w:space="0" w:color="auto"/>
        <w:right w:val="none" w:sz="0" w:space="0" w:color="auto"/>
      </w:divBdr>
    </w:div>
    <w:div w:id="518467081">
      <w:bodyDiv w:val="1"/>
      <w:marLeft w:val="0"/>
      <w:marRight w:val="0"/>
      <w:marTop w:val="0"/>
      <w:marBottom w:val="0"/>
      <w:divBdr>
        <w:top w:val="none" w:sz="0" w:space="0" w:color="auto"/>
        <w:left w:val="none" w:sz="0" w:space="0" w:color="auto"/>
        <w:bottom w:val="none" w:sz="0" w:space="0" w:color="auto"/>
        <w:right w:val="none" w:sz="0" w:space="0" w:color="auto"/>
      </w:divBdr>
    </w:div>
    <w:div w:id="520775639">
      <w:bodyDiv w:val="1"/>
      <w:marLeft w:val="0"/>
      <w:marRight w:val="0"/>
      <w:marTop w:val="0"/>
      <w:marBottom w:val="0"/>
      <w:divBdr>
        <w:top w:val="none" w:sz="0" w:space="0" w:color="auto"/>
        <w:left w:val="none" w:sz="0" w:space="0" w:color="auto"/>
        <w:bottom w:val="none" w:sz="0" w:space="0" w:color="auto"/>
        <w:right w:val="none" w:sz="0" w:space="0" w:color="auto"/>
      </w:divBdr>
    </w:div>
    <w:div w:id="523205339">
      <w:bodyDiv w:val="1"/>
      <w:marLeft w:val="0"/>
      <w:marRight w:val="0"/>
      <w:marTop w:val="0"/>
      <w:marBottom w:val="0"/>
      <w:divBdr>
        <w:top w:val="none" w:sz="0" w:space="0" w:color="auto"/>
        <w:left w:val="none" w:sz="0" w:space="0" w:color="auto"/>
        <w:bottom w:val="none" w:sz="0" w:space="0" w:color="auto"/>
        <w:right w:val="none" w:sz="0" w:space="0" w:color="auto"/>
      </w:divBdr>
    </w:div>
    <w:div w:id="524253630">
      <w:bodyDiv w:val="1"/>
      <w:marLeft w:val="0"/>
      <w:marRight w:val="0"/>
      <w:marTop w:val="0"/>
      <w:marBottom w:val="0"/>
      <w:divBdr>
        <w:top w:val="none" w:sz="0" w:space="0" w:color="auto"/>
        <w:left w:val="none" w:sz="0" w:space="0" w:color="auto"/>
        <w:bottom w:val="none" w:sz="0" w:space="0" w:color="auto"/>
        <w:right w:val="none" w:sz="0" w:space="0" w:color="auto"/>
      </w:divBdr>
    </w:div>
    <w:div w:id="525213967">
      <w:bodyDiv w:val="1"/>
      <w:marLeft w:val="0"/>
      <w:marRight w:val="0"/>
      <w:marTop w:val="0"/>
      <w:marBottom w:val="0"/>
      <w:divBdr>
        <w:top w:val="none" w:sz="0" w:space="0" w:color="auto"/>
        <w:left w:val="none" w:sz="0" w:space="0" w:color="auto"/>
        <w:bottom w:val="none" w:sz="0" w:space="0" w:color="auto"/>
        <w:right w:val="none" w:sz="0" w:space="0" w:color="auto"/>
      </w:divBdr>
    </w:div>
    <w:div w:id="525214536">
      <w:bodyDiv w:val="1"/>
      <w:marLeft w:val="0"/>
      <w:marRight w:val="0"/>
      <w:marTop w:val="0"/>
      <w:marBottom w:val="0"/>
      <w:divBdr>
        <w:top w:val="none" w:sz="0" w:space="0" w:color="auto"/>
        <w:left w:val="none" w:sz="0" w:space="0" w:color="auto"/>
        <w:bottom w:val="none" w:sz="0" w:space="0" w:color="auto"/>
        <w:right w:val="none" w:sz="0" w:space="0" w:color="auto"/>
      </w:divBdr>
    </w:div>
    <w:div w:id="525221198">
      <w:bodyDiv w:val="1"/>
      <w:marLeft w:val="0"/>
      <w:marRight w:val="0"/>
      <w:marTop w:val="0"/>
      <w:marBottom w:val="0"/>
      <w:divBdr>
        <w:top w:val="none" w:sz="0" w:space="0" w:color="auto"/>
        <w:left w:val="none" w:sz="0" w:space="0" w:color="auto"/>
        <w:bottom w:val="none" w:sz="0" w:space="0" w:color="auto"/>
        <w:right w:val="none" w:sz="0" w:space="0" w:color="auto"/>
      </w:divBdr>
    </w:div>
    <w:div w:id="526336740">
      <w:bodyDiv w:val="1"/>
      <w:marLeft w:val="0"/>
      <w:marRight w:val="0"/>
      <w:marTop w:val="0"/>
      <w:marBottom w:val="0"/>
      <w:divBdr>
        <w:top w:val="none" w:sz="0" w:space="0" w:color="auto"/>
        <w:left w:val="none" w:sz="0" w:space="0" w:color="auto"/>
        <w:bottom w:val="none" w:sz="0" w:space="0" w:color="auto"/>
        <w:right w:val="none" w:sz="0" w:space="0" w:color="auto"/>
      </w:divBdr>
    </w:div>
    <w:div w:id="526607031">
      <w:bodyDiv w:val="1"/>
      <w:marLeft w:val="0"/>
      <w:marRight w:val="0"/>
      <w:marTop w:val="0"/>
      <w:marBottom w:val="0"/>
      <w:divBdr>
        <w:top w:val="none" w:sz="0" w:space="0" w:color="auto"/>
        <w:left w:val="none" w:sz="0" w:space="0" w:color="auto"/>
        <w:bottom w:val="none" w:sz="0" w:space="0" w:color="auto"/>
        <w:right w:val="none" w:sz="0" w:space="0" w:color="auto"/>
      </w:divBdr>
    </w:div>
    <w:div w:id="527720084">
      <w:bodyDiv w:val="1"/>
      <w:marLeft w:val="0"/>
      <w:marRight w:val="0"/>
      <w:marTop w:val="0"/>
      <w:marBottom w:val="0"/>
      <w:divBdr>
        <w:top w:val="none" w:sz="0" w:space="0" w:color="auto"/>
        <w:left w:val="none" w:sz="0" w:space="0" w:color="auto"/>
        <w:bottom w:val="none" w:sz="0" w:space="0" w:color="auto"/>
        <w:right w:val="none" w:sz="0" w:space="0" w:color="auto"/>
      </w:divBdr>
    </w:div>
    <w:div w:id="529688780">
      <w:bodyDiv w:val="1"/>
      <w:marLeft w:val="0"/>
      <w:marRight w:val="0"/>
      <w:marTop w:val="0"/>
      <w:marBottom w:val="0"/>
      <w:divBdr>
        <w:top w:val="none" w:sz="0" w:space="0" w:color="auto"/>
        <w:left w:val="none" w:sz="0" w:space="0" w:color="auto"/>
        <w:bottom w:val="none" w:sz="0" w:space="0" w:color="auto"/>
        <w:right w:val="none" w:sz="0" w:space="0" w:color="auto"/>
      </w:divBdr>
    </w:div>
    <w:div w:id="530845312">
      <w:bodyDiv w:val="1"/>
      <w:marLeft w:val="0"/>
      <w:marRight w:val="0"/>
      <w:marTop w:val="0"/>
      <w:marBottom w:val="0"/>
      <w:divBdr>
        <w:top w:val="none" w:sz="0" w:space="0" w:color="auto"/>
        <w:left w:val="none" w:sz="0" w:space="0" w:color="auto"/>
        <w:bottom w:val="none" w:sz="0" w:space="0" w:color="auto"/>
        <w:right w:val="none" w:sz="0" w:space="0" w:color="auto"/>
      </w:divBdr>
    </w:div>
    <w:div w:id="533469176">
      <w:bodyDiv w:val="1"/>
      <w:marLeft w:val="0"/>
      <w:marRight w:val="0"/>
      <w:marTop w:val="0"/>
      <w:marBottom w:val="0"/>
      <w:divBdr>
        <w:top w:val="none" w:sz="0" w:space="0" w:color="auto"/>
        <w:left w:val="none" w:sz="0" w:space="0" w:color="auto"/>
        <w:bottom w:val="none" w:sz="0" w:space="0" w:color="auto"/>
        <w:right w:val="none" w:sz="0" w:space="0" w:color="auto"/>
      </w:divBdr>
    </w:div>
    <w:div w:id="534122226">
      <w:bodyDiv w:val="1"/>
      <w:marLeft w:val="0"/>
      <w:marRight w:val="0"/>
      <w:marTop w:val="0"/>
      <w:marBottom w:val="0"/>
      <w:divBdr>
        <w:top w:val="none" w:sz="0" w:space="0" w:color="auto"/>
        <w:left w:val="none" w:sz="0" w:space="0" w:color="auto"/>
        <w:bottom w:val="none" w:sz="0" w:space="0" w:color="auto"/>
        <w:right w:val="none" w:sz="0" w:space="0" w:color="auto"/>
      </w:divBdr>
    </w:div>
    <w:div w:id="535847617">
      <w:bodyDiv w:val="1"/>
      <w:marLeft w:val="0"/>
      <w:marRight w:val="0"/>
      <w:marTop w:val="0"/>
      <w:marBottom w:val="0"/>
      <w:divBdr>
        <w:top w:val="none" w:sz="0" w:space="0" w:color="auto"/>
        <w:left w:val="none" w:sz="0" w:space="0" w:color="auto"/>
        <w:bottom w:val="none" w:sz="0" w:space="0" w:color="auto"/>
        <w:right w:val="none" w:sz="0" w:space="0" w:color="auto"/>
      </w:divBdr>
    </w:div>
    <w:div w:id="536700889">
      <w:bodyDiv w:val="1"/>
      <w:marLeft w:val="0"/>
      <w:marRight w:val="0"/>
      <w:marTop w:val="0"/>
      <w:marBottom w:val="0"/>
      <w:divBdr>
        <w:top w:val="none" w:sz="0" w:space="0" w:color="auto"/>
        <w:left w:val="none" w:sz="0" w:space="0" w:color="auto"/>
        <w:bottom w:val="none" w:sz="0" w:space="0" w:color="auto"/>
        <w:right w:val="none" w:sz="0" w:space="0" w:color="auto"/>
      </w:divBdr>
    </w:div>
    <w:div w:id="536701873">
      <w:bodyDiv w:val="1"/>
      <w:marLeft w:val="0"/>
      <w:marRight w:val="0"/>
      <w:marTop w:val="0"/>
      <w:marBottom w:val="0"/>
      <w:divBdr>
        <w:top w:val="none" w:sz="0" w:space="0" w:color="auto"/>
        <w:left w:val="none" w:sz="0" w:space="0" w:color="auto"/>
        <w:bottom w:val="none" w:sz="0" w:space="0" w:color="auto"/>
        <w:right w:val="none" w:sz="0" w:space="0" w:color="auto"/>
      </w:divBdr>
    </w:div>
    <w:div w:id="537550278">
      <w:bodyDiv w:val="1"/>
      <w:marLeft w:val="0"/>
      <w:marRight w:val="0"/>
      <w:marTop w:val="0"/>
      <w:marBottom w:val="0"/>
      <w:divBdr>
        <w:top w:val="none" w:sz="0" w:space="0" w:color="auto"/>
        <w:left w:val="none" w:sz="0" w:space="0" w:color="auto"/>
        <w:bottom w:val="none" w:sz="0" w:space="0" w:color="auto"/>
        <w:right w:val="none" w:sz="0" w:space="0" w:color="auto"/>
      </w:divBdr>
    </w:div>
    <w:div w:id="538663773">
      <w:bodyDiv w:val="1"/>
      <w:marLeft w:val="0"/>
      <w:marRight w:val="0"/>
      <w:marTop w:val="0"/>
      <w:marBottom w:val="0"/>
      <w:divBdr>
        <w:top w:val="none" w:sz="0" w:space="0" w:color="auto"/>
        <w:left w:val="none" w:sz="0" w:space="0" w:color="auto"/>
        <w:bottom w:val="none" w:sz="0" w:space="0" w:color="auto"/>
        <w:right w:val="none" w:sz="0" w:space="0" w:color="auto"/>
      </w:divBdr>
    </w:div>
    <w:div w:id="541408936">
      <w:bodyDiv w:val="1"/>
      <w:marLeft w:val="0"/>
      <w:marRight w:val="0"/>
      <w:marTop w:val="0"/>
      <w:marBottom w:val="0"/>
      <w:divBdr>
        <w:top w:val="none" w:sz="0" w:space="0" w:color="auto"/>
        <w:left w:val="none" w:sz="0" w:space="0" w:color="auto"/>
        <w:bottom w:val="none" w:sz="0" w:space="0" w:color="auto"/>
        <w:right w:val="none" w:sz="0" w:space="0" w:color="auto"/>
      </w:divBdr>
    </w:div>
    <w:div w:id="543447250">
      <w:bodyDiv w:val="1"/>
      <w:marLeft w:val="0"/>
      <w:marRight w:val="0"/>
      <w:marTop w:val="0"/>
      <w:marBottom w:val="0"/>
      <w:divBdr>
        <w:top w:val="none" w:sz="0" w:space="0" w:color="auto"/>
        <w:left w:val="none" w:sz="0" w:space="0" w:color="auto"/>
        <w:bottom w:val="none" w:sz="0" w:space="0" w:color="auto"/>
        <w:right w:val="none" w:sz="0" w:space="0" w:color="auto"/>
      </w:divBdr>
    </w:div>
    <w:div w:id="543757500">
      <w:bodyDiv w:val="1"/>
      <w:marLeft w:val="0"/>
      <w:marRight w:val="0"/>
      <w:marTop w:val="0"/>
      <w:marBottom w:val="0"/>
      <w:divBdr>
        <w:top w:val="none" w:sz="0" w:space="0" w:color="auto"/>
        <w:left w:val="none" w:sz="0" w:space="0" w:color="auto"/>
        <w:bottom w:val="none" w:sz="0" w:space="0" w:color="auto"/>
        <w:right w:val="none" w:sz="0" w:space="0" w:color="auto"/>
      </w:divBdr>
    </w:div>
    <w:div w:id="546915279">
      <w:bodyDiv w:val="1"/>
      <w:marLeft w:val="0"/>
      <w:marRight w:val="0"/>
      <w:marTop w:val="0"/>
      <w:marBottom w:val="0"/>
      <w:divBdr>
        <w:top w:val="none" w:sz="0" w:space="0" w:color="auto"/>
        <w:left w:val="none" w:sz="0" w:space="0" w:color="auto"/>
        <w:bottom w:val="none" w:sz="0" w:space="0" w:color="auto"/>
        <w:right w:val="none" w:sz="0" w:space="0" w:color="auto"/>
      </w:divBdr>
    </w:div>
    <w:div w:id="546918215">
      <w:bodyDiv w:val="1"/>
      <w:marLeft w:val="0"/>
      <w:marRight w:val="0"/>
      <w:marTop w:val="0"/>
      <w:marBottom w:val="0"/>
      <w:divBdr>
        <w:top w:val="none" w:sz="0" w:space="0" w:color="auto"/>
        <w:left w:val="none" w:sz="0" w:space="0" w:color="auto"/>
        <w:bottom w:val="none" w:sz="0" w:space="0" w:color="auto"/>
        <w:right w:val="none" w:sz="0" w:space="0" w:color="auto"/>
      </w:divBdr>
    </w:div>
    <w:div w:id="547688086">
      <w:bodyDiv w:val="1"/>
      <w:marLeft w:val="0"/>
      <w:marRight w:val="0"/>
      <w:marTop w:val="0"/>
      <w:marBottom w:val="0"/>
      <w:divBdr>
        <w:top w:val="none" w:sz="0" w:space="0" w:color="auto"/>
        <w:left w:val="none" w:sz="0" w:space="0" w:color="auto"/>
        <w:bottom w:val="none" w:sz="0" w:space="0" w:color="auto"/>
        <w:right w:val="none" w:sz="0" w:space="0" w:color="auto"/>
      </w:divBdr>
    </w:div>
    <w:div w:id="548807754">
      <w:bodyDiv w:val="1"/>
      <w:marLeft w:val="0"/>
      <w:marRight w:val="0"/>
      <w:marTop w:val="0"/>
      <w:marBottom w:val="0"/>
      <w:divBdr>
        <w:top w:val="none" w:sz="0" w:space="0" w:color="auto"/>
        <w:left w:val="none" w:sz="0" w:space="0" w:color="auto"/>
        <w:bottom w:val="none" w:sz="0" w:space="0" w:color="auto"/>
        <w:right w:val="none" w:sz="0" w:space="0" w:color="auto"/>
      </w:divBdr>
    </w:div>
    <w:div w:id="550699740">
      <w:bodyDiv w:val="1"/>
      <w:marLeft w:val="0"/>
      <w:marRight w:val="0"/>
      <w:marTop w:val="0"/>
      <w:marBottom w:val="0"/>
      <w:divBdr>
        <w:top w:val="none" w:sz="0" w:space="0" w:color="auto"/>
        <w:left w:val="none" w:sz="0" w:space="0" w:color="auto"/>
        <w:bottom w:val="none" w:sz="0" w:space="0" w:color="auto"/>
        <w:right w:val="none" w:sz="0" w:space="0" w:color="auto"/>
      </w:divBdr>
    </w:div>
    <w:div w:id="550993898">
      <w:bodyDiv w:val="1"/>
      <w:marLeft w:val="0"/>
      <w:marRight w:val="0"/>
      <w:marTop w:val="0"/>
      <w:marBottom w:val="0"/>
      <w:divBdr>
        <w:top w:val="none" w:sz="0" w:space="0" w:color="auto"/>
        <w:left w:val="none" w:sz="0" w:space="0" w:color="auto"/>
        <w:bottom w:val="none" w:sz="0" w:space="0" w:color="auto"/>
        <w:right w:val="none" w:sz="0" w:space="0" w:color="auto"/>
      </w:divBdr>
    </w:div>
    <w:div w:id="552694307">
      <w:bodyDiv w:val="1"/>
      <w:marLeft w:val="0"/>
      <w:marRight w:val="0"/>
      <w:marTop w:val="0"/>
      <w:marBottom w:val="0"/>
      <w:divBdr>
        <w:top w:val="none" w:sz="0" w:space="0" w:color="auto"/>
        <w:left w:val="none" w:sz="0" w:space="0" w:color="auto"/>
        <w:bottom w:val="none" w:sz="0" w:space="0" w:color="auto"/>
        <w:right w:val="none" w:sz="0" w:space="0" w:color="auto"/>
      </w:divBdr>
    </w:div>
    <w:div w:id="552815499">
      <w:bodyDiv w:val="1"/>
      <w:marLeft w:val="0"/>
      <w:marRight w:val="0"/>
      <w:marTop w:val="0"/>
      <w:marBottom w:val="0"/>
      <w:divBdr>
        <w:top w:val="none" w:sz="0" w:space="0" w:color="auto"/>
        <w:left w:val="none" w:sz="0" w:space="0" w:color="auto"/>
        <w:bottom w:val="none" w:sz="0" w:space="0" w:color="auto"/>
        <w:right w:val="none" w:sz="0" w:space="0" w:color="auto"/>
      </w:divBdr>
    </w:div>
    <w:div w:id="556163150">
      <w:bodyDiv w:val="1"/>
      <w:marLeft w:val="0"/>
      <w:marRight w:val="0"/>
      <w:marTop w:val="0"/>
      <w:marBottom w:val="0"/>
      <w:divBdr>
        <w:top w:val="none" w:sz="0" w:space="0" w:color="auto"/>
        <w:left w:val="none" w:sz="0" w:space="0" w:color="auto"/>
        <w:bottom w:val="none" w:sz="0" w:space="0" w:color="auto"/>
        <w:right w:val="none" w:sz="0" w:space="0" w:color="auto"/>
      </w:divBdr>
    </w:div>
    <w:div w:id="557127186">
      <w:bodyDiv w:val="1"/>
      <w:marLeft w:val="0"/>
      <w:marRight w:val="0"/>
      <w:marTop w:val="0"/>
      <w:marBottom w:val="0"/>
      <w:divBdr>
        <w:top w:val="none" w:sz="0" w:space="0" w:color="auto"/>
        <w:left w:val="none" w:sz="0" w:space="0" w:color="auto"/>
        <w:bottom w:val="none" w:sz="0" w:space="0" w:color="auto"/>
        <w:right w:val="none" w:sz="0" w:space="0" w:color="auto"/>
      </w:divBdr>
    </w:div>
    <w:div w:id="558370890">
      <w:bodyDiv w:val="1"/>
      <w:marLeft w:val="0"/>
      <w:marRight w:val="0"/>
      <w:marTop w:val="0"/>
      <w:marBottom w:val="0"/>
      <w:divBdr>
        <w:top w:val="none" w:sz="0" w:space="0" w:color="auto"/>
        <w:left w:val="none" w:sz="0" w:space="0" w:color="auto"/>
        <w:bottom w:val="none" w:sz="0" w:space="0" w:color="auto"/>
        <w:right w:val="none" w:sz="0" w:space="0" w:color="auto"/>
      </w:divBdr>
    </w:div>
    <w:div w:id="560674449">
      <w:bodyDiv w:val="1"/>
      <w:marLeft w:val="0"/>
      <w:marRight w:val="0"/>
      <w:marTop w:val="0"/>
      <w:marBottom w:val="0"/>
      <w:divBdr>
        <w:top w:val="none" w:sz="0" w:space="0" w:color="auto"/>
        <w:left w:val="none" w:sz="0" w:space="0" w:color="auto"/>
        <w:bottom w:val="none" w:sz="0" w:space="0" w:color="auto"/>
        <w:right w:val="none" w:sz="0" w:space="0" w:color="auto"/>
      </w:divBdr>
    </w:div>
    <w:div w:id="564073605">
      <w:bodyDiv w:val="1"/>
      <w:marLeft w:val="0"/>
      <w:marRight w:val="0"/>
      <w:marTop w:val="0"/>
      <w:marBottom w:val="0"/>
      <w:divBdr>
        <w:top w:val="none" w:sz="0" w:space="0" w:color="auto"/>
        <w:left w:val="none" w:sz="0" w:space="0" w:color="auto"/>
        <w:bottom w:val="none" w:sz="0" w:space="0" w:color="auto"/>
        <w:right w:val="none" w:sz="0" w:space="0" w:color="auto"/>
      </w:divBdr>
    </w:div>
    <w:div w:id="565454913">
      <w:bodyDiv w:val="1"/>
      <w:marLeft w:val="0"/>
      <w:marRight w:val="0"/>
      <w:marTop w:val="0"/>
      <w:marBottom w:val="0"/>
      <w:divBdr>
        <w:top w:val="none" w:sz="0" w:space="0" w:color="auto"/>
        <w:left w:val="none" w:sz="0" w:space="0" w:color="auto"/>
        <w:bottom w:val="none" w:sz="0" w:space="0" w:color="auto"/>
        <w:right w:val="none" w:sz="0" w:space="0" w:color="auto"/>
      </w:divBdr>
    </w:div>
    <w:div w:id="567307116">
      <w:bodyDiv w:val="1"/>
      <w:marLeft w:val="0"/>
      <w:marRight w:val="0"/>
      <w:marTop w:val="0"/>
      <w:marBottom w:val="0"/>
      <w:divBdr>
        <w:top w:val="none" w:sz="0" w:space="0" w:color="auto"/>
        <w:left w:val="none" w:sz="0" w:space="0" w:color="auto"/>
        <w:bottom w:val="none" w:sz="0" w:space="0" w:color="auto"/>
        <w:right w:val="none" w:sz="0" w:space="0" w:color="auto"/>
      </w:divBdr>
    </w:div>
    <w:div w:id="571815075">
      <w:bodyDiv w:val="1"/>
      <w:marLeft w:val="0"/>
      <w:marRight w:val="0"/>
      <w:marTop w:val="0"/>
      <w:marBottom w:val="0"/>
      <w:divBdr>
        <w:top w:val="none" w:sz="0" w:space="0" w:color="auto"/>
        <w:left w:val="none" w:sz="0" w:space="0" w:color="auto"/>
        <w:bottom w:val="none" w:sz="0" w:space="0" w:color="auto"/>
        <w:right w:val="none" w:sz="0" w:space="0" w:color="auto"/>
      </w:divBdr>
    </w:div>
    <w:div w:id="574362624">
      <w:bodyDiv w:val="1"/>
      <w:marLeft w:val="0"/>
      <w:marRight w:val="0"/>
      <w:marTop w:val="0"/>
      <w:marBottom w:val="0"/>
      <w:divBdr>
        <w:top w:val="none" w:sz="0" w:space="0" w:color="auto"/>
        <w:left w:val="none" w:sz="0" w:space="0" w:color="auto"/>
        <w:bottom w:val="none" w:sz="0" w:space="0" w:color="auto"/>
        <w:right w:val="none" w:sz="0" w:space="0" w:color="auto"/>
      </w:divBdr>
    </w:div>
    <w:div w:id="575554778">
      <w:bodyDiv w:val="1"/>
      <w:marLeft w:val="0"/>
      <w:marRight w:val="0"/>
      <w:marTop w:val="0"/>
      <w:marBottom w:val="0"/>
      <w:divBdr>
        <w:top w:val="none" w:sz="0" w:space="0" w:color="auto"/>
        <w:left w:val="none" w:sz="0" w:space="0" w:color="auto"/>
        <w:bottom w:val="none" w:sz="0" w:space="0" w:color="auto"/>
        <w:right w:val="none" w:sz="0" w:space="0" w:color="auto"/>
      </w:divBdr>
    </w:div>
    <w:div w:id="576093923">
      <w:bodyDiv w:val="1"/>
      <w:marLeft w:val="0"/>
      <w:marRight w:val="0"/>
      <w:marTop w:val="0"/>
      <w:marBottom w:val="0"/>
      <w:divBdr>
        <w:top w:val="none" w:sz="0" w:space="0" w:color="auto"/>
        <w:left w:val="none" w:sz="0" w:space="0" w:color="auto"/>
        <w:bottom w:val="none" w:sz="0" w:space="0" w:color="auto"/>
        <w:right w:val="none" w:sz="0" w:space="0" w:color="auto"/>
      </w:divBdr>
    </w:div>
    <w:div w:id="576402395">
      <w:bodyDiv w:val="1"/>
      <w:marLeft w:val="0"/>
      <w:marRight w:val="0"/>
      <w:marTop w:val="0"/>
      <w:marBottom w:val="0"/>
      <w:divBdr>
        <w:top w:val="none" w:sz="0" w:space="0" w:color="auto"/>
        <w:left w:val="none" w:sz="0" w:space="0" w:color="auto"/>
        <w:bottom w:val="none" w:sz="0" w:space="0" w:color="auto"/>
        <w:right w:val="none" w:sz="0" w:space="0" w:color="auto"/>
      </w:divBdr>
    </w:div>
    <w:div w:id="579487744">
      <w:bodyDiv w:val="1"/>
      <w:marLeft w:val="0"/>
      <w:marRight w:val="0"/>
      <w:marTop w:val="0"/>
      <w:marBottom w:val="0"/>
      <w:divBdr>
        <w:top w:val="none" w:sz="0" w:space="0" w:color="auto"/>
        <w:left w:val="none" w:sz="0" w:space="0" w:color="auto"/>
        <w:bottom w:val="none" w:sz="0" w:space="0" w:color="auto"/>
        <w:right w:val="none" w:sz="0" w:space="0" w:color="auto"/>
      </w:divBdr>
    </w:div>
    <w:div w:id="580606542">
      <w:bodyDiv w:val="1"/>
      <w:marLeft w:val="0"/>
      <w:marRight w:val="0"/>
      <w:marTop w:val="0"/>
      <w:marBottom w:val="0"/>
      <w:divBdr>
        <w:top w:val="none" w:sz="0" w:space="0" w:color="auto"/>
        <w:left w:val="none" w:sz="0" w:space="0" w:color="auto"/>
        <w:bottom w:val="none" w:sz="0" w:space="0" w:color="auto"/>
        <w:right w:val="none" w:sz="0" w:space="0" w:color="auto"/>
      </w:divBdr>
    </w:div>
    <w:div w:id="583228973">
      <w:bodyDiv w:val="1"/>
      <w:marLeft w:val="0"/>
      <w:marRight w:val="0"/>
      <w:marTop w:val="0"/>
      <w:marBottom w:val="0"/>
      <w:divBdr>
        <w:top w:val="none" w:sz="0" w:space="0" w:color="auto"/>
        <w:left w:val="none" w:sz="0" w:space="0" w:color="auto"/>
        <w:bottom w:val="none" w:sz="0" w:space="0" w:color="auto"/>
        <w:right w:val="none" w:sz="0" w:space="0" w:color="auto"/>
      </w:divBdr>
    </w:div>
    <w:div w:id="583683076">
      <w:bodyDiv w:val="1"/>
      <w:marLeft w:val="0"/>
      <w:marRight w:val="0"/>
      <w:marTop w:val="0"/>
      <w:marBottom w:val="0"/>
      <w:divBdr>
        <w:top w:val="none" w:sz="0" w:space="0" w:color="auto"/>
        <w:left w:val="none" w:sz="0" w:space="0" w:color="auto"/>
        <w:bottom w:val="none" w:sz="0" w:space="0" w:color="auto"/>
        <w:right w:val="none" w:sz="0" w:space="0" w:color="auto"/>
      </w:divBdr>
    </w:div>
    <w:div w:id="583806889">
      <w:bodyDiv w:val="1"/>
      <w:marLeft w:val="0"/>
      <w:marRight w:val="0"/>
      <w:marTop w:val="0"/>
      <w:marBottom w:val="0"/>
      <w:divBdr>
        <w:top w:val="none" w:sz="0" w:space="0" w:color="auto"/>
        <w:left w:val="none" w:sz="0" w:space="0" w:color="auto"/>
        <w:bottom w:val="none" w:sz="0" w:space="0" w:color="auto"/>
        <w:right w:val="none" w:sz="0" w:space="0" w:color="auto"/>
      </w:divBdr>
    </w:div>
    <w:div w:id="584151588">
      <w:bodyDiv w:val="1"/>
      <w:marLeft w:val="0"/>
      <w:marRight w:val="0"/>
      <w:marTop w:val="0"/>
      <w:marBottom w:val="0"/>
      <w:divBdr>
        <w:top w:val="none" w:sz="0" w:space="0" w:color="auto"/>
        <w:left w:val="none" w:sz="0" w:space="0" w:color="auto"/>
        <w:bottom w:val="none" w:sz="0" w:space="0" w:color="auto"/>
        <w:right w:val="none" w:sz="0" w:space="0" w:color="auto"/>
      </w:divBdr>
    </w:div>
    <w:div w:id="585579928">
      <w:bodyDiv w:val="1"/>
      <w:marLeft w:val="0"/>
      <w:marRight w:val="0"/>
      <w:marTop w:val="0"/>
      <w:marBottom w:val="0"/>
      <w:divBdr>
        <w:top w:val="none" w:sz="0" w:space="0" w:color="auto"/>
        <w:left w:val="none" w:sz="0" w:space="0" w:color="auto"/>
        <w:bottom w:val="none" w:sz="0" w:space="0" w:color="auto"/>
        <w:right w:val="none" w:sz="0" w:space="0" w:color="auto"/>
      </w:divBdr>
    </w:div>
    <w:div w:id="586765734">
      <w:bodyDiv w:val="1"/>
      <w:marLeft w:val="0"/>
      <w:marRight w:val="0"/>
      <w:marTop w:val="0"/>
      <w:marBottom w:val="0"/>
      <w:divBdr>
        <w:top w:val="none" w:sz="0" w:space="0" w:color="auto"/>
        <w:left w:val="none" w:sz="0" w:space="0" w:color="auto"/>
        <w:bottom w:val="none" w:sz="0" w:space="0" w:color="auto"/>
        <w:right w:val="none" w:sz="0" w:space="0" w:color="auto"/>
      </w:divBdr>
    </w:div>
    <w:div w:id="587350825">
      <w:bodyDiv w:val="1"/>
      <w:marLeft w:val="0"/>
      <w:marRight w:val="0"/>
      <w:marTop w:val="0"/>
      <w:marBottom w:val="0"/>
      <w:divBdr>
        <w:top w:val="none" w:sz="0" w:space="0" w:color="auto"/>
        <w:left w:val="none" w:sz="0" w:space="0" w:color="auto"/>
        <w:bottom w:val="none" w:sz="0" w:space="0" w:color="auto"/>
        <w:right w:val="none" w:sz="0" w:space="0" w:color="auto"/>
      </w:divBdr>
    </w:div>
    <w:div w:id="587617993">
      <w:bodyDiv w:val="1"/>
      <w:marLeft w:val="0"/>
      <w:marRight w:val="0"/>
      <w:marTop w:val="0"/>
      <w:marBottom w:val="0"/>
      <w:divBdr>
        <w:top w:val="none" w:sz="0" w:space="0" w:color="auto"/>
        <w:left w:val="none" w:sz="0" w:space="0" w:color="auto"/>
        <w:bottom w:val="none" w:sz="0" w:space="0" w:color="auto"/>
        <w:right w:val="none" w:sz="0" w:space="0" w:color="auto"/>
      </w:divBdr>
    </w:div>
    <w:div w:id="588929924">
      <w:bodyDiv w:val="1"/>
      <w:marLeft w:val="0"/>
      <w:marRight w:val="0"/>
      <w:marTop w:val="0"/>
      <w:marBottom w:val="0"/>
      <w:divBdr>
        <w:top w:val="none" w:sz="0" w:space="0" w:color="auto"/>
        <w:left w:val="none" w:sz="0" w:space="0" w:color="auto"/>
        <w:bottom w:val="none" w:sz="0" w:space="0" w:color="auto"/>
        <w:right w:val="none" w:sz="0" w:space="0" w:color="auto"/>
      </w:divBdr>
    </w:div>
    <w:div w:id="591740521">
      <w:bodyDiv w:val="1"/>
      <w:marLeft w:val="0"/>
      <w:marRight w:val="0"/>
      <w:marTop w:val="0"/>
      <w:marBottom w:val="0"/>
      <w:divBdr>
        <w:top w:val="none" w:sz="0" w:space="0" w:color="auto"/>
        <w:left w:val="none" w:sz="0" w:space="0" w:color="auto"/>
        <w:bottom w:val="none" w:sz="0" w:space="0" w:color="auto"/>
        <w:right w:val="none" w:sz="0" w:space="0" w:color="auto"/>
      </w:divBdr>
    </w:div>
    <w:div w:id="599415599">
      <w:bodyDiv w:val="1"/>
      <w:marLeft w:val="0"/>
      <w:marRight w:val="0"/>
      <w:marTop w:val="0"/>
      <w:marBottom w:val="0"/>
      <w:divBdr>
        <w:top w:val="none" w:sz="0" w:space="0" w:color="auto"/>
        <w:left w:val="none" w:sz="0" w:space="0" w:color="auto"/>
        <w:bottom w:val="none" w:sz="0" w:space="0" w:color="auto"/>
        <w:right w:val="none" w:sz="0" w:space="0" w:color="auto"/>
      </w:divBdr>
    </w:div>
    <w:div w:id="602761824">
      <w:bodyDiv w:val="1"/>
      <w:marLeft w:val="0"/>
      <w:marRight w:val="0"/>
      <w:marTop w:val="0"/>
      <w:marBottom w:val="0"/>
      <w:divBdr>
        <w:top w:val="none" w:sz="0" w:space="0" w:color="auto"/>
        <w:left w:val="none" w:sz="0" w:space="0" w:color="auto"/>
        <w:bottom w:val="none" w:sz="0" w:space="0" w:color="auto"/>
        <w:right w:val="none" w:sz="0" w:space="0" w:color="auto"/>
      </w:divBdr>
    </w:div>
    <w:div w:id="604657208">
      <w:bodyDiv w:val="1"/>
      <w:marLeft w:val="0"/>
      <w:marRight w:val="0"/>
      <w:marTop w:val="0"/>
      <w:marBottom w:val="0"/>
      <w:divBdr>
        <w:top w:val="none" w:sz="0" w:space="0" w:color="auto"/>
        <w:left w:val="none" w:sz="0" w:space="0" w:color="auto"/>
        <w:bottom w:val="none" w:sz="0" w:space="0" w:color="auto"/>
        <w:right w:val="none" w:sz="0" w:space="0" w:color="auto"/>
      </w:divBdr>
    </w:div>
    <w:div w:id="607350779">
      <w:bodyDiv w:val="1"/>
      <w:marLeft w:val="0"/>
      <w:marRight w:val="0"/>
      <w:marTop w:val="0"/>
      <w:marBottom w:val="0"/>
      <w:divBdr>
        <w:top w:val="none" w:sz="0" w:space="0" w:color="auto"/>
        <w:left w:val="none" w:sz="0" w:space="0" w:color="auto"/>
        <w:bottom w:val="none" w:sz="0" w:space="0" w:color="auto"/>
        <w:right w:val="none" w:sz="0" w:space="0" w:color="auto"/>
      </w:divBdr>
    </w:div>
    <w:div w:id="610749248">
      <w:bodyDiv w:val="1"/>
      <w:marLeft w:val="0"/>
      <w:marRight w:val="0"/>
      <w:marTop w:val="0"/>
      <w:marBottom w:val="0"/>
      <w:divBdr>
        <w:top w:val="none" w:sz="0" w:space="0" w:color="auto"/>
        <w:left w:val="none" w:sz="0" w:space="0" w:color="auto"/>
        <w:bottom w:val="none" w:sz="0" w:space="0" w:color="auto"/>
        <w:right w:val="none" w:sz="0" w:space="0" w:color="auto"/>
      </w:divBdr>
    </w:div>
    <w:div w:id="611128076">
      <w:bodyDiv w:val="1"/>
      <w:marLeft w:val="0"/>
      <w:marRight w:val="0"/>
      <w:marTop w:val="0"/>
      <w:marBottom w:val="0"/>
      <w:divBdr>
        <w:top w:val="none" w:sz="0" w:space="0" w:color="auto"/>
        <w:left w:val="none" w:sz="0" w:space="0" w:color="auto"/>
        <w:bottom w:val="none" w:sz="0" w:space="0" w:color="auto"/>
        <w:right w:val="none" w:sz="0" w:space="0" w:color="auto"/>
      </w:divBdr>
    </w:div>
    <w:div w:id="612245491">
      <w:bodyDiv w:val="1"/>
      <w:marLeft w:val="0"/>
      <w:marRight w:val="0"/>
      <w:marTop w:val="0"/>
      <w:marBottom w:val="0"/>
      <w:divBdr>
        <w:top w:val="none" w:sz="0" w:space="0" w:color="auto"/>
        <w:left w:val="none" w:sz="0" w:space="0" w:color="auto"/>
        <w:bottom w:val="none" w:sz="0" w:space="0" w:color="auto"/>
        <w:right w:val="none" w:sz="0" w:space="0" w:color="auto"/>
      </w:divBdr>
    </w:div>
    <w:div w:id="613441556">
      <w:bodyDiv w:val="1"/>
      <w:marLeft w:val="0"/>
      <w:marRight w:val="0"/>
      <w:marTop w:val="0"/>
      <w:marBottom w:val="0"/>
      <w:divBdr>
        <w:top w:val="none" w:sz="0" w:space="0" w:color="auto"/>
        <w:left w:val="none" w:sz="0" w:space="0" w:color="auto"/>
        <w:bottom w:val="none" w:sz="0" w:space="0" w:color="auto"/>
        <w:right w:val="none" w:sz="0" w:space="0" w:color="auto"/>
      </w:divBdr>
    </w:div>
    <w:div w:id="614138948">
      <w:bodyDiv w:val="1"/>
      <w:marLeft w:val="0"/>
      <w:marRight w:val="0"/>
      <w:marTop w:val="0"/>
      <w:marBottom w:val="0"/>
      <w:divBdr>
        <w:top w:val="none" w:sz="0" w:space="0" w:color="auto"/>
        <w:left w:val="none" w:sz="0" w:space="0" w:color="auto"/>
        <w:bottom w:val="none" w:sz="0" w:space="0" w:color="auto"/>
        <w:right w:val="none" w:sz="0" w:space="0" w:color="auto"/>
      </w:divBdr>
    </w:div>
    <w:div w:id="614409183">
      <w:bodyDiv w:val="1"/>
      <w:marLeft w:val="0"/>
      <w:marRight w:val="0"/>
      <w:marTop w:val="0"/>
      <w:marBottom w:val="0"/>
      <w:divBdr>
        <w:top w:val="none" w:sz="0" w:space="0" w:color="auto"/>
        <w:left w:val="none" w:sz="0" w:space="0" w:color="auto"/>
        <w:bottom w:val="none" w:sz="0" w:space="0" w:color="auto"/>
        <w:right w:val="none" w:sz="0" w:space="0" w:color="auto"/>
      </w:divBdr>
    </w:div>
    <w:div w:id="614557623">
      <w:bodyDiv w:val="1"/>
      <w:marLeft w:val="0"/>
      <w:marRight w:val="0"/>
      <w:marTop w:val="0"/>
      <w:marBottom w:val="0"/>
      <w:divBdr>
        <w:top w:val="none" w:sz="0" w:space="0" w:color="auto"/>
        <w:left w:val="none" w:sz="0" w:space="0" w:color="auto"/>
        <w:bottom w:val="none" w:sz="0" w:space="0" w:color="auto"/>
        <w:right w:val="none" w:sz="0" w:space="0" w:color="auto"/>
      </w:divBdr>
    </w:div>
    <w:div w:id="614755323">
      <w:bodyDiv w:val="1"/>
      <w:marLeft w:val="0"/>
      <w:marRight w:val="0"/>
      <w:marTop w:val="0"/>
      <w:marBottom w:val="0"/>
      <w:divBdr>
        <w:top w:val="none" w:sz="0" w:space="0" w:color="auto"/>
        <w:left w:val="none" w:sz="0" w:space="0" w:color="auto"/>
        <w:bottom w:val="none" w:sz="0" w:space="0" w:color="auto"/>
        <w:right w:val="none" w:sz="0" w:space="0" w:color="auto"/>
      </w:divBdr>
    </w:div>
    <w:div w:id="615136266">
      <w:bodyDiv w:val="1"/>
      <w:marLeft w:val="0"/>
      <w:marRight w:val="0"/>
      <w:marTop w:val="0"/>
      <w:marBottom w:val="0"/>
      <w:divBdr>
        <w:top w:val="none" w:sz="0" w:space="0" w:color="auto"/>
        <w:left w:val="none" w:sz="0" w:space="0" w:color="auto"/>
        <w:bottom w:val="none" w:sz="0" w:space="0" w:color="auto"/>
        <w:right w:val="none" w:sz="0" w:space="0" w:color="auto"/>
      </w:divBdr>
    </w:div>
    <w:div w:id="615714494">
      <w:bodyDiv w:val="1"/>
      <w:marLeft w:val="0"/>
      <w:marRight w:val="0"/>
      <w:marTop w:val="0"/>
      <w:marBottom w:val="0"/>
      <w:divBdr>
        <w:top w:val="none" w:sz="0" w:space="0" w:color="auto"/>
        <w:left w:val="none" w:sz="0" w:space="0" w:color="auto"/>
        <w:bottom w:val="none" w:sz="0" w:space="0" w:color="auto"/>
        <w:right w:val="none" w:sz="0" w:space="0" w:color="auto"/>
      </w:divBdr>
    </w:div>
    <w:div w:id="619186988">
      <w:bodyDiv w:val="1"/>
      <w:marLeft w:val="0"/>
      <w:marRight w:val="0"/>
      <w:marTop w:val="0"/>
      <w:marBottom w:val="0"/>
      <w:divBdr>
        <w:top w:val="none" w:sz="0" w:space="0" w:color="auto"/>
        <w:left w:val="none" w:sz="0" w:space="0" w:color="auto"/>
        <w:bottom w:val="none" w:sz="0" w:space="0" w:color="auto"/>
        <w:right w:val="none" w:sz="0" w:space="0" w:color="auto"/>
      </w:divBdr>
    </w:div>
    <w:div w:id="619383270">
      <w:bodyDiv w:val="1"/>
      <w:marLeft w:val="0"/>
      <w:marRight w:val="0"/>
      <w:marTop w:val="0"/>
      <w:marBottom w:val="0"/>
      <w:divBdr>
        <w:top w:val="none" w:sz="0" w:space="0" w:color="auto"/>
        <w:left w:val="none" w:sz="0" w:space="0" w:color="auto"/>
        <w:bottom w:val="none" w:sz="0" w:space="0" w:color="auto"/>
        <w:right w:val="none" w:sz="0" w:space="0" w:color="auto"/>
      </w:divBdr>
    </w:div>
    <w:div w:id="619847386">
      <w:bodyDiv w:val="1"/>
      <w:marLeft w:val="0"/>
      <w:marRight w:val="0"/>
      <w:marTop w:val="0"/>
      <w:marBottom w:val="0"/>
      <w:divBdr>
        <w:top w:val="none" w:sz="0" w:space="0" w:color="auto"/>
        <w:left w:val="none" w:sz="0" w:space="0" w:color="auto"/>
        <w:bottom w:val="none" w:sz="0" w:space="0" w:color="auto"/>
        <w:right w:val="none" w:sz="0" w:space="0" w:color="auto"/>
      </w:divBdr>
    </w:div>
    <w:div w:id="621305440">
      <w:bodyDiv w:val="1"/>
      <w:marLeft w:val="0"/>
      <w:marRight w:val="0"/>
      <w:marTop w:val="0"/>
      <w:marBottom w:val="0"/>
      <w:divBdr>
        <w:top w:val="none" w:sz="0" w:space="0" w:color="auto"/>
        <w:left w:val="none" w:sz="0" w:space="0" w:color="auto"/>
        <w:bottom w:val="none" w:sz="0" w:space="0" w:color="auto"/>
        <w:right w:val="none" w:sz="0" w:space="0" w:color="auto"/>
      </w:divBdr>
    </w:div>
    <w:div w:id="621502028">
      <w:bodyDiv w:val="1"/>
      <w:marLeft w:val="0"/>
      <w:marRight w:val="0"/>
      <w:marTop w:val="0"/>
      <w:marBottom w:val="0"/>
      <w:divBdr>
        <w:top w:val="none" w:sz="0" w:space="0" w:color="auto"/>
        <w:left w:val="none" w:sz="0" w:space="0" w:color="auto"/>
        <w:bottom w:val="none" w:sz="0" w:space="0" w:color="auto"/>
        <w:right w:val="none" w:sz="0" w:space="0" w:color="auto"/>
      </w:divBdr>
    </w:div>
    <w:div w:id="622930500">
      <w:bodyDiv w:val="1"/>
      <w:marLeft w:val="0"/>
      <w:marRight w:val="0"/>
      <w:marTop w:val="0"/>
      <w:marBottom w:val="0"/>
      <w:divBdr>
        <w:top w:val="none" w:sz="0" w:space="0" w:color="auto"/>
        <w:left w:val="none" w:sz="0" w:space="0" w:color="auto"/>
        <w:bottom w:val="none" w:sz="0" w:space="0" w:color="auto"/>
        <w:right w:val="none" w:sz="0" w:space="0" w:color="auto"/>
      </w:divBdr>
    </w:div>
    <w:div w:id="623729617">
      <w:bodyDiv w:val="1"/>
      <w:marLeft w:val="0"/>
      <w:marRight w:val="0"/>
      <w:marTop w:val="0"/>
      <w:marBottom w:val="0"/>
      <w:divBdr>
        <w:top w:val="none" w:sz="0" w:space="0" w:color="auto"/>
        <w:left w:val="none" w:sz="0" w:space="0" w:color="auto"/>
        <w:bottom w:val="none" w:sz="0" w:space="0" w:color="auto"/>
        <w:right w:val="none" w:sz="0" w:space="0" w:color="auto"/>
      </w:divBdr>
    </w:div>
    <w:div w:id="624777396">
      <w:bodyDiv w:val="1"/>
      <w:marLeft w:val="0"/>
      <w:marRight w:val="0"/>
      <w:marTop w:val="0"/>
      <w:marBottom w:val="0"/>
      <w:divBdr>
        <w:top w:val="none" w:sz="0" w:space="0" w:color="auto"/>
        <w:left w:val="none" w:sz="0" w:space="0" w:color="auto"/>
        <w:bottom w:val="none" w:sz="0" w:space="0" w:color="auto"/>
        <w:right w:val="none" w:sz="0" w:space="0" w:color="auto"/>
      </w:divBdr>
    </w:div>
    <w:div w:id="625040220">
      <w:bodyDiv w:val="1"/>
      <w:marLeft w:val="0"/>
      <w:marRight w:val="0"/>
      <w:marTop w:val="0"/>
      <w:marBottom w:val="0"/>
      <w:divBdr>
        <w:top w:val="none" w:sz="0" w:space="0" w:color="auto"/>
        <w:left w:val="none" w:sz="0" w:space="0" w:color="auto"/>
        <w:bottom w:val="none" w:sz="0" w:space="0" w:color="auto"/>
        <w:right w:val="none" w:sz="0" w:space="0" w:color="auto"/>
      </w:divBdr>
    </w:div>
    <w:div w:id="626472248">
      <w:bodyDiv w:val="1"/>
      <w:marLeft w:val="0"/>
      <w:marRight w:val="0"/>
      <w:marTop w:val="0"/>
      <w:marBottom w:val="0"/>
      <w:divBdr>
        <w:top w:val="none" w:sz="0" w:space="0" w:color="auto"/>
        <w:left w:val="none" w:sz="0" w:space="0" w:color="auto"/>
        <w:bottom w:val="none" w:sz="0" w:space="0" w:color="auto"/>
        <w:right w:val="none" w:sz="0" w:space="0" w:color="auto"/>
      </w:divBdr>
    </w:div>
    <w:div w:id="627247766">
      <w:bodyDiv w:val="1"/>
      <w:marLeft w:val="0"/>
      <w:marRight w:val="0"/>
      <w:marTop w:val="0"/>
      <w:marBottom w:val="0"/>
      <w:divBdr>
        <w:top w:val="none" w:sz="0" w:space="0" w:color="auto"/>
        <w:left w:val="none" w:sz="0" w:space="0" w:color="auto"/>
        <w:bottom w:val="none" w:sz="0" w:space="0" w:color="auto"/>
        <w:right w:val="none" w:sz="0" w:space="0" w:color="auto"/>
      </w:divBdr>
    </w:div>
    <w:div w:id="630938190">
      <w:bodyDiv w:val="1"/>
      <w:marLeft w:val="0"/>
      <w:marRight w:val="0"/>
      <w:marTop w:val="0"/>
      <w:marBottom w:val="0"/>
      <w:divBdr>
        <w:top w:val="none" w:sz="0" w:space="0" w:color="auto"/>
        <w:left w:val="none" w:sz="0" w:space="0" w:color="auto"/>
        <w:bottom w:val="none" w:sz="0" w:space="0" w:color="auto"/>
        <w:right w:val="none" w:sz="0" w:space="0" w:color="auto"/>
      </w:divBdr>
    </w:div>
    <w:div w:id="631256408">
      <w:bodyDiv w:val="1"/>
      <w:marLeft w:val="0"/>
      <w:marRight w:val="0"/>
      <w:marTop w:val="0"/>
      <w:marBottom w:val="0"/>
      <w:divBdr>
        <w:top w:val="none" w:sz="0" w:space="0" w:color="auto"/>
        <w:left w:val="none" w:sz="0" w:space="0" w:color="auto"/>
        <w:bottom w:val="none" w:sz="0" w:space="0" w:color="auto"/>
        <w:right w:val="none" w:sz="0" w:space="0" w:color="auto"/>
      </w:divBdr>
    </w:div>
    <w:div w:id="633557642">
      <w:bodyDiv w:val="1"/>
      <w:marLeft w:val="0"/>
      <w:marRight w:val="0"/>
      <w:marTop w:val="0"/>
      <w:marBottom w:val="0"/>
      <w:divBdr>
        <w:top w:val="none" w:sz="0" w:space="0" w:color="auto"/>
        <w:left w:val="none" w:sz="0" w:space="0" w:color="auto"/>
        <w:bottom w:val="none" w:sz="0" w:space="0" w:color="auto"/>
        <w:right w:val="none" w:sz="0" w:space="0" w:color="auto"/>
      </w:divBdr>
    </w:div>
    <w:div w:id="633873878">
      <w:bodyDiv w:val="1"/>
      <w:marLeft w:val="0"/>
      <w:marRight w:val="0"/>
      <w:marTop w:val="0"/>
      <w:marBottom w:val="0"/>
      <w:divBdr>
        <w:top w:val="none" w:sz="0" w:space="0" w:color="auto"/>
        <w:left w:val="none" w:sz="0" w:space="0" w:color="auto"/>
        <w:bottom w:val="none" w:sz="0" w:space="0" w:color="auto"/>
        <w:right w:val="none" w:sz="0" w:space="0" w:color="auto"/>
      </w:divBdr>
    </w:div>
    <w:div w:id="634020829">
      <w:bodyDiv w:val="1"/>
      <w:marLeft w:val="0"/>
      <w:marRight w:val="0"/>
      <w:marTop w:val="0"/>
      <w:marBottom w:val="0"/>
      <w:divBdr>
        <w:top w:val="none" w:sz="0" w:space="0" w:color="auto"/>
        <w:left w:val="none" w:sz="0" w:space="0" w:color="auto"/>
        <w:bottom w:val="none" w:sz="0" w:space="0" w:color="auto"/>
        <w:right w:val="none" w:sz="0" w:space="0" w:color="auto"/>
      </w:divBdr>
    </w:div>
    <w:div w:id="634338828">
      <w:bodyDiv w:val="1"/>
      <w:marLeft w:val="0"/>
      <w:marRight w:val="0"/>
      <w:marTop w:val="0"/>
      <w:marBottom w:val="0"/>
      <w:divBdr>
        <w:top w:val="none" w:sz="0" w:space="0" w:color="auto"/>
        <w:left w:val="none" w:sz="0" w:space="0" w:color="auto"/>
        <w:bottom w:val="none" w:sz="0" w:space="0" w:color="auto"/>
        <w:right w:val="none" w:sz="0" w:space="0" w:color="auto"/>
      </w:divBdr>
    </w:div>
    <w:div w:id="635112437">
      <w:bodyDiv w:val="1"/>
      <w:marLeft w:val="0"/>
      <w:marRight w:val="0"/>
      <w:marTop w:val="0"/>
      <w:marBottom w:val="0"/>
      <w:divBdr>
        <w:top w:val="none" w:sz="0" w:space="0" w:color="auto"/>
        <w:left w:val="none" w:sz="0" w:space="0" w:color="auto"/>
        <w:bottom w:val="none" w:sz="0" w:space="0" w:color="auto"/>
        <w:right w:val="none" w:sz="0" w:space="0" w:color="auto"/>
      </w:divBdr>
    </w:div>
    <w:div w:id="636835351">
      <w:bodyDiv w:val="1"/>
      <w:marLeft w:val="0"/>
      <w:marRight w:val="0"/>
      <w:marTop w:val="0"/>
      <w:marBottom w:val="0"/>
      <w:divBdr>
        <w:top w:val="none" w:sz="0" w:space="0" w:color="auto"/>
        <w:left w:val="none" w:sz="0" w:space="0" w:color="auto"/>
        <w:bottom w:val="none" w:sz="0" w:space="0" w:color="auto"/>
        <w:right w:val="none" w:sz="0" w:space="0" w:color="auto"/>
      </w:divBdr>
    </w:div>
    <w:div w:id="638416450">
      <w:bodyDiv w:val="1"/>
      <w:marLeft w:val="0"/>
      <w:marRight w:val="0"/>
      <w:marTop w:val="0"/>
      <w:marBottom w:val="0"/>
      <w:divBdr>
        <w:top w:val="none" w:sz="0" w:space="0" w:color="auto"/>
        <w:left w:val="none" w:sz="0" w:space="0" w:color="auto"/>
        <w:bottom w:val="none" w:sz="0" w:space="0" w:color="auto"/>
        <w:right w:val="none" w:sz="0" w:space="0" w:color="auto"/>
      </w:divBdr>
    </w:div>
    <w:div w:id="638801365">
      <w:bodyDiv w:val="1"/>
      <w:marLeft w:val="0"/>
      <w:marRight w:val="0"/>
      <w:marTop w:val="0"/>
      <w:marBottom w:val="0"/>
      <w:divBdr>
        <w:top w:val="none" w:sz="0" w:space="0" w:color="auto"/>
        <w:left w:val="none" w:sz="0" w:space="0" w:color="auto"/>
        <w:bottom w:val="none" w:sz="0" w:space="0" w:color="auto"/>
        <w:right w:val="none" w:sz="0" w:space="0" w:color="auto"/>
      </w:divBdr>
    </w:div>
    <w:div w:id="641231727">
      <w:bodyDiv w:val="1"/>
      <w:marLeft w:val="0"/>
      <w:marRight w:val="0"/>
      <w:marTop w:val="0"/>
      <w:marBottom w:val="0"/>
      <w:divBdr>
        <w:top w:val="none" w:sz="0" w:space="0" w:color="auto"/>
        <w:left w:val="none" w:sz="0" w:space="0" w:color="auto"/>
        <w:bottom w:val="none" w:sz="0" w:space="0" w:color="auto"/>
        <w:right w:val="none" w:sz="0" w:space="0" w:color="auto"/>
      </w:divBdr>
    </w:div>
    <w:div w:id="642538895">
      <w:bodyDiv w:val="1"/>
      <w:marLeft w:val="0"/>
      <w:marRight w:val="0"/>
      <w:marTop w:val="0"/>
      <w:marBottom w:val="0"/>
      <w:divBdr>
        <w:top w:val="none" w:sz="0" w:space="0" w:color="auto"/>
        <w:left w:val="none" w:sz="0" w:space="0" w:color="auto"/>
        <w:bottom w:val="none" w:sz="0" w:space="0" w:color="auto"/>
        <w:right w:val="none" w:sz="0" w:space="0" w:color="auto"/>
      </w:divBdr>
    </w:div>
    <w:div w:id="643194062">
      <w:bodyDiv w:val="1"/>
      <w:marLeft w:val="0"/>
      <w:marRight w:val="0"/>
      <w:marTop w:val="0"/>
      <w:marBottom w:val="0"/>
      <w:divBdr>
        <w:top w:val="none" w:sz="0" w:space="0" w:color="auto"/>
        <w:left w:val="none" w:sz="0" w:space="0" w:color="auto"/>
        <w:bottom w:val="none" w:sz="0" w:space="0" w:color="auto"/>
        <w:right w:val="none" w:sz="0" w:space="0" w:color="auto"/>
      </w:divBdr>
    </w:div>
    <w:div w:id="643700125">
      <w:bodyDiv w:val="1"/>
      <w:marLeft w:val="0"/>
      <w:marRight w:val="0"/>
      <w:marTop w:val="0"/>
      <w:marBottom w:val="0"/>
      <w:divBdr>
        <w:top w:val="none" w:sz="0" w:space="0" w:color="auto"/>
        <w:left w:val="none" w:sz="0" w:space="0" w:color="auto"/>
        <w:bottom w:val="none" w:sz="0" w:space="0" w:color="auto"/>
        <w:right w:val="none" w:sz="0" w:space="0" w:color="auto"/>
      </w:divBdr>
    </w:div>
    <w:div w:id="644437276">
      <w:bodyDiv w:val="1"/>
      <w:marLeft w:val="0"/>
      <w:marRight w:val="0"/>
      <w:marTop w:val="0"/>
      <w:marBottom w:val="0"/>
      <w:divBdr>
        <w:top w:val="none" w:sz="0" w:space="0" w:color="auto"/>
        <w:left w:val="none" w:sz="0" w:space="0" w:color="auto"/>
        <w:bottom w:val="none" w:sz="0" w:space="0" w:color="auto"/>
        <w:right w:val="none" w:sz="0" w:space="0" w:color="auto"/>
      </w:divBdr>
    </w:div>
    <w:div w:id="647248187">
      <w:bodyDiv w:val="1"/>
      <w:marLeft w:val="0"/>
      <w:marRight w:val="0"/>
      <w:marTop w:val="0"/>
      <w:marBottom w:val="0"/>
      <w:divBdr>
        <w:top w:val="none" w:sz="0" w:space="0" w:color="auto"/>
        <w:left w:val="none" w:sz="0" w:space="0" w:color="auto"/>
        <w:bottom w:val="none" w:sz="0" w:space="0" w:color="auto"/>
        <w:right w:val="none" w:sz="0" w:space="0" w:color="auto"/>
      </w:divBdr>
    </w:div>
    <w:div w:id="647396259">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
    <w:div w:id="648752838">
      <w:bodyDiv w:val="1"/>
      <w:marLeft w:val="0"/>
      <w:marRight w:val="0"/>
      <w:marTop w:val="0"/>
      <w:marBottom w:val="0"/>
      <w:divBdr>
        <w:top w:val="none" w:sz="0" w:space="0" w:color="auto"/>
        <w:left w:val="none" w:sz="0" w:space="0" w:color="auto"/>
        <w:bottom w:val="none" w:sz="0" w:space="0" w:color="auto"/>
        <w:right w:val="none" w:sz="0" w:space="0" w:color="auto"/>
      </w:divBdr>
    </w:div>
    <w:div w:id="649095686">
      <w:bodyDiv w:val="1"/>
      <w:marLeft w:val="0"/>
      <w:marRight w:val="0"/>
      <w:marTop w:val="0"/>
      <w:marBottom w:val="0"/>
      <w:divBdr>
        <w:top w:val="none" w:sz="0" w:space="0" w:color="auto"/>
        <w:left w:val="none" w:sz="0" w:space="0" w:color="auto"/>
        <w:bottom w:val="none" w:sz="0" w:space="0" w:color="auto"/>
        <w:right w:val="none" w:sz="0" w:space="0" w:color="auto"/>
      </w:divBdr>
    </w:div>
    <w:div w:id="650643286">
      <w:bodyDiv w:val="1"/>
      <w:marLeft w:val="0"/>
      <w:marRight w:val="0"/>
      <w:marTop w:val="0"/>
      <w:marBottom w:val="0"/>
      <w:divBdr>
        <w:top w:val="none" w:sz="0" w:space="0" w:color="auto"/>
        <w:left w:val="none" w:sz="0" w:space="0" w:color="auto"/>
        <w:bottom w:val="none" w:sz="0" w:space="0" w:color="auto"/>
        <w:right w:val="none" w:sz="0" w:space="0" w:color="auto"/>
      </w:divBdr>
    </w:div>
    <w:div w:id="653021841">
      <w:bodyDiv w:val="1"/>
      <w:marLeft w:val="0"/>
      <w:marRight w:val="0"/>
      <w:marTop w:val="0"/>
      <w:marBottom w:val="0"/>
      <w:divBdr>
        <w:top w:val="none" w:sz="0" w:space="0" w:color="auto"/>
        <w:left w:val="none" w:sz="0" w:space="0" w:color="auto"/>
        <w:bottom w:val="none" w:sz="0" w:space="0" w:color="auto"/>
        <w:right w:val="none" w:sz="0" w:space="0" w:color="auto"/>
      </w:divBdr>
    </w:div>
    <w:div w:id="653947849">
      <w:bodyDiv w:val="1"/>
      <w:marLeft w:val="0"/>
      <w:marRight w:val="0"/>
      <w:marTop w:val="0"/>
      <w:marBottom w:val="0"/>
      <w:divBdr>
        <w:top w:val="none" w:sz="0" w:space="0" w:color="auto"/>
        <w:left w:val="none" w:sz="0" w:space="0" w:color="auto"/>
        <w:bottom w:val="none" w:sz="0" w:space="0" w:color="auto"/>
        <w:right w:val="none" w:sz="0" w:space="0" w:color="auto"/>
      </w:divBdr>
    </w:div>
    <w:div w:id="655958040">
      <w:bodyDiv w:val="1"/>
      <w:marLeft w:val="0"/>
      <w:marRight w:val="0"/>
      <w:marTop w:val="0"/>
      <w:marBottom w:val="0"/>
      <w:divBdr>
        <w:top w:val="none" w:sz="0" w:space="0" w:color="auto"/>
        <w:left w:val="none" w:sz="0" w:space="0" w:color="auto"/>
        <w:bottom w:val="none" w:sz="0" w:space="0" w:color="auto"/>
        <w:right w:val="none" w:sz="0" w:space="0" w:color="auto"/>
      </w:divBdr>
    </w:div>
    <w:div w:id="655959709">
      <w:bodyDiv w:val="1"/>
      <w:marLeft w:val="0"/>
      <w:marRight w:val="0"/>
      <w:marTop w:val="0"/>
      <w:marBottom w:val="0"/>
      <w:divBdr>
        <w:top w:val="none" w:sz="0" w:space="0" w:color="auto"/>
        <w:left w:val="none" w:sz="0" w:space="0" w:color="auto"/>
        <w:bottom w:val="none" w:sz="0" w:space="0" w:color="auto"/>
        <w:right w:val="none" w:sz="0" w:space="0" w:color="auto"/>
      </w:divBdr>
    </w:div>
    <w:div w:id="656035386">
      <w:bodyDiv w:val="1"/>
      <w:marLeft w:val="0"/>
      <w:marRight w:val="0"/>
      <w:marTop w:val="0"/>
      <w:marBottom w:val="0"/>
      <w:divBdr>
        <w:top w:val="none" w:sz="0" w:space="0" w:color="auto"/>
        <w:left w:val="none" w:sz="0" w:space="0" w:color="auto"/>
        <w:bottom w:val="none" w:sz="0" w:space="0" w:color="auto"/>
        <w:right w:val="none" w:sz="0" w:space="0" w:color="auto"/>
      </w:divBdr>
    </w:div>
    <w:div w:id="656763761">
      <w:bodyDiv w:val="1"/>
      <w:marLeft w:val="0"/>
      <w:marRight w:val="0"/>
      <w:marTop w:val="0"/>
      <w:marBottom w:val="0"/>
      <w:divBdr>
        <w:top w:val="none" w:sz="0" w:space="0" w:color="auto"/>
        <w:left w:val="none" w:sz="0" w:space="0" w:color="auto"/>
        <w:bottom w:val="none" w:sz="0" w:space="0" w:color="auto"/>
        <w:right w:val="none" w:sz="0" w:space="0" w:color="auto"/>
      </w:divBdr>
    </w:div>
    <w:div w:id="656884523">
      <w:bodyDiv w:val="1"/>
      <w:marLeft w:val="0"/>
      <w:marRight w:val="0"/>
      <w:marTop w:val="0"/>
      <w:marBottom w:val="0"/>
      <w:divBdr>
        <w:top w:val="none" w:sz="0" w:space="0" w:color="auto"/>
        <w:left w:val="none" w:sz="0" w:space="0" w:color="auto"/>
        <w:bottom w:val="none" w:sz="0" w:space="0" w:color="auto"/>
        <w:right w:val="none" w:sz="0" w:space="0" w:color="auto"/>
      </w:divBdr>
    </w:div>
    <w:div w:id="659234192">
      <w:bodyDiv w:val="1"/>
      <w:marLeft w:val="0"/>
      <w:marRight w:val="0"/>
      <w:marTop w:val="0"/>
      <w:marBottom w:val="0"/>
      <w:divBdr>
        <w:top w:val="none" w:sz="0" w:space="0" w:color="auto"/>
        <w:left w:val="none" w:sz="0" w:space="0" w:color="auto"/>
        <w:bottom w:val="none" w:sz="0" w:space="0" w:color="auto"/>
        <w:right w:val="none" w:sz="0" w:space="0" w:color="auto"/>
      </w:divBdr>
    </w:div>
    <w:div w:id="659848380">
      <w:bodyDiv w:val="1"/>
      <w:marLeft w:val="0"/>
      <w:marRight w:val="0"/>
      <w:marTop w:val="0"/>
      <w:marBottom w:val="0"/>
      <w:divBdr>
        <w:top w:val="none" w:sz="0" w:space="0" w:color="auto"/>
        <w:left w:val="none" w:sz="0" w:space="0" w:color="auto"/>
        <w:bottom w:val="none" w:sz="0" w:space="0" w:color="auto"/>
        <w:right w:val="none" w:sz="0" w:space="0" w:color="auto"/>
      </w:divBdr>
    </w:div>
    <w:div w:id="665548034">
      <w:bodyDiv w:val="1"/>
      <w:marLeft w:val="0"/>
      <w:marRight w:val="0"/>
      <w:marTop w:val="0"/>
      <w:marBottom w:val="0"/>
      <w:divBdr>
        <w:top w:val="none" w:sz="0" w:space="0" w:color="auto"/>
        <w:left w:val="none" w:sz="0" w:space="0" w:color="auto"/>
        <w:bottom w:val="none" w:sz="0" w:space="0" w:color="auto"/>
        <w:right w:val="none" w:sz="0" w:space="0" w:color="auto"/>
      </w:divBdr>
    </w:div>
    <w:div w:id="668287208">
      <w:bodyDiv w:val="1"/>
      <w:marLeft w:val="0"/>
      <w:marRight w:val="0"/>
      <w:marTop w:val="0"/>
      <w:marBottom w:val="0"/>
      <w:divBdr>
        <w:top w:val="none" w:sz="0" w:space="0" w:color="auto"/>
        <w:left w:val="none" w:sz="0" w:space="0" w:color="auto"/>
        <w:bottom w:val="none" w:sz="0" w:space="0" w:color="auto"/>
        <w:right w:val="none" w:sz="0" w:space="0" w:color="auto"/>
      </w:divBdr>
    </w:div>
    <w:div w:id="669211697">
      <w:bodyDiv w:val="1"/>
      <w:marLeft w:val="0"/>
      <w:marRight w:val="0"/>
      <w:marTop w:val="0"/>
      <w:marBottom w:val="0"/>
      <w:divBdr>
        <w:top w:val="none" w:sz="0" w:space="0" w:color="auto"/>
        <w:left w:val="none" w:sz="0" w:space="0" w:color="auto"/>
        <w:bottom w:val="none" w:sz="0" w:space="0" w:color="auto"/>
        <w:right w:val="none" w:sz="0" w:space="0" w:color="auto"/>
      </w:divBdr>
    </w:div>
    <w:div w:id="671638540">
      <w:bodyDiv w:val="1"/>
      <w:marLeft w:val="0"/>
      <w:marRight w:val="0"/>
      <w:marTop w:val="0"/>
      <w:marBottom w:val="0"/>
      <w:divBdr>
        <w:top w:val="none" w:sz="0" w:space="0" w:color="auto"/>
        <w:left w:val="none" w:sz="0" w:space="0" w:color="auto"/>
        <w:bottom w:val="none" w:sz="0" w:space="0" w:color="auto"/>
        <w:right w:val="none" w:sz="0" w:space="0" w:color="auto"/>
      </w:divBdr>
    </w:div>
    <w:div w:id="672562001">
      <w:bodyDiv w:val="1"/>
      <w:marLeft w:val="0"/>
      <w:marRight w:val="0"/>
      <w:marTop w:val="0"/>
      <w:marBottom w:val="0"/>
      <w:divBdr>
        <w:top w:val="none" w:sz="0" w:space="0" w:color="auto"/>
        <w:left w:val="none" w:sz="0" w:space="0" w:color="auto"/>
        <w:bottom w:val="none" w:sz="0" w:space="0" w:color="auto"/>
        <w:right w:val="none" w:sz="0" w:space="0" w:color="auto"/>
      </w:divBdr>
    </w:div>
    <w:div w:id="672879318">
      <w:bodyDiv w:val="1"/>
      <w:marLeft w:val="0"/>
      <w:marRight w:val="0"/>
      <w:marTop w:val="0"/>
      <w:marBottom w:val="0"/>
      <w:divBdr>
        <w:top w:val="none" w:sz="0" w:space="0" w:color="auto"/>
        <w:left w:val="none" w:sz="0" w:space="0" w:color="auto"/>
        <w:bottom w:val="none" w:sz="0" w:space="0" w:color="auto"/>
        <w:right w:val="none" w:sz="0" w:space="0" w:color="auto"/>
      </w:divBdr>
    </w:div>
    <w:div w:id="673535772">
      <w:bodyDiv w:val="1"/>
      <w:marLeft w:val="0"/>
      <w:marRight w:val="0"/>
      <w:marTop w:val="0"/>
      <w:marBottom w:val="0"/>
      <w:divBdr>
        <w:top w:val="none" w:sz="0" w:space="0" w:color="auto"/>
        <w:left w:val="none" w:sz="0" w:space="0" w:color="auto"/>
        <w:bottom w:val="none" w:sz="0" w:space="0" w:color="auto"/>
        <w:right w:val="none" w:sz="0" w:space="0" w:color="auto"/>
      </w:divBdr>
    </w:div>
    <w:div w:id="675113887">
      <w:bodyDiv w:val="1"/>
      <w:marLeft w:val="0"/>
      <w:marRight w:val="0"/>
      <w:marTop w:val="0"/>
      <w:marBottom w:val="0"/>
      <w:divBdr>
        <w:top w:val="none" w:sz="0" w:space="0" w:color="auto"/>
        <w:left w:val="none" w:sz="0" w:space="0" w:color="auto"/>
        <w:bottom w:val="none" w:sz="0" w:space="0" w:color="auto"/>
        <w:right w:val="none" w:sz="0" w:space="0" w:color="auto"/>
      </w:divBdr>
    </w:div>
    <w:div w:id="675157249">
      <w:bodyDiv w:val="1"/>
      <w:marLeft w:val="0"/>
      <w:marRight w:val="0"/>
      <w:marTop w:val="0"/>
      <w:marBottom w:val="0"/>
      <w:divBdr>
        <w:top w:val="none" w:sz="0" w:space="0" w:color="auto"/>
        <w:left w:val="none" w:sz="0" w:space="0" w:color="auto"/>
        <w:bottom w:val="none" w:sz="0" w:space="0" w:color="auto"/>
        <w:right w:val="none" w:sz="0" w:space="0" w:color="auto"/>
      </w:divBdr>
    </w:div>
    <w:div w:id="675349214">
      <w:bodyDiv w:val="1"/>
      <w:marLeft w:val="0"/>
      <w:marRight w:val="0"/>
      <w:marTop w:val="0"/>
      <w:marBottom w:val="0"/>
      <w:divBdr>
        <w:top w:val="none" w:sz="0" w:space="0" w:color="auto"/>
        <w:left w:val="none" w:sz="0" w:space="0" w:color="auto"/>
        <w:bottom w:val="none" w:sz="0" w:space="0" w:color="auto"/>
        <w:right w:val="none" w:sz="0" w:space="0" w:color="auto"/>
      </w:divBdr>
    </w:div>
    <w:div w:id="675575471">
      <w:bodyDiv w:val="1"/>
      <w:marLeft w:val="0"/>
      <w:marRight w:val="0"/>
      <w:marTop w:val="0"/>
      <w:marBottom w:val="0"/>
      <w:divBdr>
        <w:top w:val="none" w:sz="0" w:space="0" w:color="auto"/>
        <w:left w:val="none" w:sz="0" w:space="0" w:color="auto"/>
        <w:bottom w:val="none" w:sz="0" w:space="0" w:color="auto"/>
        <w:right w:val="none" w:sz="0" w:space="0" w:color="auto"/>
      </w:divBdr>
    </w:div>
    <w:div w:id="677463084">
      <w:bodyDiv w:val="1"/>
      <w:marLeft w:val="0"/>
      <w:marRight w:val="0"/>
      <w:marTop w:val="0"/>
      <w:marBottom w:val="0"/>
      <w:divBdr>
        <w:top w:val="none" w:sz="0" w:space="0" w:color="auto"/>
        <w:left w:val="none" w:sz="0" w:space="0" w:color="auto"/>
        <w:bottom w:val="none" w:sz="0" w:space="0" w:color="auto"/>
        <w:right w:val="none" w:sz="0" w:space="0" w:color="auto"/>
      </w:divBdr>
    </w:div>
    <w:div w:id="679627880">
      <w:bodyDiv w:val="1"/>
      <w:marLeft w:val="0"/>
      <w:marRight w:val="0"/>
      <w:marTop w:val="0"/>
      <w:marBottom w:val="0"/>
      <w:divBdr>
        <w:top w:val="none" w:sz="0" w:space="0" w:color="auto"/>
        <w:left w:val="none" w:sz="0" w:space="0" w:color="auto"/>
        <w:bottom w:val="none" w:sz="0" w:space="0" w:color="auto"/>
        <w:right w:val="none" w:sz="0" w:space="0" w:color="auto"/>
      </w:divBdr>
    </w:div>
    <w:div w:id="679966280">
      <w:bodyDiv w:val="1"/>
      <w:marLeft w:val="0"/>
      <w:marRight w:val="0"/>
      <w:marTop w:val="0"/>
      <w:marBottom w:val="0"/>
      <w:divBdr>
        <w:top w:val="none" w:sz="0" w:space="0" w:color="auto"/>
        <w:left w:val="none" w:sz="0" w:space="0" w:color="auto"/>
        <w:bottom w:val="none" w:sz="0" w:space="0" w:color="auto"/>
        <w:right w:val="none" w:sz="0" w:space="0" w:color="auto"/>
      </w:divBdr>
    </w:div>
    <w:div w:id="681204323">
      <w:bodyDiv w:val="1"/>
      <w:marLeft w:val="0"/>
      <w:marRight w:val="0"/>
      <w:marTop w:val="0"/>
      <w:marBottom w:val="0"/>
      <w:divBdr>
        <w:top w:val="none" w:sz="0" w:space="0" w:color="auto"/>
        <w:left w:val="none" w:sz="0" w:space="0" w:color="auto"/>
        <w:bottom w:val="none" w:sz="0" w:space="0" w:color="auto"/>
        <w:right w:val="none" w:sz="0" w:space="0" w:color="auto"/>
      </w:divBdr>
    </w:div>
    <w:div w:id="681401166">
      <w:bodyDiv w:val="1"/>
      <w:marLeft w:val="0"/>
      <w:marRight w:val="0"/>
      <w:marTop w:val="0"/>
      <w:marBottom w:val="0"/>
      <w:divBdr>
        <w:top w:val="none" w:sz="0" w:space="0" w:color="auto"/>
        <w:left w:val="none" w:sz="0" w:space="0" w:color="auto"/>
        <w:bottom w:val="none" w:sz="0" w:space="0" w:color="auto"/>
        <w:right w:val="none" w:sz="0" w:space="0" w:color="auto"/>
      </w:divBdr>
    </w:div>
    <w:div w:id="681782521">
      <w:bodyDiv w:val="1"/>
      <w:marLeft w:val="0"/>
      <w:marRight w:val="0"/>
      <w:marTop w:val="0"/>
      <w:marBottom w:val="0"/>
      <w:divBdr>
        <w:top w:val="none" w:sz="0" w:space="0" w:color="auto"/>
        <w:left w:val="none" w:sz="0" w:space="0" w:color="auto"/>
        <w:bottom w:val="none" w:sz="0" w:space="0" w:color="auto"/>
        <w:right w:val="none" w:sz="0" w:space="0" w:color="auto"/>
      </w:divBdr>
    </w:div>
    <w:div w:id="683439965">
      <w:bodyDiv w:val="1"/>
      <w:marLeft w:val="0"/>
      <w:marRight w:val="0"/>
      <w:marTop w:val="0"/>
      <w:marBottom w:val="0"/>
      <w:divBdr>
        <w:top w:val="none" w:sz="0" w:space="0" w:color="auto"/>
        <w:left w:val="none" w:sz="0" w:space="0" w:color="auto"/>
        <w:bottom w:val="none" w:sz="0" w:space="0" w:color="auto"/>
        <w:right w:val="none" w:sz="0" w:space="0" w:color="auto"/>
      </w:divBdr>
    </w:div>
    <w:div w:id="683895917">
      <w:bodyDiv w:val="1"/>
      <w:marLeft w:val="0"/>
      <w:marRight w:val="0"/>
      <w:marTop w:val="0"/>
      <w:marBottom w:val="0"/>
      <w:divBdr>
        <w:top w:val="none" w:sz="0" w:space="0" w:color="auto"/>
        <w:left w:val="none" w:sz="0" w:space="0" w:color="auto"/>
        <w:bottom w:val="none" w:sz="0" w:space="0" w:color="auto"/>
        <w:right w:val="none" w:sz="0" w:space="0" w:color="auto"/>
      </w:divBdr>
    </w:div>
    <w:div w:id="685207678">
      <w:bodyDiv w:val="1"/>
      <w:marLeft w:val="0"/>
      <w:marRight w:val="0"/>
      <w:marTop w:val="0"/>
      <w:marBottom w:val="0"/>
      <w:divBdr>
        <w:top w:val="none" w:sz="0" w:space="0" w:color="auto"/>
        <w:left w:val="none" w:sz="0" w:space="0" w:color="auto"/>
        <w:bottom w:val="none" w:sz="0" w:space="0" w:color="auto"/>
        <w:right w:val="none" w:sz="0" w:space="0" w:color="auto"/>
      </w:divBdr>
    </w:div>
    <w:div w:id="685719086">
      <w:bodyDiv w:val="1"/>
      <w:marLeft w:val="0"/>
      <w:marRight w:val="0"/>
      <w:marTop w:val="0"/>
      <w:marBottom w:val="0"/>
      <w:divBdr>
        <w:top w:val="none" w:sz="0" w:space="0" w:color="auto"/>
        <w:left w:val="none" w:sz="0" w:space="0" w:color="auto"/>
        <w:bottom w:val="none" w:sz="0" w:space="0" w:color="auto"/>
        <w:right w:val="none" w:sz="0" w:space="0" w:color="auto"/>
      </w:divBdr>
    </w:div>
    <w:div w:id="687486871">
      <w:bodyDiv w:val="1"/>
      <w:marLeft w:val="0"/>
      <w:marRight w:val="0"/>
      <w:marTop w:val="0"/>
      <w:marBottom w:val="0"/>
      <w:divBdr>
        <w:top w:val="none" w:sz="0" w:space="0" w:color="auto"/>
        <w:left w:val="none" w:sz="0" w:space="0" w:color="auto"/>
        <w:bottom w:val="none" w:sz="0" w:space="0" w:color="auto"/>
        <w:right w:val="none" w:sz="0" w:space="0" w:color="auto"/>
      </w:divBdr>
    </w:div>
    <w:div w:id="689650269">
      <w:bodyDiv w:val="1"/>
      <w:marLeft w:val="0"/>
      <w:marRight w:val="0"/>
      <w:marTop w:val="0"/>
      <w:marBottom w:val="0"/>
      <w:divBdr>
        <w:top w:val="none" w:sz="0" w:space="0" w:color="auto"/>
        <w:left w:val="none" w:sz="0" w:space="0" w:color="auto"/>
        <w:bottom w:val="none" w:sz="0" w:space="0" w:color="auto"/>
        <w:right w:val="none" w:sz="0" w:space="0" w:color="auto"/>
      </w:divBdr>
    </w:div>
    <w:div w:id="690305627">
      <w:bodyDiv w:val="1"/>
      <w:marLeft w:val="0"/>
      <w:marRight w:val="0"/>
      <w:marTop w:val="0"/>
      <w:marBottom w:val="0"/>
      <w:divBdr>
        <w:top w:val="none" w:sz="0" w:space="0" w:color="auto"/>
        <w:left w:val="none" w:sz="0" w:space="0" w:color="auto"/>
        <w:bottom w:val="none" w:sz="0" w:space="0" w:color="auto"/>
        <w:right w:val="none" w:sz="0" w:space="0" w:color="auto"/>
      </w:divBdr>
    </w:div>
    <w:div w:id="692925032">
      <w:bodyDiv w:val="1"/>
      <w:marLeft w:val="0"/>
      <w:marRight w:val="0"/>
      <w:marTop w:val="0"/>
      <w:marBottom w:val="0"/>
      <w:divBdr>
        <w:top w:val="none" w:sz="0" w:space="0" w:color="auto"/>
        <w:left w:val="none" w:sz="0" w:space="0" w:color="auto"/>
        <w:bottom w:val="none" w:sz="0" w:space="0" w:color="auto"/>
        <w:right w:val="none" w:sz="0" w:space="0" w:color="auto"/>
      </w:divBdr>
    </w:div>
    <w:div w:id="696001800">
      <w:bodyDiv w:val="1"/>
      <w:marLeft w:val="0"/>
      <w:marRight w:val="0"/>
      <w:marTop w:val="0"/>
      <w:marBottom w:val="0"/>
      <w:divBdr>
        <w:top w:val="none" w:sz="0" w:space="0" w:color="auto"/>
        <w:left w:val="none" w:sz="0" w:space="0" w:color="auto"/>
        <w:bottom w:val="none" w:sz="0" w:space="0" w:color="auto"/>
        <w:right w:val="none" w:sz="0" w:space="0" w:color="auto"/>
      </w:divBdr>
    </w:div>
    <w:div w:id="699744600">
      <w:bodyDiv w:val="1"/>
      <w:marLeft w:val="0"/>
      <w:marRight w:val="0"/>
      <w:marTop w:val="0"/>
      <w:marBottom w:val="0"/>
      <w:divBdr>
        <w:top w:val="none" w:sz="0" w:space="0" w:color="auto"/>
        <w:left w:val="none" w:sz="0" w:space="0" w:color="auto"/>
        <w:bottom w:val="none" w:sz="0" w:space="0" w:color="auto"/>
        <w:right w:val="none" w:sz="0" w:space="0" w:color="auto"/>
      </w:divBdr>
    </w:div>
    <w:div w:id="702247791">
      <w:bodyDiv w:val="1"/>
      <w:marLeft w:val="0"/>
      <w:marRight w:val="0"/>
      <w:marTop w:val="0"/>
      <w:marBottom w:val="0"/>
      <w:divBdr>
        <w:top w:val="none" w:sz="0" w:space="0" w:color="auto"/>
        <w:left w:val="none" w:sz="0" w:space="0" w:color="auto"/>
        <w:bottom w:val="none" w:sz="0" w:space="0" w:color="auto"/>
        <w:right w:val="none" w:sz="0" w:space="0" w:color="auto"/>
      </w:divBdr>
    </w:div>
    <w:div w:id="702751121">
      <w:bodyDiv w:val="1"/>
      <w:marLeft w:val="0"/>
      <w:marRight w:val="0"/>
      <w:marTop w:val="0"/>
      <w:marBottom w:val="0"/>
      <w:divBdr>
        <w:top w:val="none" w:sz="0" w:space="0" w:color="auto"/>
        <w:left w:val="none" w:sz="0" w:space="0" w:color="auto"/>
        <w:bottom w:val="none" w:sz="0" w:space="0" w:color="auto"/>
        <w:right w:val="none" w:sz="0" w:space="0" w:color="auto"/>
      </w:divBdr>
    </w:div>
    <w:div w:id="704721346">
      <w:bodyDiv w:val="1"/>
      <w:marLeft w:val="0"/>
      <w:marRight w:val="0"/>
      <w:marTop w:val="0"/>
      <w:marBottom w:val="0"/>
      <w:divBdr>
        <w:top w:val="none" w:sz="0" w:space="0" w:color="auto"/>
        <w:left w:val="none" w:sz="0" w:space="0" w:color="auto"/>
        <w:bottom w:val="none" w:sz="0" w:space="0" w:color="auto"/>
        <w:right w:val="none" w:sz="0" w:space="0" w:color="auto"/>
      </w:divBdr>
    </w:div>
    <w:div w:id="705569921">
      <w:bodyDiv w:val="1"/>
      <w:marLeft w:val="0"/>
      <w:marRight w:val="0"/>
      <w:marTop w:val="0"/>
      <w:marBottom w:val="0"/>
      <w:divBdr>
        <w:top w:val="none" w:sz="0" w:space="0" w:color="auto"/>
        <w:left w:val="none" w:sz="0" w:space="0" w:color="auto"/>
        <w:bottom w:val="none" w:sz="0" w:space="0" w:color="auto"/>
        <w:right w:val="none" w:sz="0" w:space="0" w:color="auto"/>
      </w:divBdr>
    </w:div>
    <w:div w:id="705839042">
      <w:bodyDiv w:val="1"/>
      <w:marLeft w:val="0"/>
      <w:marRight w:val="0"/>
      <w:marTop w:val="0"/>
      <w:marBottom w:val="0"/>
      <w:divBdr>
        <w:top w:val="none" w:sz="0" w:space="0" w:color="auto"/>
        <w:left w:val="none" w:sz="0" w:space="0" w:color="auto"/>
        <w:bottom w:val="none" w:sz="0" w:space="0" w:color="auto"/>
        <w:right w:val="none" w:sz="0" w:space="0" w:color="auto"/>
      </w:divBdr>
    </w:div>
    <w:div w:id="709916957">
      <w:bodyDiv w:val="1"/>
      <w:marLeft w:val="0"/>
      <w:marRight w:val="0"/>
      <w:marTop w:val="0"/>
      <w:marBottom w:val="0"/>
      <w:divBdr>
        <w:top w:val="none" w:sz="0" w:space="0" w:color="auto"/>
        <w:left w:val="none" w:sz="0" w:space="0" w:color="auto"/>
        <w:bottom w:val="none" w:sz="0" w:space="0" w:color="auto"/>
        <w:right w:val="none" w:sz="0" w:space="0" w:color="auto"/>
      </w:divBdr>
    </w:div>
    <w:div w:id="710111769">
      <w:bodyDiv w:val="1"/>
      <w:marLeft w:val="0"/>
      <w:marRight w:val="0"/>
      <w:marTop w:val="0"/>
      <w:marBottom w:val="0"/>
      <w:divBdr>
        <w:top w:val="none" w:sz="0" w:space="0" w:color="auto"/>
        <w:left w:val="none" w:sz="0" w:space="0" w:color="auto"/>
        <w:bottom w:val="none" w:sz="0" w:space="0" w:color="auto"/>
        <w:right w:val="none" w:sz="0" w:space="0" w:color="auto"/>
      </w:divBdr>
    </w:div>
    <w:div w:id="710499999">
      <w:bodyDiv w:val="1"/>
      <w:marLeft w:val="0"/>
      <w:marRight w:val="0"/>
      <w:marTop w:val="0"/>
      <w:marBottom w:val="0"/>
      <w:divBdr>
        <w:top w:val="none" w:sz="0" w:space="0" w:color="auto"/>
        <w:left w:val="none" w:sz="0" w:space="0" w:color="auto"/>
        <w:bottom w:val="none" w:sz="0" w:space="0" w:color="auto"/>
        <w:right w:val="none" w:sz="0" w:space="0" w:color="auto"/>
      </w:divBdr>
    </w:div>
    <w:div w:id="710619170">
      <w:bodyDiv w:val="1"/>
      <w:marLeft w:val="0"/>
      <w:marRight w:val="0"/>
      <w:marTop w:val="0"/>
      <w:marBottom w:val="0"/>
      <w:divBdr>
        <w:top w:val="none" w:sz="0" w:space="0" w:color="auto"/>
        <w:left w:val="none" w:sz="0" w:space="0" w:color="auto"/>
        <w:bottom w:val="none" w:sz="0" w:space="0" w:color="auto"/>
        <w:right w:val="none" w:sz="0" w:space="0" w:color="auto"/>
      </w:divBdr>
    </w:div>
    <w:div w:id="711273032">
      <w:bodyDiv w:val="1"/>
      <w:marLeft w:val="0"/>
      <w:marRight w:val="0"/>
      <w:marTop w:val="0"/>
      <w:marBottom w:val="0"/>
      <w:divBdr>
        <w:top w:val="none" w:sz="0" w:space="0" w:color="auto"/>
        <w:left w:val="none" w:sz="0" w:space="0" w:color="auto"/>
        <w:bottom w:val="none" w:sz="0" w:space="0" w:color="auto"/>
        <w:right w:val="none" w:sz="0" w:space="0" w:color="auto"/>
      </w:divBdr>
    </w:div>
    <w:div w:id="712581395">
      <w:bodyDiv w:val="1"/>
      <w:marLeft w:val="0"/>
      <w:marRight w:val="0"/>
      <w:marTop w:val="0"/>
      <w:marBottom w:val="0"/>
      <w:divBdr>
        <w:top w:val="none" w:sz="0" w:space="0" w:color="auto"/>
        <w:left w:val="none" w:sz="0" w:space="0" w:color="auto"/>
        <w:bottom w:val="none" w:sz="0" w:space="0" w:color="auto"/>
        <w:right w:val="none" w:sz="0" w:space="0" w:color="auto"/>
      </w:divBdr>
    </w:div>
    <w:div w:id="714037450">
      <w:bodyDiv w:val="1"/>
      <w:marLeft w:val="0"/>
      <w:marRight w:val="0"/>
      <w:marTop w:val="0"/>
      <w:marBottom w:val="0"/>
      <w:divBdr>
        <w:top w:val="none" w:sz="0" w:space="0" w:color="auto"/>
        <w:left w:val="none" w:sz="0" w:space="0" w:color="auto"/>
        <w:bottom w:val="none" w:sz="0" w:space="0" w:color="auto"/>
        <w:right w:val="none" w:sz="0" w:space="0" w:color="auto"/>
      </w:divBdr>
    </w:div>
    <w:div w:id="714619586">
      <w:bodyDiv w:val="1"/>
      <w:marLeft w:val="0"/>
      <w:marRight w:val="0"/>
      <w:marTop w:val="0"/>
      <w:marBottom w:val="0"/>
      <w:divBdr>
        <w:top w:val="none" w:sz="0" w:space="0" w:color="auto"/>
        <w:left w:val="none" w:sz="0" w:space="0" w:color="auto"/>
        <w:bottom w:val="none" w:sz="0" w:space="0" w:color="auto"/>
        <w:right w:val="none" w:sz="0" w:space="0" w:color="auto"/>
      </w:divBdr>
    </w:div>
    <w:div w:id="718674681">
      <w:bodyDiv w:val="1"/>
      <w:marLeft w:val="0"/>
      <w:marRight w:val="0"/>
      <w:marTop w:val="0"/>
      <w:marBottom w:val="0"/>
      <w:divBdr>
        <w:top w:val="none" w:sz="0" w:space="0" w:color="auto"/>
        <w:left w:val="none" w:sz="0" w:space="0" w:color="auto"/>
        <w:bottom w:val="none" w:sz="0" w:space="0" w:color="auto"/>
        <w:right w:val="none" w:sz="0" w:space="0" w:color="auto"/>
      </w:divBdr>
    </w:div>
    <w:div w:id="718943623">
      <w:bodyDiv w:val="1"/>
      <w:marLeft w:val="0"/>
      <w:marRight w:val="0"/>
      <w:marTop w:val="0"/>
      <w:marBottom w:val="0"/>
      <w:divBdr>
        <w:top w:val="none" w:sz="0" w:space="0" w:color="auto"/>
        <w:left w:val="none" w:sz="0" w:space="0" w:color="auto"/>
        <w:bottom w:val="none" w:sz="0" w:space="0" w:color="auto"/>
        <w:right w:val="none" w:sz="0" w:space="0" w:color="auto"/>
      </w:divBdr>
    </w:div>
    <w:div w:id="719670724">
      <w:bodyDiv w:val="1"/>
      <w:marLeft w:val="0"/>
      <w:marRight w:val="0"/>
      <w:marTop w:val="0"/>
      <w:marBottom w:val="0"/>
      <w:divBdr>
        <w:top w:val="none" w:sz="0" w:space="0" w:color="auto"/>
        <w:left w:val="none" w:sz="0" w:space="0" w:color="auto"/>
        <w:bottom w:val="none" w:sz="0" w:space="0" w:color="auto"/>
        <w:right w:val="none" w:sz="0" w:space="0" w:color="auto"/>
      </w:divBdr>
    </w:div>
    <w:div w:id="720250030">
      <w:bodyDiv w:val="1"/>
      <w:marLeft w:val="0"/>
      <w:marRight w:val="0"/>
      <w:marTop w:val="0"/>
      <w:marBottom w:val="0"/>
      <w:divBdr>
        <w:top w:val="none" w:sz="0" w:space="0" w:color="auto"/>
        <w:left w:val="none" w:sz="0" w:space="0" w:color="auto"/>
        <w:bottom w:val="none" w:sz="0" w:space="0" w:color="auto"/>
        <w:right w:val="none" w:sz="0" w:space="0" w:color="auto"/>
      </w:divBdr>
    </w:div>
    <w:div w:id="720640085">
      <w:bodyDiv w:val="1"/>
      <w:marLeft w:val="0"/>
      <w:marRight w:val="0"/>
      <w:marTop w:val="0"/>
      <w:marBottom w:val="0"/>
      <w:divBdr>
        <w:top w:val="none" w:sz="0" w:space="0" w:color="auto"/>
        <w:left w:val="none" w:sz="0" w:space="0" w:color="auto"/>
        <w:bottom w:val="none" w:sz="0" w:space="0" w:color="auto"/>
        <w:right w:val="none" w:sz="0" w:space="0" w:color="auto"/>
      </w:divBdr>
    </w:div>
    <w:div w:id="720860634">
      <w:bodyDiv w:val="1"/>
      <w:marLeft w:val="0"/>
      <w:marRight w:val="0"/>
      <w:marTop w:val="0"/>
      <w:marBottom w:val="0"/>
      <w:divBdr>
        <w:top w:val="none" w:sz="0" w:space="0" w:color="auto"/>
        <w:left w:val="none" w:sz="0" w:space="0" w:color="auto"/>
        <w:bottom w:val="none" w:sz="0" w:space="0" w:color="auto"/>
        <w:right w:val="none" w:sz="0" w:space="0" w:color="auto"/>
      </w:divBdr>
    </w:div>
    <w:div w:id="723604257">
      <w:bodyDiv w:val="1"/>
      <w:marLeft w:val="0"/>
      <w:marRight w:val="0"/>
      <w:marTop w:val="0"/>
      <w:marBottom w:val="0"/>
      <w:divBdr>
        <w:top w:val="none" w:sz="0" w:space="0" w:color="auto"/>
        <w:left w:val="none" w:sz="0" w:space="0" w:color="auto"/>
        <w:bottom w:val="none" w:sz="0" w:space="0" w:color="auto"/>
        <w:right w:val="none" w:sz="0" w:space="0" w:color="auto"/>
      </w:divBdr>
    </w:div>
    <w:div w:id="724111510">
      <w:bodyDiv w:val="1"/>
      <w:marLeft w:val="0"/>
      <w:marRight w:val="0"/>
      <w:marTop w:val="0"/>
      <w:marBottom w:val="0"/>
      <w:divBdr>
        <w:top w:val="none" w:sz="0" w:space="0" w:color="auto"/>
        <w:left w:val="none" w:sz="0" w:space="0" w:color="auto"/>
        <w:bottom w:val="none" w:sz="0" w:space="0" w:color="auto"/>
        <w:right w:val="none" w:sz="0" w:space="0" w:color="auto"/>
      </w:divBdr>
    </w:div>
    <w:div w:id="724183998">
      <w:bodyDiv w:val="1"/>
      <w:marLeft w:val="0"/>
      <w:marRight w:val="0"/>
      <w:marTop w:val="0"/>
      <w:marBottom w:val="0"/>
      <w:divBdr>
        <w:top w:val="none" w:sz="0" w:space="0" w:color="auto"/>
        <w:left w:val="none" w:sz="0" w:space="0" w:color="auto"/>
        <w:bottom w:val="none" w:sz="0" w:space="0" w:color="auto"/>
        <w:right w:val="none" w:sz="0" w:space="0" w:color="auto"/>
      </w:divBdr>
    </w:div>
    <w:div w:id="725450007">
      <w:bodyDiv w:val="1"/>
      <w:marLeft w:val="0"/>
      <w:marRight w:val="0"/>
      <w:marTop w:val="0"/>
      <w:marBottom w:val="0"/>
      <w:divBdr>
        <w:top w:val="none" w:sz="0" w:space="0" w:color="auto"/>
        <w:left w:val="none" w:sz="0" w:space="0" w:color="auto"/>
        <w:bottom w:val="none" w:sz="0" w:space="0" w:color="auto"/>
        <w:right w:val="none" w:sz="0" w:space="0" w:color="auto"/>
      </w:divBdr>
    </w:div>
    <w:div w:id="726101396">
      <w:bodyDiv w:val="1"/>
      <w:marLeft w:val="0"/>
      <w:marRight w:val="0"/>
      <w:marTop w:val="0"/>
      <w:marBottom w:val="0"/>
      <w:divBdr>
        <w:top w:val="none" w:sz="0" w:space="0" w:color="auto"/>
        <w:left w:val="none" w:sz="0" w:space="0" w:color="auto"/>
        <w:bottom w:val="none" w:sz="0" w:space="0" w:color="auto"/>
        <w:right w:val="none" w:sz="0" w:space="0" w:color="auto"/>
      </w:divBdr>
    </w:div>
    <w:div w:id="726685446">
      <w:bodyDiv w:val="1"/>
      <w:marLeft w:val="0"/>
      <w:marRight w:val="0"/>
      <w:marTop w:val="0"/>
      <w:marBottom w:val="0"/>
      <w:divBdr>
        <w:top w:val="none" w:sz="0" w:space="0" w:color="auto"/>
        <w:left w:val="none" w:sz="0" w:space="0" w:color="auto"/>
        <w:bottom w:val="none" w:sz="0" w:space="0" w:color="auto"/>
        <w:right w:val="none" w:sz="0" w:space="0" w:color="auto"/>
      </w:divBdr>
    </w:div>
    <w:div w:id="730731210">
      <w:bodyDiv w:val="1"/>
      <w:marLeft w:val="0"/>
      <w:marRight w:val="0"/>
      <w:marTop w:val="0"/>
      <w:marBottom w:val="0"/>
      <w:divBdr>
        <w:top w:val="none" w:sz="0" w:space="0" w:color="auto"/>
        <w:left w:val="none" w:sz="0" w:space="0" w:color="auto"/>
        <w:bottom w:val="none" w:sz="0" w:space="0" w:color="auto"/>
        <w:right w:val="none" w:sz="0" w:space="0" w:color="auto"/>
      </w:divBdr>
    </w:div>
    <w:div w:id="731394782">
      <w:bodyDiv w:val="1"/>
      <w:marLeft w:val="0"/>
      <w:marRight w:val="0"/>
      <w:marTop w:val="0"/>
      <w:marBottom w:val="0"/>
      <w:divBdr>
        <w:top w:val="none" w:sz="0" w:space="0" w:color="auto"/>
        <w:left w:val="none" w:sz="0" w:space="0" w:color="auto"/>
        <w:bottom w:val="none" w:sz="0" w:space="0" w:color="auto"/>
        <w:right w:val="none" w:sz="0" w:space="0" w:color="auto"/>
      </w:divBdr>
    </w:div>
    <w:div w:id="732971887">
      <w:bodyDiv w:val="1"/>
      <w:marLeft w:val="0"/>
      <w:marRight w:val="0"/>
      <w:marTop w:val="0"/>
      <w:marBottom w:val="0"/>
      <w:divBdr>
        <w:top w:val="none" w:sz="0" w:space="0" w:color="auto"/>
        <w:left w:val="none" w:sz="0" w:space="0" w:color="auto"/>
        <w:bottom w:val="none" w:sz="0" w:space="0" w:color="auto"/>
        <w:right w:val="none" w:sz="0" w:space="0" w:color="auto"/>
      </w:divBdr>
    </w:div>
    <w:div w:id="734011504">
      <w:bodyDiv w:val="1"/>
      <w:marLeft w:val="0"/>
      <w:marRight w:val="0"/>
      <w:marTop w:val="0"/>
      <w:marBottom w:val="0"/>
      <w:divBdr>
        <w:top w:val="none" w:sz="0" w:space="0" w:color="auto"/>
        <w:left w:val="none" w:sz="0" w:space="0" w:color="auto"/>
        <w:bottom w:val="none" w:sz="0" w:space="0" w:color="auto"/>
        <w:right w:val="none" w:sz="0" w:space="0" w:color="auto"/>
      </w:divBdr>
    </w:div>
    <w:div w:id="737828734">
      <w:bodyDiv w:val="1"/>
      <w:marLeft w:val="0"/>
      <w:marRight w:val="0"/>
      <w:marTop w:val="0"/>
      <w:marBottom w:val="0"/>
      <w:divBdr>
        <w:top w:val="none" w:sz="0" w:space="0" w:color="auto"/>
        <w:left w:val="none" w:sz="0" w:space="0" w:color="auto"/>
        <w:bottom w:val="none" w:sz="0" w:space="0" w:color="auto"/>
        <w:right w:val="none" w:sz="0" w:space="0" w:color="auto"/>
      </w:divBdr>
    </w:div>
    <w:div w:id="738525796">
      <w:bodyDiv w:val="1"/>
      <w:marLeft w:val="0"/>
      <w:marRight w:val="0"/>
      <w:marTop w:val="0"/>
      <w:marBottom w:val="0"/>
      <w:divBdr>
        <w:top w:val="none" w:sz="0" w:space="0" w:color="auto"/>
        <w:left w:val="none" w:sz="0" w:space="0" w:color="auto"/>
        <w:bottom w:val="none" w:sz="0" w:space="0" w:color="auto"/>
        <w:right w:val="none" w:sz="0" w:space="0" w:color="auto"/>
      </w:divBdr>
    </w:div>
    <w:div w:id="738752851">
      <w:bodyDiv w:val="1"/>
      <w:marLeft w:val="0"/>
      <w:marRight w:val="0"/>
      <w:marTop w:val="0"/>
      <w:marBottom w:val="0"/>
      <w:divBdr>
        <w:top w:val="none" w:sz="0" w:space="0" w:color="auto"/>
        <w:left w:val="none" w:sz="0" w:space="0" w:color="auto"/>
        <w:bottom w:val="none" w:sz="0" w:space="0" w:color="auto"/>
        <w:right w:val="none" w:sz="0" w:space="0" w:color="auto"/>
      </w:divBdr>
    </w:div>
    <w:div w:id="739134385">
      <w:bodyDiv w:val="1"/>
      <w:marLeft w:val="0"/>
      <w:marRight w:val="0"/>
      <w:marTop w:val="0"/>
      <w:marBottom w:val="0"/>
      <w:divBdr>
        <w:top w:val="none" w:sz="0" w:space="0" w:color="auto"/>
        <w:left w:val="none" w:sz="0" w:space="0" w:color="auto"/>
        <w:bottom w:val="none" w:sz="0" w:space="0" w:color="auto"/>
        <w:right w:val="none" w:sz="0" w:space="0" w:color="auto"/>
      </w:divBdr>
    </w:div>
    <w:div w:id="739206190">
      <w:bodyDiv w:val="1"/>
      <w:marLeft w:val="0"/>
      <w:marRight w:val="0"/>
      <w:marTop w:val="0"/>
      <w:marBottom w:val="0"/>
      <w:divBdr>
        <w:top w:val="none" w:sz="0" w:space="0" w:color="auto"/>
        <w:left w:val="none" w:sz="0" w:space="0" w:color="auto"/>
        <w:bottom w:val="none" w:sz="0" w:space="0" w:color="auto"/>
        <w:right w:val="none" w:sz="0" w:space="0" w:color="auto"/>
      </w:divBdr>
    </w:div>
    <w:div w:id="742680358">
      <w:bodyDiv w:val="1"/>
      <w:marLeft w:val="0"/>
      <w:marRight w:val="0"/>
      <w:marTop w:val="0"/>
      <w:marBottom w:val="0"/>
      <w:divBdr>
        <w:top w:val="none" w:sz="0" w:space="0" w:color="auto"/>
        <w:left w:val="none" w:sz="0" w:space="0" w:color="auto"/>
        <w:bottom w:val="none" w:sz="0" w:space="0" w:color="auto"/>
        <w:right w:val="none" w:sz="0" w:space="0" w:color="auto"/>
      </w:divBdr>
    </w:div>
    <w:div w:id="745227965">
      <w:bodyDiv w:val="1"/>
      <w:marLeft w:val="0"/>
      <w:marRight w:val="0"/>
      <w:marTop w:val="0"/>
      <w:marBottom w:val="0"/>
      <w:divBdr>
        <w:top w:val="none" w:sz="0" w:space="0" w:color="auto"/>
        <w:left w:val="none" w:sz="0" w:space="0" w:color="auto"/>
        <w:bottom w:val="none" w:sz="0" w:space="0" w:color="auto"/>
        <w:right w:val="none" w:sz="0" w:space="0" w:color="auto"/>
      </w:divBdr>
    </w:div>
    <w:div w:id="745886514">
      <w:bodyDiv w:val="1"/>
      <w:marLeft w:val="0"/>
      <w:marRight w:val="0"/>
      <w:marTop w:val="0"/>
      <w:marBottom w:val="0"/>
      <w:divBdr>
        <w:top w:val="none" w:sz="0" w:space="0" w:color="auto"/>
        <w:left w:val="none" w:sz="0" w:space="0" w:color="auto"/>
        <w:bottom w:val="none" w:sz="0" w:space="0" w:color="auto"/>
        <w:right w:val="none" w:sz="0" w:space="0" w:color="auto"/>
      </w:divBdr>
    </w:div>
    <w:div w:id="747456711">
      <w:bodyDiv w:val="1"/>
      <w:marLeft w:val="0"/>
      <w:marRight w:val="0"/>
      <w:marTop w:val="0"/>
      <w:marBottom w:val="0"/>
      <w:divBdr>
        <w:top w:val="none" w:sz="0" w:space="0" w:color="auto"/>
        <w:left w:val="none" w:sz="0" w:space="0" w:color="auto"/>
        <w:bottom w:val="none" w:sz="0" w:space="0" w:color="auto"/>
        <w:right w:val="none" w:sz="0" w:space="0" w:color="auto"/>
      </w:divBdr>
    </w:div>
    <w:div w:id="747463515">
      <w:bodyDiv w:val="1"/>
      <w:marLeft w:val="0"/>
      <w:marRight w:val="0"/>
      <w:marTop w:val="0"/>
      <w:marBottom w:val="0"/>
      <w:divBdr>
        <w:top w:val="none" w:sz="0" w:space="0" w:color="auto"/>
        <w:left w:val="none" w:sz="0" w:space="0" w:color="auto"/>
        <w:bottom w:val="none" w:sz="0" w:space="0" w:color="auto"/>
        <w:right w:val="none" w:sz="0" w:space="0" w:color="auto"/>
      </w:divBdr>
    </w:div>
    <w:div w:id="749742021">
      <w:bodyDiv w:val="1"/>
      <w:marLeft w:val="0"/>
      <w:marRight w:val="0"/>
      <w:marTop w:val="0"/>
      <w:marBottom w:val="0"/>
      <w:divBdr>
        <w:top w:val="none" w:sz="0" w:space="0" w:color="auto"/>
        <w:left w:val="none" w:sz="0" w:space="0" w:color="auto"/>
        <w:bottom w:val="none" w:sz="0" w:space="0" w:color="auto"/>
        <w:right w:val="none" w:sz="0" w:space="0" w:color="auto"/>
      </w:divBdr>
    </w:div>
    <w:div w:id="752510210">
      <w:bodyDiv w:val="1"/>
      <w:marLeft w:val="0"/>
      <w:marRight w:val="0"/>
      <w:marTop w:val="0"/>
      <w:marBottom w:val="0"/>
      <w:divBdr>
        <w:top w:val="none" w:sz="0" w:space="0" w:color="auto"/>
        <w:left w:val="none" w:sz="0" w:space="0" w:color="auto"/>
        <w:bottom w:val="none" w:sz="0" w:space="0" w:color="auto"/>
        <w:right w:val="none" w:sz="0" w:space="0" w:color="auto"/>
      </w:divBdr>
    </w:div>
    <w:div w:id="755982830">
      <w:bodyDiv w:val="1"/>
      <w:marLeft w:val="0"/>
      <w:marRight w:val="0"/>
      <w:marTop w:val="0"/>
      <w:marBottom w:val="0"/>
      <w:divBdr>
        <w:top w:val="none" w:sz="0" w:space="0" w:color="auto"/>
        <w:left w:val="none" w:sz="0" w:space="0" w:color="auto"/>
        <w:bottom w:val="none" w:sz="0" w:space="0" w:color="auto"/>
        <w:right w:val="none" w:sz="0" w:space="0" w:color="auto"/>
      </w:divBdr>
    </w:div>
    <w:div w:id="756828459">
      <w:bodyDiv w:val="1"/>
      <w:marLeft w:val="0"/>
      <w:marRight w:val="0"/>
      <w:marTop w:val="0"/>
      <w:marBottom w:val="0"/>
      <w:divBdr>
        <w:top w:val="none" w:sz="0" w:space="0" w:color="auto"/>
        <w:left w:val="none" w:sz="0" w:space="0" w:color="auto"/>
        <w:bottom w:val="none" w:sz="0" w:space="0" w:color="auto"/>
        <w:right w:val="none" w:sz="0" w:space="0" w:color="auto"/>
      </w:divBdr>
    </w:div>
    <w:div w:id="757557195">
      <w:bodyDiv w:val="1"/>
      <w:marLeft w:val="0"/>
      <w:marRight w:val="0"/>
      <w:marTop w:val="0"/>
      <w:marBottom w:val="0"/>
      <w:divBdr>
        <w:top w:val="none" w:sz="0" w:space="0" w:color="auto"/>
        <w:left w:val="none" w:sz="0" w:space="0" w:color="auto"/>
        <w:bottom w:val="none" w:sz="0" w:space="0" w:color="auto"/>
        <w:right w:val="none" w:sz="0" w:space="0" w:color="auto"/>
      </w:divBdr>
    </w:div>
    <w:div w:id="760298212">
      <w:bodyDiv w:val="1"/>
      <w:marLeft w:val="0"/>
      <w:marRight w:val="0"/>
      <w:marTop w:val="0"/>
      <w:marBottom w:val="0"/>
      <w:divBdr>
        <w:top w:val="none" w:sz="0" w:space="0" w:color="auto"/>
        <w:left w:val="none" w:sz="0" w:space="0" w:color="auto"/>
        <w:bottom w:val="none" w:sz="0" w:space="0" w:color="auto"/>
        <w:right w:val="none" w:sz="0" w:space="0" w:color="auto"/>
      </w:divBdr>
    </w:div>
    <w:div w:id="760369052">
      <w:bodyDiv w:val="1"/>
      <w:marLeft w:val="0"/>
      <w:marRight w:val="0"/>
      <w:marTop w:val="0"/>
      <w:marBottom w:val="0"/>
      <w:divBdr>
        <w:top w:val="none" w:sz="0" w:space="0" w:color="auto"/>
        <w:left w:val="none" w:sz="0" w:space="0" w:color="auto"/>
        <w:bottom w:val="none" w:sz="0" w:space="0" w:color="auto"/>
        <w:right w:val="none" w:sz="0" w:space="0" w:color="auto"/>
      </w:divBdr>
    </w:div>
    <w:div w:id="761880985">
      <w:bodyDiv w:val="1"/>
      <w:marLeft w:val="0"/>
      <w:marRight w:val="0"/>
      <w:marTop w:val="0"/>
      <w:marBottom w:val="0"/>
      <w:divBdr>
        <w:top w:val="none" w:sz="0" w:space="0" w:color="auto"/>
        <w:left w:val="none" w:sz="0" w:space="0" w:color="auto"/>
        <w:bottom w:val="none" w:sz="0" w:space="0" w:color="auto"/>
        <w:right w:val="none" w:sz="0" w:space="0" w:color="auto"/>
      </w:divBdr>
    </w:div>
    <w:div w:id="762994608">
      <w:bodyDiv w:val="1"/>
      <w:marLeft w:val="0"/>
      <w:marRight w:val="0"/>
      <w:marTop w:val="0"/>
      <w:marBottom w:val="0"/>
      <w:divBdr>
        <w:top w:val="none" w:sz="0" w:space="0" w:color="auto"/>
        <w:left w:val="none" w:sz="0" w:space="0" w:color="auto"/>
        <w:bottom w:val="none" w:sz="0" w:space="0" w:color="auto"/>
        <w:right w:val="none" w:sz="0" w:space="0" w:color="auto"/>
      </w:divBdr>
    </w:div>
    <w:div w:id="762998858">
      <w:bodyDiv w:val="1"/>
      <w:marLeft w:val="0"/>
      <w:marRight w:val="0"/>
      <w:marTop w:val="0"/>
      <w:marBottom w:val="0"/>
      <w:divBdr>
        <w:top w:val="none" w:sz="0" w:space="0" w:color="auto"/>
        <w:left w:val="none" w:sz="0" w:space="0" w:color="auto"/>
        <w:bottom w:val="none" w:sz="0" w:space="0" w:color="auto"/>
        <w:right w:val="none" w:sz="0" w:space="0" w:color="auto"/>
      </w:divBdr>
    </w:div>
    <w:div w:id="763652706">
      <w:bodyDiv w:val="1"/>
      <w:marLeft w:val="0"/>
      <w:marRight w:val="0"/>
      <w:marTop w:val="0"/>
      <w:marBottom w:val="0"/>
      <w:divBdr>
        <w:top w:val="none" w:sz="0" w:space="0" w:color="auto"/>
        <w:left w:val="none" w:sz="0" w:space="0" w:color="auto"/>
        <w:bottom w:val="none" w:sz="0" w:space="0" w:color="auto"/>
        <w:right w:val="none" w:sz="0" w:space="0" w:color="auto"/>
      </w:divBdr>
    </w:div>
    <w:div w:id="764573809">
      <w:bodyDiv w:val="1"/>
      <w:marLeft w:val="0"/>
      <w:marRight w:val="0"/>
      <w:marTop w:val="0"/>
      <w:marBottom w:val="0"/>
      <w:divBdr>
        <w:top w:val="none" w:sz="0" w:space="0" w:color="auto"/>
        <w:left w:val="none" w:sz="0" w:space="0" w:color="auto"/>
        <w:bottom w:val="none" w:sz="0" w:space="0" w:color="auto"/>
        <w:right w:val="none" w:sz="0" w:space="0" w:color="auto"/>
      </w:divBdr>
    </w:div>
    <w:div w:id="766268097">
      <w:bodyDiv w:val="1"/>
      <w:marLeft w:val="0"/>
      <w:marRight w:val="0"/>
      <w:marTop w:val="0"/>
      <w:marBottom w:val="0"/>
      <w:divBdr>
        <w:top w:val="none" w:sz="0" w:space="0" w:color="auto"/>
        <w:left w:val="none" w:sz="0" w:space="0" w:color="auto"/>
        <w:bottom w:val="none" w:sz="0" w:space="0" w:color="auto"/>
        <w:right w:val="none" w:sz="0" w:space="0" w:color="auto"/>
      </w:divBdr>
    </w:div>
    <w:div w:id="770392977">
      <w:bodyDiv w:val="1"/>
      <w:marLeft w:val="0"/>
      <w:marRight w:val="0"/>
      <w:marTop w:val="0"/>
      <w:marBottom w:val="0"/>
      <w:divBdr>
        <w:top w:val="none" w:sz="0" w:space="0" w:color="auto"/>
        <w:left w:val="none" w:sz="0" w:space="0" w:color="auto"/>
        <w:bottom w:val="none" w:sz="0" w:space="0" w:color="auto"/>
        <w:right w:val="none" w:sz="0" w:space="0" w:color="auto"/>
      </w:divBdr>
    </w:div>
    <w:div w:id="770853512">
      <w:bodyDiv w:val="1"/>
      <w:marLeft w:val="0"/>
      <w:marRight w:val="0"/>
      <w:marTop w:val="0"/>
      <w:marBottom w:val="0"/>
      <w:divBdr>
        <w:top w:val="none" w:sz="0" w:space="0" w:color="auto"/>
        <w:left w:val="none" w:sz="0" w:space="0" w:color="auto"/>
        <w:bottom w:val="none" w:sz="0" w:space="0" w:color="auto"/>
        <w:right w:val="none" w:sz="0" w:space="0" w:color="auto"/>
      </w:divBdr>
    </w:div>
    <w:div w:id="773208648">
      <w:bodyDiv w:val="1"/>
      <w:marLeft w:val="0"/>
      <w:marRight w:val="0"/>
      <w:marTop w:val="0"/>
      <w:marBottom w:val="0"/>
      <w:divBdr>
        <w:top w:val="none" w:sz="0" w:space="0" w:color="auto"/>
        <w:left w:val="none" w:sz="0" w:space="0" w:color="auto"/>
        <w:bottom w:val="none" w:sz="0" w:space="0" w:color="auto"/>
        <w:right w:val="none" w:sz="0" w:space="0" w:color="auto"/>
      </w:divBdr>
    </w:div>
    <w:div w:id="774716026">
      <w:bodyDiv w:val="1"/>
      <w:marLeft w:val="0"/>
      <w:marRight w:val="0"/>
      <w:marTop w:val="0"/>
      <w:marBottom w:val="0"/>
      <w:divBdr>
        <w:top w:val="none" w:sz="0" w:space="0" w:color="auto"/>
        <w:left w:val="none" w:sz="0" w:space="0" w:color="auto"/>
        <w:bottom w:val="none" w:sz="0" w:space="0" w:color="auto"/>
        <w:right w:val="none" w:sz="0" w:space="0" w:color="auto"/>
      </w:divBdr>
    </w:div>
    <w:div w:id="776364494">
      <w:bodyDiv w:val="1"/>
      <w:marLeft w:val="0"/>
      <w:marRight w:val="0"/>
      <w:marTop w:val="0"/>
      <w:marBottom w:val="0"/>
      <w:divBdr>
        <w:top w:val="none" w:sz="0" w:space="0" w:color="auto"/>
        <w:left w:val="none" w:sz="0" w:space="0" w:color="auto"/>
        <w:bottom w:val="none" w:sz="0" w:space="0" w:color="auto"/>
        <w:right w:val="none" w:sz="0" w:space="0" w:color="auto"/>
      </w:divBdr>
    </w:div>
    <w:div w:id="778840264">
      <w:bodyDiv w:val="1"/>
      <w:marLeft w:val="0"/>
      <w:marRight w:val="0"/>
      <w:marTop w:val="0"/>
      <w:marBottom w:val="0"/>
      <w:divBdr>
        <w:top w:val="none" w:sz="0" w:space="0" w:color="auto"/>
        <w:left w:val="none" w:sz="0" w:space="0" w:color="auto"/>
        <w:bottom w:val="none" w:sz="0" w:space="0" w:color="auto"/>
        <w:right w:val="none" w:sz="0" w:space="0" w:color="auto"/>
      </w:divBdr>
    </w:div>
    <w:div w:id="781799323">
      <w:bodyDiv w:val="1"/>
      <w:marLeft w:val="0"/>
      <w:marRight w:val="0"/>
      <w:marTop w:val="0"/>
      <w:marBottom w:val="0"/>
      <w:divBdr>
        <w:top w:val="none" w:sz="0" w:space="0" w:color="auto"/>
        <w:left w:val="none" w:sz="0" w:space="0" w:color="auto"/>
        <w:bottom w:val="none" w:sz="0" w:space="0" w:color="auto"/>
        <w:right w:val="none" w:sz="0" w:space="0" w:color="auto"/>
      </w:divBdr>
    </w:div>
    <w:div w:id="783039717">
      <w:bodyDiv w:val="1"/>
      <w:marLeft w:val="0"/>
      <w:marRight w:val="0"/>
      <w:marTop w:val="0"/>
      <w:marBottom w:val="0"/>
      <w:divBdr>
        <w:top w:val="none" w:sz="0" w:space="0" w:color="auto"/>
        <w:left w:val="none" w:sz="0" w:space="0" w:color="auto"/>
        <w:bottom w:val="none" w:sz="0" w:space="0" w:color="auto"/>
        <w:right w:val="none" w:sz="0" w:space="0" w:color="auto"/>
      </w:divBdr>
    </w:div>
    <w:div w:id="783111393">
      <w:bodyDiv w:val="1"/>
      <w:marLeft w:val="0"/>
      <w:marRight w:val="0"/>
      <w:marTop w:val="0"/>
      <w:marBottom w:val="0"/>
      <w:divBdr>
        <w:top w:val="none" w:sz="0" w:space="0" w:color="auto"/>
        <w:left w:val="none" w:sz="0" w:space="0" w:color="auto"/>
        <w:bottom w:val="none" w:sz="0" w:space="0" w:color="auto"/>
        <w:right w:val="none" w:sz="0" w:space="0" w:color="auto"/>
      </w:divBdr>
    </w:div>
    <w:div w:id="784615663">
      <w:bodyDiv w:val="1"/>
      <w:marLeft w:val="0"/>
      <w:marRight w:val="0"/>
      <w:marTop w:val="0"/>
      <w:marBottom w:val="0"/>
      <w:divBdr>
        <w:top w:val="none" w:sz="0" w:space="0" w:color="auto"/>
        <w:left w:val="none" w:sz="0" w:space="0" w:color="auto"/>
        <w:bottom w:val="none" w:sz="0" w:space="0" w:color="auto"/>
        <w:right w:val="none" w:sz="0" w:space="0" w:color="auto"/>
      </w:divBdr>
    </w:div>
    <w:div w:id="786583319">
      <w:bodyDiv w:val="1"/>
      <w:marLeft w:val="0"/>
      <w:marRight w:val="0"/>
      <w:marTop w:val="0"/>
      <w:marBottom w:val="0"/>
      <w:divBdr>
        <w:top w:val="none" w:sz="0" w:space="0" w:color="auto"/>
        <w:left w:val="none" w:sz="0" w:space="0" w:color="auto"/>
        <w:bottom w:val="none" w:sz="0" w:space="0" w:color="auto"/>
        <w:right w:val="none" w:sz="0" w:space="0" w:color="auto"/>
      </w:divBdr>
    </w:div>
    <w:div w:id="787814969">
      <w:bodyDiv w:val="1"/>
      <w:marLeft w:val="0"/>
      <w:marRight w:val="0"/>
      <w:marTop w:val="0"/>
      <w:marBottom w:val="0"/>
      <w:divBdr>
        <w:top w:val="none" w:sz="0" w:space="0" w:color="auto"/>
        <w:left w:val="none" w:sz="0" w:space="0" w:color="auto"/>
        <w:bottom w:val="none" w:sz="0" w:space="0" w:color="auto"/>
        <w:right w:val="none" w:sz="0" w:space="0" w:color="auto"/>
      </w:divBdr>
    </w:div>
    <w:div w:id="789543913">
      <w:bodyDiv w:val="1"/>
      <w:marLeft w:val="0"/>
      <w:marRight w:val="0"/>
      <w:marTop w:val="0"/>
      <w:marBottom w:val="0"/>
      <w:divBdr>
        <w:top w:val="none" w:sz="0" w:space="0" w:color="auto"/>
        <w:left w:val="none" w:sz="0" w:space="0" w:color="auto"/>
        <w:bottom w:val="none" w:sz="0" w:space="0" w:color="auto"/>
        <w:right w:val="none" w:sz="0" w:space="0" w:color="auto"/>
      </w:divBdr>
    </w:div>
    <w:div w:id="789978832">
      <w:bodyDiv w:val="1"/>
      <w:marLeft w:val="0"/>
      <w:marRight w:val="0"/>
      <w:marTop w:val="0"/>
      <w:marBottom w:val="0"/>
      <w:divBdr>
        <w:top w:val="none" w:sz="0" w:space="0" w:color="auto"/>
        <w:left w:val="none" w:sz="0" w:space="0" w:color="auto"/>
        <w:bottom w:val="none" w:sz="0" w:space="0" w:color="auto"/>
        <w:right w:val="none" w:sz="0" w:space="0" w:color="auto"/>
      </w:divBdr>
    </w:div>
    <w:div w:id="791165907">
      <w:bodyDiv w:val="1"/>
      <w:marLeft w:val="0"/>
      <w:marRight w:val="0"/>
      <w:marTop w:val="0"/>
      <w:marBottom w:val="0"/>
      <w:divBdr>
        <w:top w:val="none" w:sz="0" w:space="0" w:color="auto"/>
        <w:left w:val="none" w:sz="0" w:space="0" w:color="auto"/>
        <w:bottom w:val="none" w:sz="0" w:space="0" w:color="auto"/>
        <w:right w:val="none" w:sz="0" w:space="0" w:color="auto"/>
      </w:divBdr>
    </w:div>
    <w:div w:id="791824003">
      <w:bodyDiv w:val="1"/>
      <w:marLeft w:val="0"/>
      <w:marRight w:val="0"/>
      <w:marTop w:val="0"/>
      <w:marBottom w:val="0"/>
      <w:divBdr>
        <w:top w:val="none" w:sz="0" w:space="0" w:color="auto"/>
        <w:left w:val="none" w:sz="0" w:space="0" w:color="auto"/>
        <w:bottom w:val="none" w:sz="0" w:space="0" w:color="auto"/>
        <w:right w:val="none" w:sz="0" w:space="0" w:color="auto"/>
      </w:divBdr>
    </w:div>
    <w:div w:id="792594943">
      <w:bodyDiv w:val="1"/>
      <w:marLeft w:val="0"/>
      <w:marRight w:val="0"/>
      <w:marTop w:val="0"/>
      <w:marBottom w:val="0"/>
      <w:divBdr>
        <w:top w:val="none" w:sz="0" w:space="0" w:color="auto"/>
        <w:left w:val="none" w:sz="0" w:space="0" w:color="auto"/>
        <w:bottom w:val="none" w:sz="0" w:space="0" w:color="auto"/>
        <w:right w:val="none" w:sz="0" w:space="0" w:color="auto"/>
      </w:divBdr>
    </w:div>
    <w:div w:id="793449470">
      <w:bodyDiv w:val="1"/>
      <w:marLeft w:val="0"/>
      <w:marRight w:val="0"/>
      <w:marTop w:val="0"/>
      <w:marBottom w:val="0"/>
      <w:divBdr>
        <w:top w:val="none" w:sz="0" w:space="0" w:color="auto"/>
        <w:left w:val="none" w:sz="0" w:space="0" w:color="auto"/>
        <w:bottom w:val="none" w:sz="0" w:space="0" w:color="auto"/>
        <w:right w:val="none" w:sz="0" w:space="0" w:color="auto"/>
      </w:divBdr>
    </w:div>
    <w:div w:id="793987198">
      <w:bodyDiv w:val="1"/>
      <w:marLeft w:val="0"/>
      <w:marRight w:val="0"/>
      <w:marTop w:val="0"/>
      <w:marBottom w:val="0"/>
      <w:divBdr>
        <w:top w:val="none" w:sz="0" w:space="0" w:color="auto"/>
        <w:left w:val="none" w:sz="0" w:space="0" w:color="auto"/>
        <w:bottom w:val="none" w:sz="0" w:space="0" w:color="auto"/>
        <w:right w:val="none" w:sz="0" w:space="0" w:color="auto"/>
      </w:divBdr>
    </w:div>
    <w:div w:id="794955260">
      <w:bodyDiv w:val="1"/>
      <w:marLeft w:val="0"/>
      <w:marRight w:val="0"/>
      <w:marTop w:val="0"/>
      <w:marBottom w:val="0"/>
      <w:divBdr>
        <w:top w:val="none" w:sz="0" w:space="0" w:color="auto"/>
        <w:left w:val="none" w:sz="0" w:space="0" w:color="auto"/>
        <w:bottom w:val="none" w:sz="0" w:space="0" w:color="auto"/>
        <w:right w:val="none" w:sz="0" w:space="0" w:color="auto"/>
      </w:divBdr>
    </w:div>
    <w:div w:id="797141775">
      <w:bodyDiv w:val="1"/>
      <w:marLeft w:val="0"/>
      <w:marRight w:val="0"/>
      <w:marTop w:val="0"/>
      <w:marBottom w:val="0"/>
      <w:divBdr>
        <w:top w:val="none" w:sz="0" w:space="0" w:color="auto"/>
        <w:left w:val="none" w:sz="0" w:space="0" w:color="auto"/>
        <w:bottom w:val="none" w:sz="0" w:space="0" w:color="auto"/>
        <w:right w:val="none" w:sz="0" w:space="0" w:color="auto"/>
      </w:divBdr>
    </w:div>
    <w:div w:id="797770609">
      <w:bodyDiv w:val="1"/>
      <w:marLeft w:val="0"/>
      <w:marRight w:val="0"/>
      <w:marTop w:val="0"/>
      <w:marBottom w:val="0"/>
      <w:divBdr>
        <w:top w:val="none" w:sz="0" w:space="0" w:color="auto"/>
        <w:left w:val="none" w:sz="0" w:space="0" w:color="auto"/>
        <w:bottom w:val="none" w:sz="0" w:space="0" w:color="auto"/>
        <w:right w:val="none" w:sz="0" w:space="0" w:color="auto"/>
      </w:divBdr>
    </w:div>
    <w:div w:id="800152256">
      <w:bodyDiv w:val="1"/>
      <w:marLeft w:val="0"/>
      <w:marRight w:val="0"/>
      <w:marTop w:val="0"/>
      <w:marBottom w:val="0"/>
      <w:divBdr>
        <w:top w:val="none" w:sz="0" w:space="0" w:color="auto"/>
        <w:left w:val="none" w:sz="0" w:space="0" w:color="auto"/>
        <w:bottom w:val="none" w:sz="0" w:space="0" w:color="auto"/>
        <w:right w:val="none" w:sz="0" w:space="0" w:color="auto"/>
      </w:divBdr>
    </w:div>
    <w:div w:id="802385124">
      <w:bodyDiv w:val="1"/>
      <w:marLeft w:val="0"/>
      <w:marRight w:val="0"/>
      <w:marTop w:val="0"/>
      <w:marBottom w:val="0"/>
      <w:divBdr>
        <w:top w:val="none" w:sz="0" w:space="0" w:color="auto"/>
        <w:left w:val="none" w:sz="0" w:space="0" w:color="auto"/>
        <w:bottom w:val="none" w:sz="0" w:space="0" w:color="auto"/>
        <w:right w:val="none" w:sz="0" w:space="0" w:color="auto"/>
      </w:divBdr>
    </w:div>
    <w:div w:id="804202274">
      <w:bodyDiv w:val="1"/>
      <w:marLeft w:val="0"/>
      <w:marRight w:val="0"/>
      <w:marTop w:val="0"/>
      <w:marBottom w:val="0"/>
      <w:divBdr>
        <w:top w:val="none" w:sz="0" w:space="0" w:color="auto"/>
        <w:left w:val="none" w:sz="0" w:space="0" w:color="auto"/>
        <w:bottom w:val="none" w:sz="0" w:space="0" w:color="auto"/>
        <w:right w:val="none" w:sz="0" w:space="0" w:color="auto"/>
      </w:divBdr>
    </w:div>
    <w:div w:id="806551836">
      <w:bodyDiv w:val="1"/>
      <w:marLeft w:val="0"/>
      <w:marRight w:val="0"/>
      <w:marTop w:val="0"/>
      <w:marBottom w:val="0"/>
      <w:divBdr>
        <w:top w:val="none" w:sz="0" w:space="0" w:color="auto"/>
        <w:left w:val="none" w:sz="0" w:space="0" w:color="auto"/>
        <w:bottom w:val="none" w:sz="0" w:space="0" w:color="auto"/>
        <w:right w:val="none" w:sz="0" w:space="0" w:color="auto"/>
      </w:divBdr>
    </w:div>
    <w:div w:id="807016195">
      <w:bodyDiv w:val="1"/>
      <w:marLeft w:val="0"/>
      <w:marRight w:val="0"/>
      <w:marTop w:val="0"/>
      <w:marBottom w:val="0"/>
      <w:divBdr>
        <w:top w:val="none" w:sz="0" w:space="0" w:color="auto"/>
        <w:left w:val="none" w:sz="0" w:space="0" w:color="auto"/>
        <w:bottom w:val="none" w:sz="0" w:space="0" w:color="auto"/>
        <w:right w:val="none" w:sz="0" w:space="0" w:color="auto"/>
      </w:divBdr>
    </w:div>
    <w:div w:id="808596348">
      <w:bodyDiv w:val="1"/>
      <w:marLeft w:val="0"/>
      <w:marRight w:val="0"/>
      <w:marTop w:val="0"/>
      <w:marBottom w:val="0"/>
      <w:divBdr>
        <w:top w:val="none" w:sz="0" w:space="0" w:color="auto"/>
        <w:left w:val="none" w:sz="0" w:space="0" w:color="auto"/>
        <w:bottom w:val="none" w:sz="0" w:space="0" w:color="auto"/>
        <w:right w:val="none" w:sz="0" w:space="0" w:color="auto"/>
      </w:divBdr>
    </w:div>
    <w:div w:id="809053577">
      <w:bodyDiv w:val="1"/>
      <w:marLeft w:val="0"/>
      <w:marRight w:val="0"/>
      <w:marTop w:val="0"/>
      <w:marBottom w:val="0"/>
      <w:divBdr>
        <w:top w:val="none" w:sz="0" w:space="0" w:color="auto"/>
        <w:left w:val="none" w:sz="0" w:space="0" w:color="auto"/>
        <w:bottom w:val="none" w:sz="0" w:space="0" w:color="auto"/>
        <w:right w:val="none" w:sz="0" w:space="0" w:color="auto"/>
      </w:divBdr>
    </w:div>
    <w:div w:id="811558667">
      <w:bodyDiv w:val="1"/>
      <w:marLeft w:val="0"/>
      <w:marRight w:val="0"/>
      <w:marTop w:val="0"/>
      <w:marBottom w:val="0"/>
      <w:divBdr>
        <w:top w:val="none" w:sz="0" w:space="0" w:color="auto"/>
        <w:left w:val="none" w:sz="0" w:space="0" w:color="auto"/>
        <w:bottom w:val="none" w:sz="0" w:space="0" w:color="auto"/>
        <w:right w:val="none" w:sz="0" w:space="0" w:color="auto"/>
      </w:divBdr>
    </w:div>
    <w:div w:id="811826458">
      <w:bodyDiv w:val="1"/>
      <w:marLeft w:val="0"/>
      <w:marRight w:val="0"/>
      <w:marTop w:val="0"/>
      <w:marBottom w:val="0"/>
      <w:divBdr>
        <w:top w:val="none" w:sz="0" w:space="0" w:color="auto"/>
        <w:left w:val="none" w:sz="0" w:space="0" w:color="auto"/>
        <w:bottom w:val="none" w:sz="0" w:space="0" w:color="auto"/>
        <w:right w:val="none" w:sz="0" w:space="0" w:color="auto"/>
      </w:divBdr>
    </w:div>
    <w:div w:id="813646378">
      <w:bodyDiv w:val="1"/>
      <w:marLeft w:val="0"/>
      <w:marRight w:val="0"/>
      <w:marTop w:val="0"/>
      <w:marBottom w:val="0"/>
      <w:divBdr>
        <w:top w:val="none" w:sz="0" w:space="0" w:color="auto"/>
        <w:left w:val="none" w:sz="0" w:space="0" w:color="auto"/>
        <w:bottom w:val="none" w:sz="0" w:space="0" w:color="auto"/>
        <w:right w:val="none" w:sz="0" w:space="0" w:color="auto"/>
      </w:divBdr>
    </w:div>
    <w:div w:id="813836490">
      <w:bodyDiv w:val="1"/>
      <w:marLeft w:val="0"/>
      <w:marRight w:val="0"/>
      <w:marTop w:val="0"/>
      <w:marBottom w:val="0"/>
      <w:divBdr>
        <w:top w:val="none" w:sz="0" w:space="0" w:color="auto"/>
        <w:left w:val="none" w:sz="0" w:space="0" w:color="auto"/>
        <w:bottom w:val="none" w:sz="0" w:space="0" w:color="auto"/>
        <w:right w:val="none" w:sz="0" w:space="0" w:color="auto"/>
      </w:divBdr>
    </w:div>
    <w:div w:id="816872536">
      <w:bodyDiv w:val="1"/>
      <w:marLeft w:val="0"/>
      <w:marRight w:val="0"/>
      <w:marTop w:val="0"/>
      <w:marBottom w:val="0"/>
      <w:divBdr>
        <w:top w:val="none" w:sz="0" w:space="0" w:color="auto"/>
        <w:left w:val="none" w:sz="0" w:space="0" w:color="auto"/>
        <w:bottom w:val="none" w:sz="0" w:space="0" w:color="auto"/>
        <w:right w:val="none" w:sz="0" w:space="0" w:color="auto"/>
      </w:divBdr>
    </w:div>
    <w:div w:id="817917618">
      <w:bodyDiv w:val="1"/>
      <w:marLeft w:val="0"/>
      <w:marRight w:val="0"/>
      <w:marTop w:val="0"/>
      <w:marBottom w:val="0"/>
      <w:divBdr>
        <w:top w:val="none" w:sz="0" w:space="0" w:color="auto"/>
        <w:left w:val="none" w:sz="0" w:space="0" w:color="auto"/>
        <w:bottom w:val="none" w:sz="0" w:space="0" w:color="auto"/>
        <w:right w:val="none" w:sz="0" w:space="0" w:color="auto"/>
      </w:divBdr>
    </w:div>
    <w:div w:id="818962151">
      <w:bodyDiv w:val="1"/>
      <w:marLeft w:val="0"/>
      <w:marRight w:val="0"/>
      <w:marTop w:val="0"/>
      <w:marBottom w:val="0"/>
      <w:divBdr>
        <w:top w:val="none" w:sz="0" w:space="0" w:color="auto"/>
        <w:left w:val="none" w:sz="0" w:space="0" w:color="auto"/>
        <w:bottom w:val="none" w:sz="0" w:space="0" w:color="auto"/>
        <w:right w:val="none" w:sz="0" w:space="0" w:color="auto"/>
      </w:divBdr>
    </w:div>
    <w:div w:id="820583983">
      <w:bodyDiv w:val="1"/>
      <w:marLeft w:val="0"/>
      <w:marRight w:val="0"/>
      <w:marTop w:val="0"/>
      <w:marBottom w:val="0"/>
      <w:divBdr>
        <w:top w:val="none" w:sz="0" w:space="0" w:color="auto"/>
        <w:left w:val="none" w:sz="0" w:space="0" w:color="auto"/>
        <w:bottom w:val="none" w:sz="0" w:space="0" w:color="auto"/>
        <w:right w:val="none" w:sz="0" w:space="0" w:color="auto"/>
      </w:divBdr>
    </w:div>
    <w:div w:id="822936625">
      <w:bodyDiv w:val="1"/>
      <w:marLeft w:val="0"/>
      <w:marRight w:val="0"/>
      <w:marTop w:val="0"/>
      <w:marBottom w:val="0"/>
      <w:divBdr>
        <w:top w:val="none" w:sz="0" w:space="0" w:color="auto"/>
        <w:left w:val="none" w:sz="0" w:space="0" w:color="auto"/>
        <w:bottom w:val="none" w:sz="0" w:space="0" w:color="auto"/>
        <w:right w:val="none" w:sz="0" w:space="0" w:color="auto"/>
      </w:divBdr>
    </w:div>
    <w:div w:id="824979446">
      <w:bodyDiv w:val="1"/>
      <w:marLeft w:val="0"/>
      <w:marRight w:val="0"/>
      <w:marTop w:val="0"/>
      <w:marBottom w:val="0"/>
      <w:divBdr>
        <w:top w:val="none" w:sz="0" w:space="0" w:color="auto"/>
        <w:left w:val="none" w:sz="0" w:space="0" w:color="auto"/>
        <w:bottom w:val="none" w:sz="0" w:space="0" w:color="auto"/>
        <w:right w:val="none" w:sz="0" w:space="0" w:color="auto"/>
      </w:divBdr>
    </w:div>
    <w:div w:id="828329021">
      <w:bodyDiv w:val="1"/>
      <w:marLeft w:val="0"/>
      <w:marRight w:val="0"/>
      <w:marTop w:val="0"/>
      <w:marBottom w:val="0"/>
      <w:divBdr>
        <w:top w:val="none" w:sz="0" w:space="0" w:color="auto"/>
        <w:left w:val="none" w:sz="0" w:space="0" w:color="auto"/>
        <w:bottom w:val="none" w:sz="0" w:space="0" w:color="auto"/>
        <w:right w:val="none" w:sz="0" w:space="0" w:color="auto"/>
      </w:divBdr>
    </w:div>
    <w:div w:id="828640559">
      <w:bodyDiv w:val="1"/>
      <w:marLeft w:val="0"/>
      <w:marRight w:val="0"/>
      <w:marTop w:val="0"/>
      <w:marBottom w:val="0"/>
      <w:divBdr>
        <w:top w:val="none" w:sz="0" w:space="0" w:color="auto"/>
        <w:left w:val="none" w:sz="0" w:space="0" w:color="auto"/>
        <w:bottom w:val="none" w:sz="0" w:space="0" w:color="auto"/>
        <w:right w:val="none" w:sz="0" w:space="0" w:color="auto"/>
      </w:divBdr>
    </w:div>
    <w:div w:id="830488582">
      <w:bodyDiv w:val="1"/>
      <w:marLeft w:val="0"/>
      <w:marRight w:val="0"/>
      <w:marTop w:val="0"/>
      <w:marBottom w:val="0"/>
      <w:divBdr>
        <w:top w:val="none" w:sz="0" w:space="0" w:color="auto"/>
        <w:left w:val="none" w:sz="0" w:space="0" w:color="auto"/>
        <w:bottom w:val="none" w:sz="0" w:space="0" w:color="auto"/>
        <w:right w:val="none" w:sz="0" w:space="0" w:color="auto"/>
      </w:divBdr>
    </w:div>
    <w:div w:id="831331251">
      <w:bodyDiv w:val="1"/>
      <w:marLeft w:val="0"/>
      <w:marRight w:val="0"/>
      <w:marTop w:val="0"/>
      <w:marBottom w:val="0"/>
      <w:divBdr>
        <w:top w:val="none" w:sz="0" w:space="0" w:color="auto"/>
        <w:left w:val="none" w:sz="0" w:space="0" w:color="auto"/>
        <w:bottom w:val="none" w:sz="0" w:space="0" w:color="auto"/>
        <w:right w:val="none" w:sz="0" w:space="0" w:color="auto"/>
      </w:divBdr>
    </w:div>
    <w:div w:id="831986043">
      <w:bodyDiv w:val="1"/>
      <w:marLeft w:val="0"/>
      <w:marRight w:val="0"/>
      <w:marTop w:val="0"/>
      <w:marBottom w:val="0"/>
      <w:divBdr>
        <w:top w:val="none" w:sz="0" w:space="0" w:color="auto"/>
        <w:left w:val="none" w:sz="0" w:space="0" w:color="auto"/>
        <w:bottom w:val="none" w:sz="0" w:space="0" w:color="auto"/>
        <w:right w:val="none" w:sz="0" w:space="0" w:color="auto"/>
      </w:divBdr>
    </w:div>
    <w:div w:id="832525378">
      <w:bodyDiv w:val="1"/>
      <w:marLeft w:val="0"/>
      <w:marRight w:val="0"/>
      <w:marTop w:val="0"/>
      <w:marBottom w:val="0"/>
      <w:divBdr>
        <w:top w:val="none" w:sz="0" w:space="0" w:color="auto"/>
        <w:left w:val="none" w:sz="0" w:space="0" w:color="auto"/>
        <w:bottom w:val="none" w:sz="0" w:space="0" w:color="auto"/>
        <w:right w:val="none" w:sz="0" w:space="0" w:color="auto"/>
      </w:divBdr>
    </w:div>
    <w:div w:id="832916453">
      <w:bodyDiv w:val="1"/>
      <w:marLeft w:val="0"/>
      <w:marRight w:val="0"/>
      <w:marTop w:val="0"/>
      <w:marBottom w:val="0"/>
      <w:divBdr>
        <w:top w:val="none" w:sz="0" w:space="0" w:color="auto"/>
        <w:left w:val="none" w:sz="0" w:space="0" w:color="auto"/>
        <w:bottom w:val="none" w:sz="0" w:space="0" w:color="auto"/>
        <w:right w:val="none" w:sz="0" w:space="0" w:color="auto"/>
      </w:divBdr>
    </w:div>
    <w:div w:id="832993476">
      <w:bodyDiv w:val="1"/>
      <w:marLeft w:val="0"/>
      <w:marRight w:val="0"/>
      <w:marTop w:val="0"/>
      <w:marBottom w:val="0"/>
      <w:divBdr>
        <w:top w:val="none" w:sz="0" w:space="0" w:color="auto"/>
        <w:left w:val="none" w:sz="0" w:space="0" w:color="auto"/>
        <w:bottom w:val="none" w:sz="0" w:space="0" w:color="auto"/>
        <w:right w:val="none" w:sz="0" w:space="0" w:color="auto"/>
      </w:divBdr>
    </w:div>
    <w:div w:id="833112516">
      <w:bodyDiv w:val="1"/>
      <w:marLeft w:val="0"/>
      <w:marRight w:val="0"/>
      <w:marTop w:val="0"/>
      <w:marBottom w:val="0"/>
      <w:divBdr>
        <w:top w:val="none" w:sz="0" w:space="0" w:color="auto"/>
        <w:left w:val="none" w:sz="0" w:space="0" w:color="auto"/>
        <w:bottom w:val="none" w:sz="0" w:space="0" w:color="auto"/>
        <w:right w:val="none" w:sz="0" w:space="0" w:color="auto"/>
      </w:divBdr>
    </w:div>
    <w:div w:id="833715610">
      <w:bodyDiv w:val="1"/>
      <w:marLeft w:val="0"/>
      <w:marRight w:val="0"/>
      <w:marTop w:val="0"/>
      <w:marBottom w:val="0"/>
      <w:divBdr>
        <w:top w:val="none" w:sz="0" w:space="0" w:color="auto"/>
        <w:left w:val="none" w:sz="0" w:space="0" w:color="auto"/>
        <w:bottom w:val="none" w:sz="0" w:space="0" w:color="auto"/>
        <w:right w:val="none" w:sz="0" w:space="0" w:color="auto"/>
      </w:divBdr>
    </w:div>
    <w:div w:id="836918290">
      <w:bodyDiv w:val="1"/>
      <w:marLeft w:val="0"/>
      <w:marRight w:val="0"/>
      <w:marTop w:val="0"/>
      <w:marBottom w:val="0"/>
      <w:divBdr>
        <w:top w:val="none" w:sz="0" w:space="0" w:color="auto"/>
        <w:left w:val="none" w:sz="0" w:space="0" w:color="auto"/>
        <w:bottom w:val="none" w:sz="0" w:space="0" w:color="auto"/>
        <w:right w:val="none" w:sz="0" w:space="0" w:color="auto"/>
      </w:divBdr>
    </w:div>
    <w:div w:id="838733520">
      <w:bodyDiv w:val="1"/>
      <w:marLeft w:val="0"/>
      <w:marRight w:val="0"/>
      <w:marTop w:val="0"/>
      <w:marBottom w:val="0"/>
      <w:divBdr>
        <w:top w:val="none" w:sz="0" w:space="0" w:color="auto"/>
        <w:left w:val="none" w:sz="0" w:space="0" w:color="auto"/>
        <w:bottom w:val="none" w:sz="0" w:space="0" w:color="auto"/>
        <w:right w:val="none" w:sz="0" w:space="0" w:color="auto"/>
      </w:divBdr>
    </w:div>
    <w:div w:id="841162175">
      <w:bodyDiv w:val="1"/>
      <w:marLeft w:val="0"/>
      <w:marRight w:val="0"/>
      <w:marTop w:val="0"/>
      <w:marBottom w:val="0"/>
      <w:divBdr>
        <w:top w:val="none" w:sz="0" w:space="0" w:color="auto"/>
        <w:left w:val="none" w:sz="0" w:space="0" w:color="auto"/>
        <w:bottom w:val="none" w:sz="0" w:space="0" w:color="auto"/>
        <w:right w:val="none" w:sz="0" w:space="0" w:color="auto"/>
      </w:divBdr>
    </w:div>
    <w:div w:id="843130242">
      <w:bodyDiv w:val="1"/>
      <w:marLeft w:val="0"/>
      <w:marRight w:val="0"/>
      <w:marTop w:val="0"/>
      <w:marBottom w:val="0"/>
      <w:divBdr>
        <w:top w:val="none" w:sz="0" w:space="0" w:color="auto"/>
        <w:left w:val="none" w:sz="0" w:space="0" w:color="auto"/>
        <w:bottom w:val="none" w:sz="0" w:space="0" w:color="auto"/>
        <w:right w:val="none" w:sz="0" w:space="0" w:color="auto"/>
      </w:divBdr>
    </w:div>
    <w:div w:id="845098979">
      <w:bodyDiv w:val="1"/>
      <w:marLeft w:val="0"/>
      <w:marRight w:val="0"/>
      <w:marTop w:val="0"/>
      <w:marBottom w:val="0"/>
      <w:divBdr>
        <w:top w:val="none" w:sz="0" w:space="0" w:color="auto"/>
        <w:left w:val="none" w:sz="0" w:space="0" w:color="auto"/>
        <w:bottom w:val="none" w:sz="0" w:space="0" w:color="auto"/>
        <w:right w:val="none" w:sz="0" w:space="0" w:color="auto"/>
      </w:divBdr>
    </w:div>
    <w:div w:id="845290275">
      <w:bodyDiv w:val="1"/>
      <w:marLeft w:val="0"/>
      <w:marRight w:val="0"/>
      <w:marTop w:val="0"/>
      <w:marBottom w:val="0"/>
      <w:divBdr>
        <w:top w:val="none" w:sz="0" w:space="0" w:color="auto"/>
        <w:left w:val="none" w:sz="0" w:space="0" w:color="auto"/>
        <w:bottom w:val="none" w:sz="0" w:space="0" w:color="auto"/>
        <w:right w:val="none" w:sz="0" w:space="0" w:color="auto"/>
      </w:divBdr>
    </w:div>
    <w:div w:id="845361796">
      <w:bodyDiv w:val="1"/>
      <w:marLeft w:val="0"/>
      <w:marRight w:val="0"/>
      <w:marTop w:val="0"/>
      <w:marBottom w:val="0"/>
      <w:divBdr>
        <w:top w:val="none" w:sz="0" w:space="0" w:color="auto"/>
        <w:left w:val="none" w:sz="0" w:space="0" w:color="auto"/>
        <w:bottom w:val="none" w:sz="0" w:space="0" w:color="auto"/>
        <w:right w:val="none" w:sz="0" w:space="0" w:color="auto"/>
      </w:divBdr>
    </w:div>
    <w:div w:id="846940270">
      <w:bodyDiv w:val="1"/>
      <w:marLeft w:val="0"/>
      <w:marRight w:val="0"/>
      <w:marTop w:val="0"/>
      <w:marBottom w:val="0"/>
      <w:divBdr>
        <w:top w:val="none" w:sz="0" w:space="0" w:color="auto"/>
        <w:left w:val="none" w:sz="0" w:space="0" w:color="auto"/>
        <w:bottom w:val="none" w:sz="0" w:space="0" w:color="auto"/>
        <w:right w:val="none" w:sz="0" w:space="0" w:color="auto"/>
      </w:divBdr>
    </w:div>
    <w:div w:id="847019306">
      <w:bodyDiv w:val="1"/>
      <w:marLeft w:val="0"/>
      <w:marRight w:val="0"/>
      <w:marTop w:val="0"/>
      <w:marBottom w:val="0"/>
      <w:divBdr>
        <w:top w:val="none" w:sz="0" w:space="0" w:color="auto"/>
        <w:left w:val="none" w:sz="0" w:space="0" w:color="auto"/>
        <w:bottom w:val="none" w:sz="0" w:space="0" w:color="auto"/>
        <w:right w:val="none" w:sz="0" w:space="0" w:color="auto"/>
      </w:divBdr>
    </w:div>
    <w:div w:id="848450158">
      <w:bodyDiv w:val="1"/>
      <w:marLeft w:val="0"/>
      <w:marRight w:val="0"/>
      <w:marTop w:val="0"/>
      <w:marBottom w:val="0"/>
      <w:divBdr>
        <w:top w:val="none" w:sz="0" w:space="0" w:color="auto"/>
        <w:left w:val="none" w:sz="0" w:space="0" w:color="auto"/>
        <w:bottom w:val="none" w:sz="0" w:space="0" w:color="auto"/>
        <w:right w:val="none" w:sz="0" w:space="0" w:color="auto"/>
      </w:divBdr>
    </w:div>
    <w:div w:id="849216787">
      <w:bodyDiv w:val="1"/>
      <w:marLeft w:val="0"/>
      <w:marRight w:val="0"/>
      <w:marTop w:val="0"/>
      <w:marBottom w:val="0"/>
      <w:divBdr>
        <w:top w:val="none" w:sz="0" w:space="0" w:color="auto"/>
        <w:left w:val="none" w:sz="0" w:space="0" w:color="auto"/>
        <w:bottom w:val="none" w:sz="0" w:space="0" w:color="auto"/>
        <w:right w:val="none" w:sz="0" w:space="0" w:color="auto"/>
      </w:divBdr>
    </w:div>
    <w:div w:id="849292932">
      <w:bodyDiv w:val="1"/>
      <w:marLeft w:val="0"/>
      <w:marRight w:val="0"/>
      <w:marTop w:val="0"/>
      <w:marBottom w:val="0"/>
      <w:divBdr>
        <w:top w:val="none" w:sz="0" w:space="0" w:color="auto"/>
        <w:left w:val="none" w:sz="0" w:space="0" w:color="auto"/>
        <w:bottom w:val="none" w:sz="0" w:space="0" w:color="auto"/>
        <w:right w:val="none" w:sz="0" w:space="0" w:color="auto"/>
      </w:divBdr>
    </w:div>
    <w:div w:id="849758300">
      <w:bodyDiv w:val="1"/>
      <w:marLeft w:val="0"/>
      <w:marRight w:val="0"/>
      <w:marTop w:val="0"/>
      <w:marBottom w:val="0"/>
      <w:divBdr>
        <w:top w:val="none" w:sz="0" w:space="0" w:color="auto"/>
        <w:left w:val="none" w:sz="0" w:space="0" w:color="auto"/>
        <w:bottom w:val="none" w:sz="0" w:space="0" w:color="auto"/>
        <w:right w:val="none" w:sz="0" w:space="0" w:color="auto"/>
      </w:divBdr>
    </w:div>
    <w:div w:id="850797655">
      <w:bodyDiv w:val="1"/>
      <w:marLeft w:val="0"/>
      <w:marRight w:val="0"/>
      <w:marTop w:val="0"/>
      <w:marBottom w:val="0"/>
      <w:divBdr>
        <w:top w:val="none" w:sz="0" w:space="0" w:color="auto"/>
        <w:left w:val="none" w:sz="0" w:space="0" w:color="auto"/>
        <w:bottom w:val="none" w:sz="0" w:space="0" w:color="auto"/>
        <w:right w:val="none" w:sz="0" w:space="0" w:color="auto"/>
      </w:divBdr>
    </w:div>
    <w:div w:id="851645192">
      <w:bodyDiv w:val="1"/>
      <w:marLeft w:val="0"/>
      <w:marRight w:val="0"/>
      <w:marTop w:val="0"/>
      <w:marBottom w:val="0"/>
      <w:divBdr>
        <w:top w:val="none" w:sz="0" w:space="0" w:color="auto"/>
        <w:left w:val="none" w:sz="0" w:space="0" w:color="auto"/>
        <w:bottom w:val="none" w:sz="0" w:space="0" w:color="auto"/>
        <w:right w:val="none" w:sz="0" w:space="0" w:color="auto"/>
      </w:divBdr>
    </w:div>
    <w:div w:id="853156805">
      <w:bodyDiv w:val="1"/>
      <w:marLeft w:val="0"/>
      <w:marRight w:val="0"/>
      <w:marTop w:val="0"/>
      <w:marBottom w:val="0"/>
      <w:divBdr>
        <w:top w:val="none" w:sz="0" w:space="0" w:color="auto"/>
        <w:left w:val="none" w:sz="0" w:space="0" w:color="auto"/>
        <w:bottom w:val="none" w:sz="0" w:space="0" w:color="auto"/>
        <w:right w:val="none" w:sz="0" w:space="0" w:color="auto"/>
      </w:divBdr>
    </w:div>
    <w:div w:id="853617520">
      <w:bodyDiv w:val="1"/>
      <w:marLeft w:val="0"/>
      <w:marRight w:val="0"/>
      <w:marTop w:val="0"/>
      <w:marBottom w:val="0"/>
      <w:divBdr>
        <w:top w:val="none" w:sz="0" w:space="0" w:color="auto"/>
        <w:left w:val="none" w:sz="0" w:space="0" w:color="auto"/>
        <w:bottom w:val="none" w:sz="0" w:space="0" w:color="auto"/>
        <w:right w:val="none" w:sz="0" w:space="0" w:color="auto"/>
      </w:divBdr>
    </w:div>
    <w:div w:id="854076140">
      <w:bodyDiv w:val="1"/>
      <w:marLeft w:val="0"/>
      <w:marRight w:val="0"/>
      <w:marTop w:val="0"/>
      <w:marBottom w:val="0"/>
      <w:divBdr>
        <w:top w:val="none" w:sz="0" w:space="0" w:color="auto"/>
        <w:left w:val="none" w:sz="0" w:space="0" w:color="auto"/>
        <w:bottom w:val="none" w:sz="0" w:space="0" w:color="auto"/>
        <w:right w:val="none" w:sz="0" w:space="0" w:color="auto"/>
      </w:divBdr>
    </w:div>
    <w:div w:id="856311657">
      <w:bodyDiv w:val="1"/>
      <w:marLeft w:val="0"/>
      <w:marRight w:val="0"/>
      <w:marTop w:val="0"/>
      <w:marBottom w:val="0"/>
      <w:divBdr>
        <w:top w:val="none" w:sz="0" w:space="0" w:color="auto"/>
        <w:left w:val="none" w:sz="0" w:space="0" w:color="auto"/>
        <w:bottom w:val="none" w:sz="0" w:space="0" w:color="auto"/>
        <w:right w:val="none" w:sz="0" w:space="0" w:color="auto"/>
      </w:divBdr>
    </w:div>
    <w:div w:id="856894292">
      <w:bodyDiv w:val="1"/>
      <w:marLeft w:val="0"/>
      <w:marRight w:val="0"/>
      <w:marTop w:val="0"/>
      <w:marBottom w:val="0"/>
      <w:divBdr>
        <w:top w:val="none" w:sz="0" w:space="0" w:color="auto"/>
        <w:left w:val="none" w:sz="0" w:space="0" w:color="auto"/>
        <w:bottom w:val="none" w:sz="0" w:space="0" w:color="auto"/>
        <w:right w:val="none" w:sz="0" w:space="0" w:color="auto"/>
      </w:divBdr>
    </w:div>
    <w:div w:id="859318829">
      <w:bodyDiv w:val="1"/>
      <w:marLeft w:val="0"/>
      <w:marRight w:val="0"/>
      <w:marTop w:val="0"/>
      <w:marBottom w:val="0"/>
      <w:divBdr>
        <w:top w:val="none" w:sz="0" w:space="0" w:color="auto"/>
        <w:left w:val="none" w:sz="0" w:space="0" w:color="auto"/>
        <w:bottom w:val="none" w:sz="0" w:space="0" w:color="auto"/>
        <w:right w:val="none" w:sz="0" w:space="0" w:color="auto"/>
      </w:divBdr>
    </w:div>
    <w:div w:id="859972584">
      <w:bodyDiv w:val="1"/>
      <w:marLeft w:val="0"/>
      <w:marRight w:val="0"/>
      <w:marTop w:val="0"/>
      <w:marBottom w:val="0"/>
      <w:divBdr>
        <w:top w:val="none" w:sz="0" w:space="0" w:color="auto"/>
        <w:left w:val="none" w:sz="0" w:space="0" w:color="auto"/>
        <w:bottom w:val="none" w:sz="0" w:space="0" w:color="auto"/>
        <w:right w:val="none" w:sz="0" w:space="0" w:color="auto"/>
      </w:divBdr>
    </w:div>
    <w:div w:id="860900020">
      <w:bodyDiv w:val="1"/>
      <w:marLeft w:val="0"/>
      <w:marRight w:val="0"/>
      <w:marTop w:val="0"/>
      <w:marBottom w:val="0"/>
      <w:divBdr>
        <w:top w:val="none" w:sz="0" w:space="0" w:color="auto"/>
        <w:left w:val="none" w:sz="0" w:space="0" w:color="auto"/>
        <w:bottom w:val="none" w:sz="0" w:space="0" w:color="auto"/>
        <w:right w:val="none" w:sz="0" w:space="0" w:color="auto"/>
      </w:divBdr>
    </w:div>
    <w:div w:id="860968913">
      <w:bodyDiv w:val="1"/>
      <w:marLeft w:val="0"/>
      <w:marRight w:val="0"/>
      <w:marTop w:val="0"/>
      <w:marBottom w:val="0"/>
      <w:divBdr>
        <w:top w:val="none" w:sz="0" w:space="0" w:color="auto"/>
        <w:left w:val="none" w:sz="0" w:space="0" w:color="auto"/>
        <w:bottom w:val="none" w:sz="0" w:space="0" w:color="auto"/>
        <w:right w:val="none" w:sz="0" w:space="0" w:color="auto"/>
      </w:divBdr>
    </w:div>
    <w:div w:id="862716432">
      <w:bodyDiv w:val="1"/>
      <w:marLeft w:val="0"/>
      <w:marRight w:val="0"/>
      <w:marTop w:val="0"/>
      <w:marBottom w:val="0"/>
      <w:divBdr>
        <w:top w:val="none" w:sz="0" w:space="0" w:color="auto"/>
        <w:left w:val="none" w:sz="0" w:space="0" w:color="auto"/>
        <w:bottom w:val="none" w:sz="0" w:space="0" w:color="auto"/>
        <w:right w:val="none" w:sz="0" w:space="0" w:color="auto"/>
      </w:divBdr>
    </w:div>
    <w:div w:id="872501689">
      <w:bodyDiv w:val="1"/>
      <w:marLeft w:val="0"/>
      <w:marRight w:val="0"/>
      <w:marTop w:val="0"/>
      <w:marBottom w:val="0"/>
      <w:divBdr>
        <w:top w:val="none" w:sz="0" w:space="0" w:color="auto"/>
        <w:left w:val="none" w:sz="0" w:space="0" w:color="auto"/>
        <w:bottom w:val="none" w:sz="0" w:space="0" w:color="auto"/>
        <w:right w:val="none" w:sz="0" w:space="0" w:color="auto"/>
      </w:divBdr>
    </w:div>
    <w:div w:id="873036177">
      <w:bodyDiv w:val="1"/>
      <w:marLeft w:val="0"/>
      <w:marRight w:val="0"/>
      <w:marTop w:val="0"/>
      <w:marBottom w:val="0"/>
      <w:divBdr>
        <w:top w:val="none" w:sz="0" w:space="0" w:color="auto"/>
        <w:left w:val="none" w:sz="0" w:space="0" w:color="auto"/>
        <w:bottom w:val="none" w:sz="0" w:space="0" w:color="auto"/>
        <w:right w:val="none" w:sz="0" w:space="0" w:color="auto"/>
      </w:divBdr>
    </w:div>
    <w:div w:id="873228260">
      <w:bodyDiv w:val="1"/>
      <w:marLeft w:val="0"/>
      <w:marRight w:val="0"/>
      <w:marTop w:val="0"/>
      <w:marBottom w:val="0"/>
      <w:divBdr>
        <w:top w:val="none" w:sz="0" w:space="0" w:color="auto"/>
        <w:left w:val="none" w:sz="0" w:space="0" w:color="auto"/>
        <w:bottom w:val="none" w:sz="0" w:space="0" w:color="auto"/>
        <w:right w:val="none" w:sz="0" w:space="0" w:color="auto"/>
      </w:divBdr>
    </w:div>
    <w:div w:id="874119560">
      <w:bodyDiv w:val="1"/>
      <w:marLeft w:val="0"/>
      <w:marRight w:val="0"/>
      <w:marTop w:val="0"/>
      <w:marBottom w:val="0"/>
      <w:divBdr>
        <w:top w:val="none" w:sz="0" w:space="0" w:color="auto"/>
        <w:left w:val="none" w:sz="0" w:space="0" w:color="auto"/>
        <w:bottom w:val="none" w:sz="0" w:space="0" w:color="auto"/>
        <w:right w:val="none" w:sz="0" w:space="0" w:color="auto"/>
      </w:divBdr>
    </w:div>
    <w:div w:id="875506369">
      <w:bodyDiv w:val="1"/>
      <w:marLeft w:val="0"/>
      <w:marRight w:val="0"/>
      <w:marTop w:val="0"/>
      <w:marBottom w:val="0"/>
      <w:divBdr>
        <w:top w:val="none" w:sz="0" w:space="0" w:color="auto"/>
        <w:left w:val="none" w:sz="0" w:space="0" w:color="auto"/>
        <w:bottom w:val="none" w:sz="0" w:space="0" w:color="auto"/>
        <w:right w:val="none" w:sz="0" w:space="0" w:color="auto"/>
      </w:divBdr>
    </w:div>
    <w:div w:id="875778422">
      <w:bodyDiv w:val="1"/>
      <w:marLeft w:val="0"/>
      <w:marRight w:val="0"/>
      <w:marTop w:val="0"/>
      <w:marBottom w:val="0"/>
      <w:divBdr>
        <w:top w:val="none" w:sz="0" w:space="0" w:color="auto"/>
        <w:left w:val="none" w:sz="0" w:space="0" w:color="auto"/>
        <w:bottom w:val="none" w:sz="0" w:space="0" w:color="auto"/>
        <w:right w:val="none" w:sz="0" w:space="0" w:color="auto"/>
      </w:divBdr>
    </w:div>
    <w:div w:id="875851761">
      <w:bodyDiv w:val="1"/>
      <w:marLeft w:val="0"/>
      <w:marRight w:val="0"/>
      <w:marTop w:val="0"/>
      <w:marBottom w:val="0"/>
      <w:divBdr>
        <w:top w:val="none" w:sz="0" w:space="0" w:color="auto"/>
        <w:left w:val="none" w:sz="0" w:space="0" w:color="auto"/>
        <w:bottom w:val="none" w:sz="0" w:space="0" w:color="auto"/>
        <w:right w:val="none" w:sz="0" w:space="0" w:color="auto"/>
      </w:divBdr>
    </w:div>
    <w:div w:id="876625630">
      <w:bodyDiv w:val="1"/>
      <w:marLeft w:val="0"/>
      <w:marRight w:val="0"/>
      <w:marTop w:val="0"/>
      <w:marBottom w:val="0"/>
      <w:divBdr>
        <w:top w:val="none" w:sz="0" w:space="0" w:color="auto"/>
        <w:left w:val="none" w:sz="0" w:space="0" w:color="auto"/>
        <w:bottom w:val="none" w:sz="0" w:space="0" w:color="auto"/>
        <w:right w:val="none" w:sz="0" w:space="0" w:color="auto"/>
      </w:divBdr>
    </w:div>
    <w:div w:id="877551471">
      <w:bodyDiv w:val="1"/>
      <w:marLeft w:val="0"/>
      <w:marRight w:val="0"/>
      <w:marTop w:val="0"/>
      <w:marBottom w:val="0"/>
      <w:divBdr>
        <w:top w:val="none" w:sz="0" w:space="0" w:color="auto"/>
        <w:left w:val="none" w:sz="0" w:space="0" w:color="auto"/>
        <w:bottom w:val="none" w:sz="0" w:space="0" w:color="auto"/>
        <w:right w:val="none" w:sz="0" w:space="0" w:color="auto"/>
      </w:divBdr>
    </w:div>
    <w:div w:id="878666617">
      <w:bodyDiv w:val="1"/>
      <w:marLeft w:val="0"/>
      <w:marRight w:val="0"/>
      <w:marTop w:val="0"/>
      <w:marBottom w:val="0"/>
      <w:divBdr>
        <w:top w:val="none" w:sz="0" w:space="0" w:color="auto"/>
        <w:left w:val="none" w:sz="0" w:space="0" w:color="auto"/>
        <w:bottom w:val="none" w:sz="0" w:space="0" w:color="auto"/>
        <w:right w:val="none" w:sz="0" w:space="0" w:color="auto"/>
      </w:divBdr>
    </w:div>
    <w:div w:id="880363263">
      <w:bodyDiv w:val="1"/>
      <w:marLeft w:val="0"/>
      <w:marRight w:val="0"/>
      <w:marTop w:val="0"/>
      <w:marBottom w:val="0"/>
      <w:divBdr>
        <w:top w:val="none" w:sz="0" w:space="0" w:color="auto"/>
        <w:left w:val="none" w:sz="0" w:space="0" w:color="auto"/>
        <w:bottom w:val="none" w:sz="0" w:space="0" w:color="auto"/>
        <w:right w:val="none" w:sz="0" w:space="0" w:color="auto"/>
      </w:divBdr>
    </w:div>
    <w:div w:id="880363926">
      <w:bodyDiv w:val="1"/>
      <w:marLeft w:val="0"/>
      <w:marRight w:val="0"/>
      <w:marTop w:val="0"/>
      <w:marBottom w:val="0"/>
      <w:divBdr>
        <w:top w:val="none" w:sz="0" w:space="0" w:color="auto"/>
        <w:left w:val="none" w:sz="0" w:space="0" w:color="auto"/>
        <w:bottom w:val="none" w:sz="0" w:space="0" w:color="auto"/>
        <w:right w:val="none" w:sz="0" w:space="0" w:color="auto"/>
      </w:divBdr>
    </w:div>
    <w:div w:id="881291262">
      <w:bodyDiv w:val="1"/>
      <w:marLeft w:val="0"/>
      <w:marRight w:val="0"/>
      <w:marTop w:val="0"/>
      <w:marBottom w:val="0"/>
      <w:divBdr>
        <w:top w:val="none" w:sz="0" w:space="0" w:color="auto"/>
        <w:left w:val="none" w:sz="0" w:space="0" w:color="auto"/>
        <w:bottom w:val="none" w:sz="0" w:space="0" w:color="auto"/>
        <w:right w:val="none" w:sz="0" w:space="0" w:color="auto"/>
      </w:divBdr>
    </w:div>
    <w:div w:id="881555861">
      <w:bodyDiv w:val="1"/>
      <w:marLeft w:val="0"/>
      <w:marRight w:val="0"/>
      <w:marTop w:val="0"/>
      <w:marBottom w:val="0"/>
      <w:divBdr>
        <w:top w:val="none" w:sz="0" w:space="0" w:color="auto"/>
        <w:left w:val="none" w:sz="0" w:space="0" w:color="auto"/>
        <w:bottom w:val="none" w:sz="0" w:space="0" w:color="auto"/>
        <w:right w:val="none" w:sz="0" w:space="0" w:color="auto"/>
      </w:divBdr>
    </w:div>
    <w:div w:id="885799305">
      <w:bodyDiv w:val="1"/>
      <w:marLeft w:val="0"/>
      <w:marRight w:val="0"/>
      <w:marTop w:val="0"/>
      <w:marBottom w:val="0"/>
      <w:divBdr>
        <w:top w:val="none" w:sz="0" w:space="0" w:color="auto"/>
        <w:left w:val="none" w:sz="0" w:space="0" w:color="auto"/>
        <w:bottom w:val="none" w:sz="0" w:space="0" w:color="auto"/>
        <w:right w:val="none" w:sz="0" w:space="0" w:color="auto"/>
      </w:divBdr>
    </w:div>
    <w:div w:id="890383548">
      <w:bodyDiv w:val="1"/>
      <w:marLeft w:val="0"/>
      <w:marRight w:val="0"/>
      <w:marTop w:val="0"/>
      <w:marBottom w:val="0"/>
      <w:divBdr>
        <w:top w:val="none" w:sz="0" w:space="0" w:color="auto"/>
        <w:left w:val="none" w:sz="0" w:space="0" w:color="auto"/>
        <w:bottom w:val="none" w:sz="0" w:space="0" w:color="auto"/>
        <w:right w:val="none" w:sz="0" w:space="0" w:color="auto"/>
      </w:divBdr>
    </w:div>
    <w:div w:id="891691392">
      <w:bodyDiv w:val="1"/>
      <w:marLeft w:val="0"/>
      <w:marRight w:val="0"/>
      <w:marTop w:val="0"/>
      <w:marBottom w:val="0"/>
      <w:divBdr>
        <w:top w:val="none" w:sz="0" w:space="0" w:color="auto"/>
        <w:left w:val="none" w:sz="0" w:space="0" w:color="auto"/>
        <w:bottom w:val="none" w:sz="0" w:space="0" w:color="auto"/>
        <w:right w:val="none" w:sz="0" w:space="0" w:color="auto"/>
      </w:divBdr>
    </w:div>
    <w:div w:id="891889992">
      <w:bodyDiv w:val="1"/>
      <w:marLeft w:val="0"/>
      <w:marRight w:val="0"/>
      <w:marTop w:val="0"/>
      <w:marBottom w:val="0"/>
      <w:divBdr>
        <w:top w:val="none" w:sz="0" w:space="0" w:color="auto"/>
        <w:left w:val="none" w:sz="0" w:space="0" w:color="auto"/>
        <w:bottom w:val="none" w:sz="0" w:space="0" w:color="auto"/>
        <w:right w:val="none" w:sz="0" w:space="0" w:color="auto"/>
      </w:divBdr>
    </w:div>
    <w:div w:id="892273335">
      <w:bodyDiv w:val="1"/>
      <w:marLeft w:val="0"/>
      <w:marRight w:val="0"/>
      <w:marTop w:val="0"/>
      <w:marBottom w:val="0"/>
      <w:divBdr>
        <w:top w:val="none" w:sz="0" w:space="0" w:color="auto"/>
        <w:left w:val="none" w:sz="0" w:space="0" w:color="auto"/>
        <w:bottom w:val="none" w:sz="0" w:space="0" w:color="auto"/>
        <w:right w:val="none" w:sz="0" w:space="0" w:color="auto"/>
      </w:divBdr>
    </w:div>
    <w:div w:id="893857044">
      <w:bodyDiv w:val="1"/>
      <w:marLeft w:val="0"/>
      <w:marRight w:val="0"/>
      <w:marTop w:val="0"/>
      <w:marBottom w:val="0"/>
      <w:divBdr>
        <w:top w:val="none" w:sz="0" w:space="0" w:color="auto"/>
        <w:left w:val="none" w:sz="0" w:space="0" w:color="auto"/>
        <w:bottom w:val="none" w:sz="0" w:space="0" w:color="auto"/>
        <w:right w:val="none" w:sz="0" w:space="0" w:color="auto"/>
      </w:divBdr>
    </w:div>
    <w:div w:id="894045125">
      <w:bodyDiv w:val="1"/>
      <w:marLeft w:val="0"/>
      <w:marRight w:val="0"/>
      <w:marTop w:val="0"/>
      <w:marBottom w:val="0"/>
      <w:divBdr>
        <w:top w:val="none" w:sz="0" w:space="0" w:color="auto"/>
        <w:left w:val="none" w:sz="0" w:space="0" w:color="auto"/>
        <w:bottom w:val="none" w:sz="0" w:space="0" w:color="auto"/>
        <w:right w:val="none" w:sz="0" w:space="0" w:color="auto"/>
      </w:divBdr>
    </w:div>
    <w:div w:id="894392543">
      <w:bodyDiv w:val="1"/>
      <w:marLeft w:val="0"/>
      <w:marRight w:val="0"/>
      <w:marTop w:val="0"/>
      <w:marBottom w:val="0"/>
      <w:divBdr>
        <w:top w:val="none" w:sz="0" w:space="0" w:color="auto"/>
        <w:left w:val="none" w:sz="0" w:space="0" w:color="auto"/>
        <w:bottom w:val="none" w:sz="0" w:space="0" w:color="auto"/>
        <w:right w:val="none" w:sz="0" w:space="0" w:color="auto"/>
      </w:divBdr>
    </w:div>
    <w:div w:id="896938921">
      <w:bodyDiv w:val="1"/>
      <w:marLeft w:val="0"/>
      <w:marRight w:val="0"/>
      <w:marTop w:val="0"/>
      <w:marBottom w:val="0"/>
      <w:divBdr>
        <w:top w:val="none" w:sz="0" w:space="0" w:color="auto"/>
        <w:left w:val="none" w:sz="0" w:space="0" w:color="auto"/>
        <w:bottom w:val="none" w:sz="0" w:space="0" w:color="auto"/>
        <w:right w:val="none" w:sz="0" w:space="0" w:color="auto"/>
      </w:divBdr>
    </w:div>
    <w:div w:id="897277121">
      <w:bodyDiv w:val="1"/>
      <w:marLeft w:val="0"/>
      <w:marRight w:val="0"/>
      <w:marTop w:val="0"/>
      <w:marBottom w:val="0"/>
      <w:divBdr>
        <w:top w:val="none" w:sz="0" w:space="0" w:color="auto"/>
        <w:left w:val="none" w:sz="0" w:space="0" w:color="auto"/>
        <w:bottom w:val="none" w:sz="0" w:space="0" w:color="auto"/>
        <w:right w:val="none" w:sz="0" w:space="0" w:color="auto"/>
      </w:divBdr>
    </w:div>
    <w:div w:id="897471297">
      <w:bodyDiv w:val="1"/>
      <w:marLeft w:val="0"/>
      <w:marRight w:val="0"/>
      <w:marTop w:val="0"/>
      <w:marBottom w:val="0"/>
      <w:divBdr>
        <w:top w:val="none" w:sz="0" w:space="0" w:color="auto"/>
        <w:left w:val="none" w:sz="0" w:space="0" w:color="auto"/>
        <w:bottom w:val="none" w:sz="0" w:space="0" w:color="auto"/>
        <w:right w:val="none" w:sz="0" w:space="0" w:color="auto"/>
      </w:divBdr>
    </w:div>
    <w:div w:id="899442750">
      <w:bodyDiv w:val="1"/>
      <w:marLeft w:val="0"/>
      <w:marRight w:val="0"/>
      <w:marTop w:val="0"/>
      <w:marBottom w:val="0"/>
      <w:divBdr>
        <w:top w:val="none" w:sz="0" w:space="0" w:color="auto"/>
        <w:left w:val="none" w:sz="0" w:space="0" w:color="auto"/>
        <w:bottom w:val="none" w:sz="0" w:space="0" w:color="auto"/>
        <w:right w:val="none" w:sz="0" w:space="0" w:color="auto"/>
      </w:divBdr>
    </w:div>
    <w:div w:id="903217673">
      <w:bodyDiv w:val="1"/>
      <w:marLeft w:val="0"/>
      <w:marRight w:val="0"/>
      <w:marTop w:val="0"/>
      <w:marBottom w:val="0"/>
      <w:divBdr>
        <w:top w:val="none" w:sz="0" w:space="0" w:color="auto"/>
        <w:left w:val="none" w:sz="0" w:space="0" w:color="auto"/>
        <w:bottom w:val="none" w:sz="0" w:space="0" w:color="auto"/>
        <w:right w:val="none" w:sz="0" w:space="0" w:color="auto"/>
      </w:divBdr>
    </w:div>
    <w:div w:id="903637700">
      <w:bodyDiv w:val="1"/>
      <w:marLeft w:val="0"/>
      <w:marRight w:val="0"/>
      <w:marTop w:val="0"/>
      <w:marBottom w:val="0"/>
      <w:divBdr>
        <w:top w:val="none" w:sz="0" w:space="0" w:color="auto"/>
        <w:left w:val="none" w:sz="0" w:space="0" w:color="auto"/>
        <w:bottom w:val="none" w:sz="0" w:space="0" w:color="auto"/>
        <w:right w:val="none" w:sz="0" w:space="0" w:color="auto"/>
      </w:divBdr>
    </w:div>
    <w:div w:id="906496613">
      <w:bodyDiv w:val="1"/>
      <w:marLeft w:val="0"/>
      <w:marRight w:val="0"/>
      <w:marTop w:val="0"/>
      <w:marBottom w:val="0"/>
      <w:divBdr>
        <w:top w:val="none" w:sz="0" w:space="0" w:color="auto"/>
        <w:left w:val="none" w:sz="0" w:space="0" w:color="auto"/>
        <w:bottom w:val="none" w:sz="0" w:space="0" w:color="auto"/>
        <w:right w:val="none" w:sz="0" w:space="0" w:color="auto"/>
      </w:divBdr>
    </w:div>
    <w:div w:id="909653209">
      <w:bodyDiv w:val="1"/>
      <w:marLeft w:val="0"/>
      <w:marRight w:val="0"/>
      <w:marTop w:val="0"/>
      <w:marBottom w:val="0"/>
      <w:divBdr>
        <w:top w:val="none" w:sz="0" w:space="0" w:color="auto"/>
        <w:left w:val="none" w:sz="0" w:space="0" w:color="auto"/>
        <w:bottom w:val="none" w:sz="0" w:space="0" w:color="auto"/>
        <w:right w:val="none" w:sz="0" w:space="0" w:color="auto"/>
      </w:divBdr>
    </w:div>
    <w:div w:id="911741054">
      <w:bodyDiv w:val="1"/>
      <w:marLeft w:val="0"/>
      <w:marRight w:val="0"/>
      <w:marTop w:val="0"/>
      <w:marBottom w:val="0"/>
      <w:divBdr>
        <w:top w:val="none" w:sz="0" w:space="0" w:color="auto"/>
        <w:left w:val="none" w:sz="0" w:space="0" w:color="auto"/>
        <w:bottom w:val="none" w:sz="0" w:space="0" w:color="auto"/>
        <w:right w:val="none" w:sz="0" w:space="0" w:color="auto"/>
      </w:divBdr>
    </w:div>
    <w:div w:id="913200401">
      <w:bodyDiv w:val="1"/>
      <w:marLeft w:val="0"/>
      <w:marRight w:val="0"/>
      <w:marTop w:val="0"/>
      <w:marBottom w:val="0"/>
      <w:divBdr>
        <w:top w:val="none" w:sz="0" w:space="0" w:color="auto"/>
        <w:left w:val="none" w:sz="0" w:space="0" w:color="auto"/>
        <w:bottom w:val="none" w:sz="0" w:space="0" w:color="auto"/>
        <w:right w:val="none" w:sz="0" w:space="0" w:color="auto"/>
      </w:divBdr>
    </w:div>
    <w:div w:id="913318686">
      <w:bodyDiv w:val="1"/>
      <w:marLeft w:val="0"/>
      <w:marRight w:val="0"/>
      <w:marTop w:val="0"/>
      <w:marBottom w:val="0"/>
      <w:divBdr>
        <w:top w:val="none" w:sz="0" w:space="0" w:color="auto"/>
        <w:left w:val="none" w:sz="0" w:space="0" w:color="auto"/>
        <w:bottom w:val="none" w:sz="0" w:space="0" w:color="auto"/>
        <w:right w:val="none" w:sz="0" w:space="0" w:color="auto"/>
      </w:divBdr>
    </w:div>
    <w:div w:id="914821094">
      <w:bodyDiv w:val="1"/>
      <w:marLeft w:val="0"/>
      <w:marRight w:val="0"/>
      <w:marTop w:val="0"/>
      <w:marBottom w:val="0"/>
      <w:divBdr>
        <w:top w:val="none" w:sz="0" w:space="0" w:color="auto"/>
        <w:left w:val="none" w:sz="0" w:space="0" w:color="auto"/>
        <w:bottom w:val="none" w:sz="0" w:space="0" w:color="auto"/>
        <w:right w:val="none" w:sz="0" w:space="0" w:color="auto"/>
      </w:divBdr>
    </w:div>
    <w:div w:id="915671107">
      <w:bodyDiv w:val="1"/>
      <w:marLeft w:val="0"/>
      <w:marRight w:val="0"/>
      <w:marTop w:val="0"/>
      <w:marBottom w:val="0"/>
      <w:divBdr>
        <w:top w:val="none" w:sz="0" w:space="0" w:color="auto"/>
        <w:left w:val="none" w:sz="0" w:space="0" w:color="auto"/>
        <w:bottom w:val="none" w:sz="0" w:space="0" w:color="auto"/>
        <w:right w:val="none" w:sz="0" w:space="0" w:color="auto"/>
      </w:divBdr>
    </w:div>
    <w:div w:id="917788202">
      <w:bodyDiv w:val="1"/>
      <w:marLeft w:val="0"/>
      <w:marRight w:val="0"/>
      <w:marTop w:val="0"/>
      <w:marBottom w:val="0"/>
      <w:divBdr>
        <w:top w:val="none" w:sz="0" w:space="0" w:color="auto"/>
        <w:left w:val="none" w:sz="0" w:space="0" w:color="auto"/>
        <w:bottom w:val="none" w:sz="0" w:space="0" w:color="auto"/>
        <w:right w:val="none" w:sz="0" w:space="0" w:color="auto"/>
      </w:divBdr>
    </w:div>
    <w:div w:id="919601454">
      <w:bodyDiv w:val="1"/>
      <w:marLeft w:val="0"/>
      <w:marRight w:val="0"/>
      <w:marTop w:val="0"/>
      <w:marBottom w:val="0"/>
      <w:divBdr>
        <w:top w:val="none" w:sz="0" w:space="0" w:color="auto"/>
        <w:left w:val="none" w:sz="0" w:space="0" w:color="auto"/>
        <w:bottom w:val="none" w:sz="0" w:space="0" w:color="auto"/>
        <w:right w:val="none" w:sz="0" w:space="0" w:color="auto"/>
      </w:divBdr>
    </w:div>
    <w:div w:id="921108550">
      <w:bodyDiv w:val="1"/>
      <w:marLeft w:val="0"/>
      <w:marRight w:val="0"/>
      <w:marTop w:val="0"/>
      <w:marBottom w:val="0"/>
      <w:divBdr>
        <w:top w:val="none" w:sz="0" w:space="0" w:color="auto"/>
        <w:left w:val="none" w:sz="0" w:space="0" w:color="auto"/>
        <w:bottom w:val="none" w:sz="0" w:space="0" w:color="auto"/>
        <w:right w:val="none" w:sz="0" w:space="0" w:color="auto"/>
      </w:divBdr>
    </w:div>
    <w:div w:id="921989081">
      <w:bodyDiv w:val="1"/>
      <w:marLeft w:val="0"/>
      <w:marRight w:val="0"/>
      <w:marTop w:val="0"/>
      <w:marBottom w:val="0"/>
      <w:divBdr>
        <w:top w:val="none" w:sz="0" w:space="0" w:color="auto"/>
        <w:left w:val="none" w:sz="0" w:space="0" w:color="auto"/>
        <w:bottom w:val="none" w:sz="0" w:space="0" w:color="auto"/>
        <w:right w:val="none" w:sz="0" w:space="0" w:color="auto"/>
      </w:divBdr>
    </w:div>
    <w:div w:id="922185250">
      <w:bodyDiv w:val="1"/>
      <w:marLeft w:val="0"/>
      <w:marRight w:val="0"/>
      <w:marTop w:val="0"/>
      <w:marBottom w:val="0"/>
      <w:divBdr>
        <w:top w:val="none" w:sz="0" w:space="0" w:color="auto"/>
        <w:left w:val="none" w:sz="0" w:space="0" w:color="auto"/>
        <w:bottom w:val="none" w:sz="0" w:space="0" w:color="auto"/>
        <w:right w:val="none" w:sz="0" w:space="0" w:color="auto"/>
      </w:divBdr>
    </w:div>
    <w:div w:id="924652093">
      <w:bodyDiv w:val="1"/>
      <w:marLeft w:val="0"/>
      <w:marRight w:val="0"/>
      <w:marTop w:val="0"/>
      <w:marBottom w:val="0"/>
      <w:divBdr>
        <w:top w:val="none" w:sz="0" w:space="0" w:color="auto"/>
        <w:left w:val="none" w:sz="0" w:space="0" w:color="auto"/>
        <w:bottom w:val="none" w:sz="0" w:space="0" w:color="auto"/>
        <w:right w:val="none" w:sz="0" w:space="0" w:color="auto"/>
      </w:divBdr>
    </w:div>
    <w:div w:id="925040721">
      <w:bodyDiv w:val="1"/>
      <w:marLeft w:val="0"/>
      <w:marRight w:val="0"/>
      <w:marTop w:val="0"/>
      <w:marBottom w:val="0"/>
      <w:divBdr>
        <w:top w:val="none" w:sz="0" w:space="0" w:color="auto"/>
        <w:left w:val="none" w:sz="0" w:space="0" w:color="auto"/>
        <w:bottom w:val="none" w:sz="0" w:space="0" w:color="auto"/>
        <w:right w:val="none" w:sz="0" w:space="0" w:color="auto"/>
      </w:divBdr>
    </w:div>
    <w:div w:id="925653073">
      <w:bodyDiv w:val="1"/>
      <w:marLeft w:val="0"/>
      <w:marRight w:val="0"/>
      <w:marTop w:val="0"/>
      <w:marBottom w:val="0"/>
      <w:divBdr>
        <w:top w:val="none" w:sz="0" w:space="0" w:color="auto"/>
        <w:left w:val="none" w:sz="0" w:space="0" w:color="auto"/>
        <w:bottom w:val="none" w:sz="0" w:space="0" w:color="auto"/>
        <w:right w:val="none" w:sz="0" w:space="0" w:color="auto"/>
      </w:divBdr>
    </w:div>
    <w:div w:id="926185421">
      <w:bodyDiv w:val="1"/>
      <w:marLeft w:val="0"/>
      <w:marRight w:val="0"/>
      <w:marTop w:val="0"/>
      <w:marBottom w:val="0"/>
      <w:divBdr>
        <w:top w:val="none" w:sz="0" w:space="0" w:color="auto"/>
        <w:left w:val="none" w:sz="0" w:space="0" w:color="auto"/>
        <w:bottom w:val="none" w:sz="0" w:space="0" w:color="auto"/>
        <w:right w:val="none" w:sz="0" w:space="0" w:color="auto"/>
      </w:divBdr>
    </w:div>
    <w:div w:id="926965925">
      <w:bodyDiv w:val="1"/>
      <w:marLeft w:val="0"/>
      <w:marRight w:val="0"/>
      <w:marTop w:val="0"/>
      <w:marBottom w:val="0"/>
      <w:divBdr>
        <w:top w:val="none" w:sz="0" w:space="0" w:color="auto"/>
        <w:left w:val="none" w:sz="0" w:space="0" w:color="auto"/>
        <w:bottom w:val="none" w:sz="0" w:space="0" w:color="auto"/>
        <w:right w:val="none" w:sz="0" w:space="0" w:color="auto"/>
      </w:divBdr>
    </w:div>
    <w:div w:id="928077769">
      <w:bodyDiv w:val="1"/>
      <w:marLeft w:val="0"/>
      <w:marRight w:val="0"/>
      <w:marTop w:val="0"/>
      <w:marBottom w:val="0"/>
      <w:divBdr>
        <w:top w:val="none" w:sz="0" w:space="0" w:color="auto"/>
        <w:left w:val="none" w:sz="0" w:space="0" w:color="auto"/>
        <w:bottom w:val="none" w:sz="0" w:space="0" w:color="auto"/>
        <w:right w:val="none" w:sz="0" w:space="0" w:color="auto"/>
      </w:divBdr>
    </w:div>
    <w:div w:id="928393044">
      <w:bodyDiv w:val="1"/>
      <w:marLeft w:val="0"/>
      <w:marRight w:val="0"/>
      <w:marTop w:val="0"/>
      <w:marBottom w:val="0"/>
      <w:divBdr>
        <w:top w:val="none" w:sz="0" w:space="0" w:color="auto"/>
        <w:left w:val="none" w:sz="0" w:space="0" w:color="auto"/>
        <w:bottom w:val="none" w:sz="0" w:space="0" w:color="auto"/>
        <w:right w:val="none" w:sz="0" w:space="0" w:color="auto"/>
      </w:divBdr>
    </w:div>
    <w:div w:id="930431766">
      <w:bodyDiv w:val="1"/>
      <w:marLeft w:val="0"/>
      <w:marRight w:val="0"/>
      <w:marTop w:val="0"/>
      <w:marBottom w:val="0"/>
      <w:divBdr>
        <w:top w:val="none" w:sz="0" w:space="0" w:color="auto"/>
        <w:left w:val="none" w:sz="0" w:space="0" w:color="auto"/>
        <w:bottom w:val="none" w:sz="0" w:space="0" w:color="auto"/>
        <w:right w:val="none" w:sz="0" w:space="0" w:color="auto"/>
      </w:divBdr>
    </w:div>
    <w:div w:id="931820663">
      <w:bodyDiv w:val="1"/>
      <w:marLeft w:val="0"/>
      <w:marRight w:val="0"/>
      <w:marTop w:val="0"/>
      <w:marBottom w:val="0"/>
      <w:divBdr>
        <w:top w:val="none" w:sz="0" w:space="0" w:color="auto"/>
        <w:left w:val="none" w:sz="0" w:space="0" w:color="auto"/>
        <w:bottom w:val="none" w:sz="0" w:space="0" w:color="auto"/>
        <w:right w:val="none" w:sz="0" w:space="0" w:color="auto"/>
      </w:divBdr>
    </w:div>
    <w:div w:id="932589364">
      <w:bodyDiv w:val="1"/>
      <w:marLeft w:val="0"/>
      <w:marRight w:val="0"/>
      <w:marTop w:val="0"/>
      <w:marBottom w:val="0"/>
      <w:divBdr>
        <w:top w:val="none" w:sz="0" w:space="0" w:color="auto"/>
        <w:left w:val="none" w:sz="0" w:space="0" w:color="auto"/>
        <w:bottom w:val="none" w:sz="0" w:space="0" w:color="auto"/>
        <w:right w:val="none" w:sz="0" w:space="0" w:color="auto"/>
      </w:divBdr>
    </w:div>
    <w:div w:id="933322605">
      <w:bodyDiv w:val="1"/>
      <w:marLeft w:val="0"/>
      <w:marRight w:val="0"/>
      <w:marTop w:val="0"/>
      <w:marBottom w:val="0"/>
      <w:divBdr>
        <w:top w:val="none" w:sz="0" w:space="0" w:color="auto"/>
        <w:left w:val="none" w:sz="0" w:space="0" w:color="auto"/>
        <w:bottom w:val="none" w:sz="0" w:space="0" w:color="auto"/>
        <w:right w:val="none" w:sz="0" w:space="0" w:color="auto"/>
      </w:divBdr>
    </w:div>
    <w:div w:id="933518989">
      <w:bodyDiv w:val="1"/>
      <w:marLeft w:val="0"/>
      <w:marRight w:val="0"/>
      <w:marTop w:val="0"/>
      <w:marBottom w:val="0"/>
      <w:divBdr>
        <w:top w:val="none" w:sz="0" w:space="0" w:color="auto"/>
        <w:left w:val="none" w:sz="0" w:space="0" w:color="auto"/>
        <w:bottom w:val="none" w:sz="0" w:space="0" w:color="auto"/>
        <w:right w:val="none" w:sz="0" w:space="0" w:color="auto"/>
      </w:divBdr>
    </w:div>
    <w:div w:id="933900627">
      <w:bodyDiv w:val="1"/>
      <w:marLeft w:val="0"/>
      <w:marRight w:val="0"/>
      <w:marTop w:val="0"/>
      <w:marBottom w:val="0"/>
      <w:divBdr>
        <w:top w:val="none" w:sz="0" w:space="0" w:color="auto"/>
        <w:left w:val="none" w:sz="0" w:space="0" w:color="auto"/>
        <w:bottom w:val="none" w:sz="0" w:space="0" w:color="auto"/>
        <w:right w:val="none" w:sz="0" w:space="0" w:color="auto"/>
      </w:divBdr>
    </w:div>
    <w:div w:id="935141039">
      <w:bodyDiv w:val="1"/>
      <w:marLeft w:val="0"/>
      <w:marRight w:val="0"/>
      <w:marTop w:val="0"/>
      <w:marBottom w:val="0"/>
      <w:divBdr>
        <w:top w:val="none" w:sz="0" w:space="0" w:color="auto"/>
        <w:left w:val="none" w:sz="0" w:space="0" w:color="auto"/>
        <w:bottom w:val="none" w:sz="0" w:space="0" w:color="auto"/>
        <w:right w:val="none" w:sz="0" w:space="0" w:color="auto"/>
      </w:divBdr>
    </w:div>
    <w:div w:id="937522775">
      <w:bodyDiv w:val="1"/>
      <w:marLeft w:val="0"/>
      <w:marRight w:val="0"/>
      <w:marTop w:val="0"/>
      <w:marBottom w:val="0"/>
      <w:divBdr>
        <w:top w:val="none" w:sz="0" w:space="0" w:color="auto"/>
        <w:left w:val="none" w:sz="0" w:space="0" w:color="auto"/>
        <w:bottom w:val="none" w:sz="0" w:space="0" w:color="auto"/>
        <w:right w:val="none" w:sz="0" w:space="0" w:color="auto"/>
      </w:divBdr>
    </w:div>
    <w:div w:id="937910645">
      <w:bodyDiv w:val="1"/>
      <w:marLeft w:val="0"/>
      <w:marRight w:val="0"/>
      <w:marTop w:val="0"/>
      <w:marBottom w:val="0"/>
      <w:divBdr>
        <w:top w:val="none" w:sz="0" w:space="0" w:color="auto"/>
        <w:left w:val="none" w:sz="0" w:space="0" w:color="auto"/>
        <w:bottom w:val="none" w:sz="0" w:space="0" w:color="auto"/>
        <w:right w:val="none" w:sz="0" w:space="0" w:color="auto"/>
      </w:divBdr>
    </w:div>
    <w:div w:id="937980050">
      <w:bodyDiv w:val="1"/>
      <w:marLeft w:val="0"/>
      <w:marRight w:val="0"/>
      <w:marTop w:val="0"/>
      <w:marBottom w:val="0"/>
      <w:divBdr>
        <w:top w:val="none" w:sz="0" w:space="0" w:color="auto"/>
        <w:left w:val="none" w:sz="0" w:space="0" w:color="auto"/>
        <w:bottom w:val="none" w:sz="0" w:space="0" w:color="auto"/>
        <w:right w:val="none" w:sz="0" w:space="0" w:color="auto"/>
      </w:divBdr>
    </w:div>
    <w:div w:id="938025211">
      <w:bodyDiv w:val="1"/>
      <w:marLeft w:val="0"/>
      <w:marRight w:val="0"/>
      <w:marTop w:val="0"/>
      <w:marBottom w:val="0"/>
      <w:divBdr>
        <w:top w:val="none" w:sz="0" w:space="0" w:color="auto"/>
        <w:left w:val="none" w:sz="0" w:space="0" w:color="auto"/>
        <w:bottom w:val="none" w:sz="0" w:space="0" w:color="auto"/>
        <w:right w:val="none" w:sz="0" w:space="0" w:color="auto"/>
      </w:divBdr>
    </w:div>
    <w:div w:id="938832440">
      <w:bodyDiv w:val="1"/>
      <w:marLeft w:val="0"/>
      <w:marRight w:val="0"/>
      <w:marTop w:val="0"/>
      <w:marBottom w:val="0"/>
      <w:divBdr>
        <w:top w:val="none" w:sz="0" w:space="0" w:color="auto"/>
        <w:left w:val="none" w:sz="0" w:space="0" w:color="auto"/>
        <w:bottom w:val="none" w:sz="0" w:space="0" w:color="auto"/>
        <w:right w:val="none" w:sz="0" w:space="0" w:color="auto"/>
      </w:divBdr>
    </w:div>
    <w:div w:id="939600652">
      <w:bodyDiv w:val="1"/>
      <w:marLeft w:val="0"/>
      <w:marRight w:val="0"/>
      <w:marTop w:val="0"/>
      <w:marBottom w:val="0"/>
      <w:divBdr>
        <w:top w:val="none" w:sz="0" w:space="0" w:color="auto"/>
        <w:left w:val="none" w:sz="0" w:space="0" w:color="auto"/>
        <w:bottom w:val="none" w:sz="0" w:space="0" w:color="auto"/>
        <w:right w:val="none" w:sz="0" w:space="0" w:color="auto"/>
      </w:divBdr>
    </w:div>
    <w:div w:id="940840631">
      <w:bodyDiv w:val="1"/>
      <w:marLeft w:val="0"/>
      <w:marRight w:val="0"/>
      <w:marTop w:val="0"/>
      <w:marBottom w:val="0"/>
      <w:divBdr>
        <w:top w:val="none" w:sz="0" w:space="0" w:color="auto"/>
        <w:left w:val="none" w:sz="0" w:space="0" w:color="auto"/>
        <w:bottom w:val="none" w:sz="0" w:space="0" w:color="auto"/>
        <w:right w:val="none" w:sz="0" w:space="0" w:color="auto"/>
      </w:divBdr>
    </w:div>
    <w:div w:id="941496439">
      <w:bodyDiv w:val="1"/>
      <w:marLeft w:val="0"/>
      <w:marRight w:val="0"/>
      <w:marTop w:val="0"/>
      <w:marBottom w:val="0"/>
      <w:divBdr>
        <w:top w:val="none" w:sz="0" w:space="0" w:color="auto"/>
        <w:left w:val="none" w:sz="0" w:space="0" w:color="auto"/>
        <w:bottom w:val="none" w:sz="0" w:space="0" w:color="auto"/>
        <w:right w:val="none" w:sz="0" w:space="0" w:color="auto"/>
      </w:divBdr>
    </w:div>
    <w:div w:id="942491753">
      <w:bodyDiv w:val="1"/>
      <w:marLeft w:val="0"/>
      <w:marRight w:val="0"/>
      <w:marTop w:val="0"/>
      <w:marBottom w:val="0"/>
      <w:divBdr>
        <w:top w:val="none" w:sz="0" w:space="0" w:color="auto"/>
        <w:left w:val="none" w:sz="0" w:space="0" w:color="auto"/>
        <w:bottom w:val="none" w:sz="0" w:space="0" w:color="auto"/>
        <w:right w:val="none" w:sz="0" w:space="0" w:color="auto"/>
      </w:divBdr>
    </w:div>
    <w:div w:id="942760386">
      <w:bodyDiv w:val="1"/>
      <w:marLeft w:val="0"/>
      <w:marRight w:val="0"/>
      <w:marTop w:val="0"/>
      <w:marBottom w:val="0"/>
      <w:divBdr>
        <w:top w:val="none" w:sz="0" w:space="0" w:color="auto"/>
        <w:left w:val="none" w:sz="0" w:space="0" w:color="auto"/>
        <w:bottom w:val="none" w:sz="0" w:space="0" w:color="auto"/>
        <w:right w:val="none" w:sz="0" w:space="0" w:color="auto"/>
      </w:divBdr>
    </w:div>
    <w:div w:id="944071840">
      <w:bodyDiv w:val="1"/>
      <w:marLeft w:val="0"/>
      <w:marRight w:val="0"/>
      <w:marTop w:val="0"/>
      <w:marBottom w:val="0"/>
      <w:divBdr>
        <w:top w:val="none" w:sz="0" w:space="0" w:color="auto"/>
        <w:left w:val="none" w:sz="0" w:space="0" w:color="auto"/>
        <w:bottom w:val="none" w:sz="0" w:space="0" w:color="auto"/>
        <w:right w:val="none" w:sz="0" w:space="0" w:color="auto"/>
      </w:divBdr>
    </w:div>
    <w:div w:id="944732835">
      <w:bodyDiv w:val="1"/>
      <w:marLeft w:val="0"/>
      <w:marRight w:val="0"/>
      <w:marTop w:val="0"/>
      <w:marBottom w:val="0"/>
      <w:divBdr>
        <w:top w:val="none" w:sz="0" w:space="0" w:color="auto"/>
        <w:left w:val="none" w:sz="0" w:space="0" w:color="auto"/>
        <w:bottom w:val="none" w:sz="0" w:space="0" w:color="auto"/>
        <w:right w:val="none" w:sz="0" w:space="0" w:color="auto"/>
      </w:divBdr>
    </w:div>
    <w:div w:id="945186937">
      <w:bodyDiv w:val="1"/>
      <w:marLeft w:val="0"/>
      <w:marRight w:val="0"/>
      <w:marTop w:val="0"/>
      <w:marBottom w:val="0"/>
      <w:divBdr>
        <w:top w:val="none" w:sz="0" w:space="0" w:color="auto"/>
        <w:left w:val="none" w:sz="0" w:space="0" w:color="auto"/>
        <w:bottom w:val="none" w:sz="0" w:space="0" w:color="auto"/>
        <w:right w:val="none" w:sz="0" w:space="0" w:color="auto"/>
      </w:divBdr>
    </w:div>
    <w:div w:id="945230909">
      <w:bodyDiv w:val="1"/>
      <w:marLeft w:val="0"/>
      <w:marRight w:val="0"/>
      <w:marTop w:val="0"/>
      <w:marBottom w:val="0"/>
      <w:divBdr>
        <w:top w:val="none" w:sz="0" w:space="0" w:color="auto"/>
        <w:left w:val="none" w:sz="0" w:space="0" w:color="auto"/>
        <w:bottom w:val="none" w:sz="0" w:space="0" w:color="auto"/>
        <w:right w:val="none" w:sz="0" w:space="0" w:color="auto"/>
      </w:divBdr>
    </w:div>
    <w:div w:id="945691822">
      <w:bodyDiv w:val="1"/>
      <w:marLeft w:val="0"/>
      <w:marRight w:val="0"/>
      <w:marTop w:val="0"/>
      <w:marBottom w:val="0"/>
      <w:divBdr>
        <w:top w:val="none" w:sz="0" w:space="0" w:color="auto"/>
        <w:left w:val="none" w:sz="0" w:space="0" w:color="auto"/>
        <w:bottom w:val="none" w:sz="0" w:space="0" w:color="auto"/>
        <w:right w:val="none" w:sz="0" w:space="0" w:color="auto"/>
      </w:divBdr>
    </w:div>
    <w:div w:id="945892426">
      <w:bodyDiv w:val="1"/>
      <w:marLeft w:val="0"/>
      <w:marRight w:val="0"/>
      <w:marTop w:val="0"/>
      <w:marBottom w:val="0"/>
      <w:divBdr>
        <w:top w:val="none" w:sz="0" w:space="0" w:color="auto"/>
        <w:left w:val="none" w:sz="0" w:space="0" w:color="auto"/>
        <w:bottom w:val="none" w:sz="0" w:space="0" w:color="auto"/>
        <w:right w:val="none" w:sz="0" w:space="0" w:color="auto"/>
      </w:divBdr>
    </w:div>
    <w:div w:id="947469942">
      <w:bodyDiv w:val="1"/>
      <w:marLeft w:val="0"/>
      <w:marRight w:val="0"/>
      <w:marTop w:val="0"/>
      <w:marBottom w:val="0"/>
      <w:divBdr>
        <w:top w:val="none" w:sz="0" w:space="0" w:color="auto"/>
        <w:left w:val="none" w:sz="0" w:space="0" w:color="auto"/>
        <w:bottom w:val="none" w:sz="0" w:space="0" w:color="auto"/>
        <w:right w:val="none" w:sz="0" w:space="0" w:color="auto"/>
      </w:divBdr>
    </w:div>
    <w:div w:id="950085318">
      <w:bodyDiv w:val="1"/>
      <w:marLeft w:val="0"/>
      <w:marRight w:val="0"/>
      <w:marTop w:val="0"/>
      <w:marBottom w:val="0"/>
      <w:divBdr>
        <w:top w:val="none" w:sz="0" w:space="0" w:color="auto"/>
        <w:left w:val="none" w:sz="0" w:space="0" w:color="auto"/>
        <w:bottom w:val="none" w:sz="0" w:space="0" w:color="auto"/>
        <w:right w:val="none" w:sz="0" w:space="0" w:color="auto"/>
      </w:divBdr>
    </w:div>
    <w:div w:id="951933268">
      <w:bodyDiv w:val="1"/>
      <w:marLeft w:val="0"/>
      <w:marRight w:val="0"/>
      <w:marTop w:val="0"/>
      <w:marBottom w:val="0"/>
      <w:divBdr>
        <w:top w:val="none" w:sz="0" w:space="0" w:color="auto"/>
        <w:left w:val="none" w:sz="0" w:space="0" w:color="auto"/>
        <w:bottom w:val="none" w:sz="0" w:space="0" w:color="auto"/>
        <w:right w:val="none" w:sz="0" w:space="0" w:color="auto"/>
      </w:divBdr>
    </w:div>
    <w:div w:id="953708558">
      <w:bodyDiv w:val="1"/>
      <w:marLeft w:val="0"/>
      <w:marRight w:val="0"/>
      <w:marTop w:val="0"/>
      <w:marBottom w:val="0"/>
      <w:divBdr>
        <w:top w:val="none" w:sz="0" w:space="0" w:color="auto"/>
        <w:left w:val="none" w:sz="0" w:space="0" w:color="auto"/>
        <w:bottom w:val="none" w:sz="0" w:space="0" w:color="auto"/>
        <w:right w:val="none" w:sz="0" w:space="0" w:color="auto"/>
      </w:divBdr>
    </w:div>
    <w:div w:id="954486972">
      <w:bodyDiv w:val="1"/>
      <w:marLeft w:val="0"/>
      <w:marRight w:val="0"/>
      <w:marTop w:val="0"/>
      <w:marBottom w:val="0"/>
      <w:divBdr>
        <w:top w:val="none" w:sz="0" w:space="0" w:color="auto"/>
        <w:left w:val="none" w:sz="0" w:space="0" w:color="auto"/>
        <w:bottom w:val="none" w:sz="0" w:space="0" w:color="auto"/>
        <w:right w:val="none" w:sz="0" w:space="0" w:color="auto"/>
      </w:divBdr>
    </w:div>
    <w:div w:id="954874213">
      <w:bodyDiv w:val="1"/>
      <w:marLeft w:val="0"/>
      <w:marRight w:val="0"/>
      <w:marTop w:val="0"/>
      <w:marBottom w:val="0"/>
      <w:divBdr>
        <w:top w:val="none" w:sz="0" w:space="0" w:color="auto"/>
        <w:left w:val="none" w:sz="0" w:space="0" w:color="auto"/>
        <w:bottom w:val="none" w:sz="0" w:space="0" w:color="auto"/>
        <w:right w:val="none" w:sz="0" w:space="0" w:color="auto"/>
      </w:divBdr>
    </w:div>
    <w:div w:id="955678718">
      <w:bodyDiv w:val="1"/>
      <w:marLeft w:val="0"/>
      <w:marRight w:val="0"/>
      <w:marTop w:val="0"/>
      <w:marBottom w:val="0"/>
      <w:divBdr>
        <w:top w:val="none" w:sz="0" w:space="0" w:color="auto"/>
        <w:left w:val="none" w:sz="0" w:space="0" w:color="auto"/>
        <w:bottom w:val="none" w:sz="0" w:space="0" w:color="auto"/>
        <w:right w:val="none" w:sz="0" w:space="0" w:color="auto"/>
      </w:divBdr>
    </w:div>
    <w:div w:id="956065758">
      <w:bodyDiv w:val="1"/>
      <w:marLeft w:val="0"/>
      <w:marRight w:val="0"/>
      <w:marTop w:val="0"/>
      <w:marBottom w:val="0"/>
      <w:divBdr>
        <w:top w:val="none" w:sz="0" w:space="0" w:color="auto"/>
        <w:left w:val="none" w:sz="0" w:space="0" w:color="auto"/>
        <w:bottom w:val="none" w:sz="0" w:space="0" w:color="auto"/>
        <w:right w:val="none" w:sz="0" w:space="0" w:color="auto"/>
      </w:divBdr>
    </w:div>
    <w:div w:id="956913322">
      <w:bodyDiv w:val="1"/>
      <w:marLeft w:val="0"/>
      <w:marRight w:val="0"/>
      <w:marTop w:val="0"/>
      <w:marBottom w:val="0"/>
      <w:divBdr>
        <w:top w:val="none" w:sz="0" w:space="0" w:color="auto"/>
        <w:left w:val="none" w:sz="0" w:space="0" w:color="auto"/>
        <w:bottom w:val="none" w:sz="0" w:space="0" w:color="auto"/>
        <w:right w:val="none" w:sz="0" w:space="0" w:color="auto"/>
      </w:divBdr>
    </w:div>
    <w:div w:id="958100130">
      <w:bodyDiv w:val="1"/>
      <w:marLeft w:val="0"/>
      <w:marRight w:val="0"/>
      <w:marTop w:val="0"/>
      <w:marBottom w:val="0"/>
      <w:divBdr>
        <w:top w:val="none" w:sz="0" w:space="0" w:color="auto"/>
        <w:left w:val="none" w:sz="0" w:space="0" w:color="auto"/>
        <w:bottom w:val="none" w:sz="0" w:space="0" w:color="auto"/>
        <w:right w:val="none" w:sz="0" w:space="0" w:color="auto"/>
      </w:divBdr>
      <w:divsChild>
        <w:div w:id="744569441">
          <w:marLeft w:val="0"/>
          <w:marRight w:val="0"/>
          <w:marTop w:val="0"/>
          <w:marBottom w:val="0"/>
          <w:divBdr>
            <w:top w:val="none" w:sz="0" w:space="0" w:color="auto"/>
            <w:left w:val="none" w:sz="0" w:space="0" w:color="auto"/>
            <w:bottom w:val="none" w:sz="0" w:space="0" w:color="auto"/>
            <w:right w:val="none" w:sz="0" w:space="0" w:color="auto"/>
          </w:divBdr>
        </w:div>
        <w:div w:id="826362033">
          <w:marLeft w:val="0"/>
          <w:marRight w:val="0"/>
          <w:marTop w:val="0"/>
          <w:marBottom w:val="0"/>
          <w:divBdr>
            <w:top w:val="none" w:sz="0" w:space="0" w:color="auto"/>
            <w:left w:val="none" w:sz="0" w:space="0" w:color="auto"/>
            <w:bottom w:val="none" w:sz="0" w:space="0" w:color="auto"/>
            <w:right w:val="none" w:sz="0" w:space="0" w:color="auto"/>
          </w:divBdr>
        </w:div>
        <w:div w:id="1013611270">
          <w:marLeft w:val="0"/>
          <w:marRight w:val="0"/>
          <w:marTop w:val="0"/>
          <w:marBottom w:val="0"/>
          <w:divBdr>
            <w:top w:val="none" w:sz="0" w:space="0" w:color="auto"/>
            <w:left w:val="none" w:sz="0" w:space="0" w:color="auto"/>
            <w:bottom w:val="none" w:sz="0" w:space="0" w:color="auto"/>
            <w:right w:val="none" w:sz="0" w:space="0" w:color="auto"/>
          </w:divBdr>
        </w:div>
        <w:div w:id="1634678285">
          <w:marLeft w:val="0"/>
          <w:marRight w:val="0"/>
          <w:marTop w:val="0"/>
          <w:marBottom w:val="0"/>
          <w:divBdr>
            <w:top w:val="none" w:sz="0" w:space="0" w:color="auto"/>
            <w:left w:val="none" w:sz="0" w:space="0" w:color="auto"/>
            <w:bottom w:val="none" w:sz="0" w:space="0" w:color="auto"/>
            <w:right w:val="none" w:sz="0" w:space="0" w:color="auto"/>
          </w:divBdr>
        </w:div>
      </w:divsChild>
    </w:div>
    <w:div w:id="960307863">
      <w:bodyDiv w:val="1"/>
      <w:marLeft w:val="0"/>
      <w:marRight w:val="0"/>
      <w:marTop w:val="0"/>
      <w:marBottom w:val="0"/>
      <w:divBdr>
        <w:top w:val="none" w:sz="0" w:space="0" w:color="auto"/>
        <w:left w:val="none" w:sz="0" w:space="0" w:color="auto"/>
        <w:bottom w:val="none" w:sz="0" w:space="0" w:color="auto"/>
        <w:right w:val="none" w:sz="0" w:space="0" w:color="auto"/>
      </w:divBdr>
    </w:div>
    <w:div w:id="961767139">
      <w:bodyDiv w:val="1"/>
      <w:marLeft w:val="0"/>
      <w:marRight w:val="0"/>
      <w:marTop w:val="0"/>
      <w:marBottom w:val="0"/>
      <w:divBdr>
        <w:top w:val="none" w:sz="0" w:space="0" w:color="auto"/>
        <w:left w:val="none" w:sz="0" w:space="0" w:color="auto"/>
        <w:bottom w:val="none" w:sz="0" w:space="0" w:color="auto"/>
        <w:right w:val="none" w:sz="0" w:space="0" w:color="auto"/>
      </w:divBdr>
    </w:div>
    <w:div w:id="965161470">
      <w:bodyDiv w:val="1"/>
      <w:marLeft w:val="0"/>
      <w:marRight w:val="0"/>
      <w:marTop w:val="0"/>
      <w:marBottom w:val="0"/>
      <w:divBdr>
        <w:top w:val="none" w:sz="0" w:space="0" w:color="auto"/>
        <w:left w:val="none" w:sz="0" w:space="0" w:color="auto"/>
        <w:bottom w:val="none" w:sz="0" w:space="0" w:color="auto"/>
        <w:right w:val="none" w:sz="0" w:space="0" w:color="auto"/>
      </w:divBdr>
    </w:div>
    <w:div w:id="965355361">
      <w:bodyDiv w:val="1"/>
      <w:marLeft w:val="0"/>
      <w:marRight w:val="0"/>
      <w:marTop w:val="0"/>
      <w:marBottom w:val="0"/>
      <w:divBdr>
        <w:top w:val="none" w:sz="0" w:space="0" w:color="auto"/>
        <w:left w:val="none" w:sz="0" w:space="0" w:color="auto"/>
        <w:bottom w:val="none" w:sz="0" w:space="0" w:color="auto"/>
        <w:right w:val="none" w:sz="0" w:space="0" w:color="auto"/>
      </w:divBdr>
    </w:div>
    <w:div w:id="965738701">
      <w:bodyDiv w:val="1"/>
      <w:marLeft w:val="0"/>
      <w:marRight w:val="0"/>
      <w:marTop w:val="0"/>
      <w:marBottom w:val="0"/>
      <w:divBdr>
        <w:top w:val="none" w:sz="0" w:space="0" w:color="auto"/>
        <w:left w:val="none" w:sz="0" w:space="0" w:color="auto"/>
        <w:bottom w:val="none" w:sz="0" w:space="0" w:color="auto"/>
        <w:right w:val="none" w:sz="0" w:space="0" w:color="auto"/>
      </w:divBdr>
    </w:div>
    <w:div w:id="966278562">
      <w:bodyDiv w:val="1"/>
      <w:marLeft w:val="0"/>
      <w:marRight w:val="0"/>
      <w:marTop w:val="0"/>
      <w:marBottom w:val="0"/>
      <w:divBdr>
        <w:top w:val="none" w:sz="0" w:space="0" w:color="auto"/>
        <w:left w:val="none" w:sz="0" w:space="0" w:color="auto"/>
        <w:bottom w:val="none" w:sz="0" w:space="0" w:color="auto"/>
        <w:right w:val="none" w:sz="0" w:space="0" w:color="auto"/>
      </w:divBdr>
    </w:div>
    <w:div w:id="967009730">
      <w:bodyDiv w:val="1"/>
      <w:marLeft w:val="0"/>
      <w:marRight w:val="0"/>
      <w:marTop w:val="0"/>
      <w:marBottom w:val="0"/>
      <w:divBdr>
        <w:top w:val="none" w:sz="0" w:space="0" w:color="auto"/>
        <w:left w:val="none" w:sz="0" w:space="0" w:color="auto"/>
        <w:bottom w:val="none" w:sz="0" w:space="0" w:color="auto"/>
        <w:right w:val="none" w:sz="0" w:space="0" w:color="auto"/>
      </w:divBdr>
    </w:div>
    <w:div w:id="967711427">
      <w:bodyDiv w:val="1"/>
      <w:marLeft w:val="0"/>
      <w:marRight w:val="0"/>
      <w:marTop w:val="0"/>
      <w:marBottom w:val="0"/>
      <w:divBdr>
        <w:top w:val="none" w:sz="0" w:space="0" w:color="auto"/>
        <w:left w:val="none" w:sz="0" w:space="0" w:color="auto"/>
        <w:bottom w:val="none" w:sz="0" w:space="0" w:color="auto"/>
        <w:right w:val="none" w:sz="0" w:space="0" w:color="auto"/>
      </w:divBdr>
    </w:div>
    <w:div w:id="967780797">
      <w:bodyDiv w:val="1"/>
      <w:marLeft w:val="0"/>
      <w:marRight w:val="0"/>
      <w:marTop w:val="0"/>
      <w:marBottom w:val="0"/>
      <w:divBdr>
        <w:top w:val="none" w:sz="0" w:space="0" w:color="auto"/>
        <w:left w:val="none" w:sz="0" w:space="0" w:color="auto"/>
        <w:bottom w:val="none" w:sz="0" w:space="0" w:color="auto"/>
        <w:right w:val="none" w:sz="0" w:space="0" w:color="auto"/>
      </w:divBdr>
    </w:div>
    <w:div w:id="969634428">
      <w:bodyDiv w:val="1"/>
      <w:marLeft w:val="0"/>
      <w:marRight w:val="0"/>
      <w:marTop w:val="0"/>
      <w:marBottom w:val="0"/>
      <w:divBdr>
        <w:top w:val="none" w:sz="0" w:space="0" w:color="auto"/>
        <w:left w:val="none" w:sz="0" w:space="0" w:color="auto"/>
        <w:bottom w:val="none" w:sz="0" w:space="0" w:color="auto"/>
        <w:right w:val="none" w:sz="0" w:space="0" w:color="auto"/>
      </w:divBdr>
    </w:div>
    <w:div w:id="970867273">
      <w:bodyDiv w:val="1"/>
      <w:marLeft w:val="0"/>
      <w:marRight w:val="0"/>
      <w:marTop w:val="0"/>
      <w:marBottom w:val="0"/>
      <w:divBdr>
        <w:top w:val="none" w:sz="0" w:space="0" w:color="auto"/>
        <w:left w:val="none" w:sz="0" w:space="0" w:color="auto"/>
        <w:bottom w:val="none" w:sz="0" w:space="0" w:color="auto"/>
        <w:right w:val="none" w:sz="0" w:space="0" w:color="auto"/>
      </w:divBdr>
    </w:div>
    <w:div w:id="973945676">
      <w:bodyDiv w:val="1"/>
      <w:marLeft w:val="0"/>
      <w:marRight w:val="0"/>
      <w:marTop w:val="0"/>
      <w:marBottom w:val="0"/>
      <w:divBdr>
        <w:top w:val="none" w:sz="0" w:space="0" w:color="auto"/>
        <w:left w:val="none" w:sz="0" w:space="0" w:color="auto"/>
        <w:bottom w:val="none" w:sz="0" w:space="0" w:color="auto"/>
        <w:right w:val="none" w:sz="0" w:space="0" w:color="auto"/>
      </w:divBdr>
    </w:div>
    <w:div w:id="975110973">
      <w:bodyDiv w:val="1"/>
      <w:marLeft w:val="0"/>
      <w:marRight w:val="0"/>
      <w:marTop w:val="0"/>
      <w:marBottom w:val="0"/>
      <w:divBdr>
        <w:top w:val="none" w:sz="0" w:space="0" w:color="auto"/>
        <w:left w:val="none" w:sz="0" w:space="0" w:color="auto"/>
        <w:bottom w:val="none" w:sz="0" w:space="0" w:color="auto"/>
        <w:right w:val="none" w:sz="0" w:space="0" w:color="auto"/>
      </w:divBdr>
    </w:div>
    <w:div w:id="975376399">
      <w:bodyDiv w:val="1"/>
      <w:marLeft w:val="0"/>
      <w:marRight w:val="0"/>
      <w:marTop w:val="0"/>
      <w:marBottom w:val="0"/>
      <w:divBdr>
        <w:top w:val="none" w:sz="0" w:space="0" w:color="auto"/>
        <w:left w:val="none" w:sz="0" w:space="0" w:color="auto"/>
        <w:bottom w:val="none" w:sz="0" w:space="0" w:color="auto"/>
        <w:right w:val="none" w:sz="0" w:space="0" w:color="auto"/>
      </w:divBdr>
    </w:div>
    <w:div w:id="976302516">
      <w:bodyDiv w:val="1"/>
      <w:marLeft w:val="0"/>
      <w:marRight w:val="0"/>
      <w:marTop w:val="0"/>
      <w:marBottom w:val="0"/>
      <w:divBdr>
        <w:top w:val="none" w:sz="0" w:space="0" w:color="auto"/>
        <w:left w:val="none" w:sz="0" w:space="0" w:color="auto"/>
        <w:bottom w:val="none" w:sz="0" w:space="0" w:color="auto"/>
        <w:right w:val="none" w:sz="0" w:space="0" w:color="auto"/>
      </w:divBdr>
    </w:div>
    <w:div w:id="978878270">
      <w:bodyDiv w:val="1"/>
      <w:marLeft w:val="0"/>
      <w:marRight w:val="0"/>
      <w:marTop w:val="0"/>
      <w:marBottom w:val="0"/>
      <w:divBdr>
        <w:top w:val="none" w:sz="0" w:space="0" w:color="auto"/>
        <w:left w:val="none" w:sz="0" w:space="0" w:color="auto"/>
        <w:bottom w:val="none" w:sz="0" w:space="0" w:color="auto"/>
        <w:right w:val="none" w:sz="0" w:space="0" w:color="auto"/>
      </w:divBdr>
    </w:div>
    <w:div w:id="979044267">
      <w:bodyDiv w:val="1"/>
      <w:marLeft w:val="0"/>
      <w:marRight w:val="0"/>
      <w:marTop w:val="0"/>
      <w:marBottom w:val="0"/>
      <w:divBdr>
        <w:top w:val="none" w:sz="0" w:space="0" w:color="auto"/>
        <w:left w:val="none" w:sz="0" w:space="0" w:color="auto"/>
        <w:bottom w:val="none" w:sz="0" w:space="0" w:color="auto"/>
        <w:right w:val="none" w:sz="0" w:space="0" w:color="auto"/>
      </w:divBdr>
    </w:div>
    <w:div w:id="979504334">
      <w:bodyDiv w:val="1"/>
      <w:marLeft w:val="0"/>
      <w:marRight w:val="0"/>
      <w:marTop w:val="0"/>
      <w:marBottom w:val="0"/>
      <w:divBdr>
        <w:top w:val="none" w:sz="0" w:space="0" w:color="auto"/>
        <w:left w:val="none" w:sz="0" w:space="0" w:color="auto"/>
        <w:bottom w:val="none" w:sz="0" w:space="0" w:color="auto"/>
        <w:right w:val="none" w:sz="0" w:space="0" w:color="auto"/>
      </w:divBdr>
    </w:div>
    <w:div w:id="981277433">
      <w:bodyDiv w:val="1"/>
      <w:marLeft w:val="0"/>
      <w:marRight w:val="0"/>
      <w:marTop w:val="0"/>
      <w:marBottom w:val="0"/>
      <w:divBdr>
        <w:top w:val="none" w:sz="0" w:space="0" w:color="auto"/>
        <w:left w:val="none" w:sz="0" w:space="0" w:color="auto"/>
        <w:bottom w:val="none" w:sz="0" w:space="0" w:color="auto"/>
        <w:right w:val="none" w:sz="0" w:space="0" w:color="auto"/>
      </w:divBdr>
    </w:div>
    <w:div w:id="983001083">
      <w:bodyDiv w:val="1"/>
      <w:marLeft w:val="0"/>
      <w:marRight w:val="0"/>
      <w:marTop w:val="0"/>
      <w:marBottom w:val="0"/>
      <w:divBdr>
        <w:top w:val="none" w:sz="0" w:space="0" w:color="auto"/>
        <w:left w:val="none" w:sz="0" w:space="0" w:color="auto"/>
        <w:bottom w:val="none" w:sz="0" w:space="0" w:color="auto"/>
        <w:right w:val="none" w:sz="0" w:space="0" w:color="auto"/>
      </w:divBdr>
    </w:div>
    <w:div w:id="984163543">
      <w:bodyDiv w:val="1"/>
      <w:marLeft w:val="0"/>
      <w:marRight w:val="0"/>
      <w:marTop w:val="0"/>
      <w:marBottom w:val="0"/>
      <w:divBdr>
        <w:top w:val="none" w:sz="0" w:space="0" w:color="auto"/>
        <w:left w:val="none" w:sz="0" w:space="0" w:color="auto"/>
        <w:bottom w:val="none" w:sz="0" w:space="0" w:color="auto"/>
        <w:right w:val="none" w:sz="0" w:space="0" w:color="auto"/>
      </w:divBdr>
    </w:div>
    <w:div w:id="985475407">
      <w:bodyDiv w:val="1"/>
      <w:marLeft w:val="0"/>
      <w:marRight w:val="0"/>
      <w:marTop w:val="0"/>
      <w:marBottom w:val="0"/>
      <w:divBdr>
        <w:top w:val="none" w:sz="0" w:space="0" w:color="auto"/>
        <w:left w:val="none" w:sz="0" w:space="0" w:color="auto"/>
        <w:bottom w:val="none" w:sz="0" w:space="0" w:color="auto"/>
        <w:right w:val="none" w:sz="0" w:space="0" w:color="auto"/>
      </w:divBdr>
    </w:div>
    <w:div w:id="986742319">
      <w:bodyDiv w:val="1"/>
      <w:marLeft w:val="0"/>
      <w:marRight w:val="0"/>
      <w:marTop w:val="0"/>
      <w:marBottom w:val="0"/>
      <w:divBdr>
        <w:top w:val="none" w:sz="0" w:space="0" w:color="auto"/>
        <w:left w:val="none" w:sz="0" w:space="0" w:color="auto"/>
        <w:bottom w:val="none" w:sz="0" w:space="0" w:color="auto"/>
        <w:right w:val="none" w:sz="0" w:space="0" w:color="auto"/>
      </w:divBdr>
    </w:div>
    <w:div w:id="986930820">
      <w:bodyDiv w:val="1"/>
      <w:marLeft w:val="0"/>
      <w:marRight w:val="0"/>
      <w:marTop w:val="0"/>
      <w:marBottom w:val="0"/>
      <w:divBdr>
        <w:top w:val="none" w:sz="0" w:space="0" w:color="auto"/>
        <w:left w:val="none" w:sz="0" w:space="0" w:color="auto"/>
        <w:bottom w:val="none" w:sz="0" w:space="0" w:color="auto"/>
        <w:right w:val="none" w:sz="0" w:space="0" w:color="auto"/>
      </w:divBdr>
    </w:div>
    <w:div w:id="988024779">
      <w:bodyDiv w:val="1"/>
      <w:marLeft w:val="0"/>
      <w:marRight w:val="0"/>
      <w:marTop w:val="0"/>
      <w:marBottom w:val="0"/>
      <w:divBdr>
        <w:top w:val="none" w:sz="0" w:space="0" w:color="auto"/>
        <w:left w:val="none" w:sz="0" w:space="0" w:color="auto"/>
        <w:bottom w:val="none" w:sz="0" w:space="0" w:color="auto"/>
        <w:right w:val="none" w:sz="0" w:space="0" w:color="auto"/>
      </w:divBdr>
    </w:div>
    <w:div w:id="988165897">
      <w:bodyDiv w:val="1"/>
      <w:marLeft w:val="0"/>
      <w:marRight w:val="0"/>
      <w:marTop w:val="0"/>
      <w:marBottom w:val="0"/>
      <w:divBdr>
        <w:top w:val="none" w:sz="0" w:space="0" w:color="auto"/>
        <w:left w:val="none" w:sz="0" w:space="0" w:color="auto"/>
        <w:bottom w:val="none" w:sz="0" w:space="0" w:color="auto"/>
        <w:right w:val="none" w:sz="0" w:space="0" w:color="auto"/>
      </w:divBdr>
    </w:div>
    <w:div w:id="991105246">
      <w:bodyDiv w:val="1"/>
      <w:marLeft w:val="0"/>
      <w:marRight w:val="0"/>
      <w:marTop w:val="0"/>
      <w:marBottom w:val="0"/>
      <w:divBdr>
        <w:top w:val="none" w:sz="0" w:space="0" w:color="auto"/>
        <w:left w:val="none" w:sz="0" w:space="0" w:color="auto"/>
        <w:bottom w:val="none" w:sz="0" w:space="0" w:color="auto"/>
        <w:right w:val="none" w:sz="0" w:space="0" w:color="auto"/>
      </w:divBdr>
    </w:div>
    <w:div w:id="991249631">
      <w:bodyDiv w:val="1"/>
      <w:marLeft w:val="0"/>
      <w:marRight w:val="0"/>
      <w:marTop w:val="0"/>
      <w:marBottom w:val="0"/>
      <w:divBdr>
        <w:top w:val="none" w:sz="0" w:space="0" w:color="auto"/>
        <w:left w:val="none" w:sz="0" w:space="0" w:color="auto"/>
        <w:bottom w:val="none" w:sz="0" w:space="0" w:color="auto"/>
        <w:right w:val="none" w:sz="0" w:space="0" w:color="auto"/>
      </w:divBdr>
    </w:div>
    <w:div w:id="994184280">
      <w:bodyDiv w:val="1"/>
      <w:marLeft w:val="0"/>
      <w:marRight w:val="0"/>
      <w:marTop w:val="0"/>
      <w:marBottom w:val="0"/>
      <w:divBdr>
        <w:top w:val="none" w:sz="0" w:space="0" w:color="auto"/>
        <w:left w:val="none" w:sz="0" w:space="0" w:color="auto"/>
        <w:bottom w:val="none" w:sz="0" w:space="0" w:color="auto"/>
        <w:right w:val="none" w:sz="0" w:space="0" w:color="auto"/>
      </w:divBdr>
    </w:div>
    <w:div w:id="996156001">
      <w:bodyDiv w:val="1"/>
      <w:marLeft w:val="0"/>
      <w:marRight w:val="0"/>
      <w:marTop w:val="0"/>
      <w:marBottom w:val="0"/>
      <w:divBdr>
        <w:top w:val="none" w:sz="0" w:space="0" w:color="auto"/>
        <w:left w:val="none" w:sz="0" w:space="0" w:color="auto"/>
        <w:bottom w:val="none" w:sz="0" w:space="0" w:color="auto"/>
        <w:right w:val="none" w:sz="0" w:space="0" w:color="auto"/>
      </w:divBdr>
    </w:div>
    <w:div w:id="999502700">
      <w:bodyDiv w:val="1"/>
      <w:marLeft w:val="0"/>
      <w:marRight w:val="0"/>
      <w:marTop w:val="0"/>
      <w:marBottom w:val="0"/>
      <w:divBdr>
        <w:top w:val="none" w:sz="0" w:space="0" w:color="auto"/>
        <w:left w:val="none" w:sz="0" w:space="0" w:color="auto"/>
        <w:bottom w:val="none" w:sz="0" w:space="0" w:color="auto"/>
        <w:right w:val="none" w:sz="0" w:space="0" w:color="auto"/>
      </w:divBdr>
    </w:div>
    <w:div w:id="1000691685">
      <w:bodyDiv w:val="1"/>
      <w:marLeft w:val="0"/>
      <w:marRight w:val="0"/>
      <w:marTop w:val="0"/>
      <w:marBottom w:val="0"/>
      <w:divBdr>
        <w:top w:val="none" w:sz="0" w:space="0" w:color="auto"/>
        <w:left w:val="none" w:sz="0" w:space="0" w:color="auto"/>
        <w:bottom w:val="none" w:sz="0" w:space="0" w:color="auto"/>
        <w:right w:val="none" w:sz="0" w:space="0" w:color="auto"/>
      </w:divBdr>
    </w:div>
    <w:div w:id="1001348246">
      <w:bodyDiv w:val="1"/>
      <w:marLeft w:val="0"/>
      <w:marRight w:val="0"/>
      <w:marTop w:val="0"/>
      <w:marBottom w:val="0"/>
      <w:divBdr>
        <w:top w:val="none" w:sz="0" w:space="0" w:color="auto"/>
        <w:left w:val="none" w:sz="0" w:space="0" w:color="auto"/>
        <w:bottom w:val="none" w:sz="0" w:space="0" w:color="auto"/>
        <w:right w:val="none" w:sz="0" w:space="0" w:color="auto"/>
      </w:divBdr>
    </w:div>
    <w:div w:id="1001591441">
      <w:bodyDiv w:val="1"/>
      <w:marLeft w:val="0"/>
      <w:marRight w:val="0"/>
      <w:marTop w:val="0"/>
      <w:marBottom w:val="0"/>
      <w:divBdr>
        <w:top w:val="none" w:sz="0" w:space="0" w:color="auto"/>
        <w:left w:val="none" w:sz="0" w:space="0" w:color="auto"/>
        <w:bottom w:val="none" w:sz="0" w:space="0" w:color="auto"/>
        <w:right w:val="none" w:sz="0" w:space="0" w:color="auto"/>
      </w:divBdr>
    </w:div>
    <w:div w:id="1001854263">
      <w:bodyDiv w:val="1"/>
      <w:marLeft w:val="0"/>
      <w:marRight w:val="0"/>
      <w:marTop w:val="0"/>
      <w:marBottom w:val="0"/>
      <w:divBdr>
        <w:top w:val="none" w:sz="0" w:space="0" w:color="auto"/>
        <w:left w:val="none" w:sz="0" w:space="0" w:color="auto"/>
        <w:bottom w:val="none" w:sz="0" w:space="0" w:color="auto"/>
        <w:right w:val="none" w:sz="0" w:space="0" w:color="auto"/>
      </w:divBdr>
    </w:div>
    <w:div w:id="1002008312">
      <w:bodyDiv w:val="1"/>
      <w:marLeft w:val="0"/>
      <w:marRight w:val="0"/>
      <w:marTop w:val="0"/>
      <w:marBottom w:val="0"/>
      <w:divBdr>
        <w:top w:val="none" w:sz="0" w:space="0" w:color="auto"/>
        <w:left w:val="none" w:sz="0" w:space="0" w:color="auto"/>
        <w:bottom w:val="none" w:sz="0" w:space="0" w:color="auto"/>
        <w:right w:val="none" w:sz="0" w:space="0" w:color="auto"/>
      </w:divBdr>
    </w:div>
    <w:div w:id="1003045886">
      <w:bodyDiv w:val="1"/>
      <w:marLeft w:val="0"/>
      <w:marRight w:val="0"/>
      <w:marTop w:val="0"/>
      <w:marBottom w:val="0"/>
      <w:divBdr>
        <w:top w:val="none" w:sz="0" w:space="0" w:color="auto"/>
        <w:left w:val="none" w:sz="0" w:space="0" w:color="auto"/>
        <w:bottom w:val="none" w:sz="0" w:space="0" w:color="auto"/>
        <w:right w:val="none" w:sz="0" w:space="0" w:color="auto"/>
      </w:divBdr>
    </w:div>
    <w:div w:id="1003822987">
      <w:bodyDiv w:val="1"/>
      <w:marLeft w:val="0"/>
      <w:marRight w:val="0"/>
      <w:marTop w:val="0"/>
      <w:marBottom w:val="0"/>
      <w:divBdr>
        <w:top w:val="none" w:sz="0" w:space="0" w:color="auto"/>
        <w:left w:val="none" w:sz="0" w:space="0" w:color="auto"/>
        <w:bottom w:val="none" w:sz="0" w:space="0" w:color="auto"/>
        <w:right w:val="none" w:sz="0" w:space="0" w:color="auto"/>
      </w:divBdr>
    </w:div>
    <w:div w:id="1006249707">
      <w:bodyDiv w:val="1"/>
      <w:marLeft w:val="0"/>
      <w:marRight w:val="0"/>
      <w:marTop w:val="0"/>
      <w:marBottom w:val="0"/>
      <w:divBdr>
        <w:top w:val="none" w:sz="0" w:space="0" w:color="auto"/>
        <w:left w:val="none" w:sz="0" w:space="0" w:color="auto"/>
        <w:bottom w:val="none" w:sz="0" w:space="0" w:color="auto"/>
        <w:right w:val="none" w:sz="0" w:space="0" w:color="auto"/>
      </w:divBdr>
    </w:div>
    <w:div w:id="1007438244">
      <w:bodyDiv w:val="1"/>
      <w:marLeft w:val="0"/>
      <w:marRight w:val="0"/>
      <w:marTop w:val="0"/>
      <w:marBottom w:val="0"/>
      <w:divBdr>
        <w:top w:val="none" w:sz="0" w:space="0" w:color="auto"/>
        <w:left w:val="none" w:sz="0" w:space="0" w:color="auto"/>
        <w:bottom w:val="none" w:sz="0" w:space="0" w:color="auto"/>
        <w:right w:val="none" w:sz="0" w:space="0" w:color="auto"/>
      </w:divBdr>
    </w:div>
    <w:div w:id="1008287468">
      <w:bodyDiv w:val="1"/>
      <w:marLeft w:val="0"/>
      <w:marRight w:val="0"/>
      <w:marTop w:val="0"/>
      <w:marBottom w:val="0"/>
      <w:divBdr>
        <w:top w:val="none" w:sz="0" w:space="0" w:color="auto"/>
        <w:left w:val="none" w:sz="0" w:space="0" w:color="auto"/>
        <w:bottom w:val="none" w:sz="0" w:space="0" w:color="auto"/>
        <w:right w:val="none" w:sz="0" w:space="0" w:color="auto"/>
      </w:divBdr>
    </w:div>
    <w:div w:id="1008750438">
      <w:bodyDiv w:val="1"/>
      <w:marLeft w:val="0"/>
      <w:marRight w:val="0"/>
      <w:marTop w:val="0"/>
      <w:marBottom w:val="0"/>
      <w:divBdr>
        <w:top w:val="none" w:sz="0" w:space="0" w:color="auto"/>
        <w:left w:val="none" w:sz="0" w:space="0" w:color="auto"/>
        <w:bottom w:val="none" w:sz="0" w:space="0" w:color="auto"/>
        <w:right w:val="none" w:sz="0" w:space="0" w:color="auto"/>
      </w:divBdr>
    </w:div>
    <w:div w:id="1011421171">
      <w:bodyDiv w:val="1"/>
      <w:marLeft w:val="0"/>
      <w:marRight w:val="0"/>
      <w:marTop w:val="0"/>
      <w:marBottom w:val="0"/>
      <w:divBdr>
        <w:top w:val="none" w:sz="0" w:space="0" w:color="auto"/>
        <w:left w:val="none" w:sz="0" w:space="0" w:color="auto"/>
        <w:bottom w:val="none" w:sz="0" w:space="0" w:color="auto"/>
        <w:right w:val="none" w:sz="0" w:space="0" w:color="auto"/>
      </w:divBdr>
    </w:div>
    <w:div w:id="1016424569">
      <w:bodyDiv w:val="1"/>
      <w:marLeft w:val="0"/>
      <w:marRight w:val="0"/>
      <w:marTop w:val="0"/>
      <w:marBottom w:val="0"/>
      <w:divBdr>
        <w:top w:val="none" w:sz="0" w:space="0" w:color="auto"/>
        <w:left w:val="none" w:sz="0" w:space="0" w:color="auto"/>
        <w:bottom w:val="none" w:sz="0" w:space="0" w:color="auto"/>
        <w:right w:val="none" w:sz="0" w:space="0" w:color="auto"/>
      </w:divBdr>
    </w:div>
    <w:div w:id="1016997860">
      <w:bodyDiv w:val="1"/>
      <w:marLeft w:val="0"/>
      <w:marRight w:val="0"/>
      <w:marTop w:val="0"/>
      <w:marBottom w:val="0"/>
      <w:divBdr>
        <w:top w:val="none" w:sz="0" w:space="0" w:color="auto"/>
        <w:left w:val="none" w:sz="0" w:space="0" w:color="auto"/>
        <w:bottom w:val="none" w:sz="0" w:space="0" w:color="auto"/>
        <w:right w:val="none" w:sz="0" w:space="0" w:color="auto"/>
      </w:divBdr>
    </w:div>
    <w:div w:id="1018309028">
      <w:bodyDiv w:val="1"/>
      <w:marLeft w:val="0"/>
      <w:marRight w:val="0"/>
      <w:marTop w:val="0"/>
      <w:marBottom w:val="0"/>
      <w:divBdr>
        <w:top w:val="none" w:sz="0" w:space="0" w:color="auto"/>
        <w:left w:val="none" w:sz="0" w:space="0" w:color="auto"/>
        <w:bottom w:val="none" w:sz="0" w:space="0" w:color="auto"/>
        <w:right w:val="none" w:sz="0" w:space="0" w:color="auto"/>
      </w:divBdr>
    </w:div>
    <w:div w:id="1020476335">
      <w:bodyDiv w:val="1"/>
      <w:marLeft w:val="0"/>
      <w:marRight w:val="0"/>
      <w:marTop w:val="0"/>
      <w:marBottom w:val="0"/>
      <w:divBdr>
        <w:top w:val="none" w:sz="0" w:space="0" w:color="auto"/>
        <w:left w:val="none" w:sz="0" w:space="0" w:color="auto"/>
        <w:bottom w:val="none" w:sz="0" w:space="0" w:color="auto"/>
        <w:right w:val="none" w:sz="0" w:space="0" w:color="auto"/>
      </w:divBdr>
    </w:div>
    <w:div w:id="1021588850">
      <w:bodyDiv w:val="1"/>
      <w:marLeft w:val="0"/>
      <w:marRight w:val="0"/>
      <w:marTop w:val="0"/>
      <w:marBottom w:val="0"/>
      <w:divBdr>
        <w:top w:val="none" w:sz="0" w:space="0" w:color="auto"/>
        <w:left w:val="none" w:sz="0" w:space="0" w:color="auto"/>
        <w:bottom w:val="none" w:sz="0" w:space="0" w:color="auto"/>
        <w:right w:val="none" w:sz="0" w:space="0" w:color="auto"/>
      </w:divBdr>
    </w:div>
    <w:div w:id="1023745346">
      <w:bodyDiv w:val="1"/>
      <w:marLeft w:val="0"/>
      <w:marRight w:val="0"/>
      <w:marTop w:val="0"/>
      <w:marBottom w:val="0"/>
      <w:divBdr>
        <w:top w:val="none" w:sz="0" w:space="0" w:color="auto"/>
        <w:left w:val="none" w:sz="0" w:space="0" w:color="auto"/>
        <w:bottom w:val="none" w:sz="0" w:space="0" w:color="auto"/>
        <w:right w:val="none" w:sz="0" w:space="0" w:color="auto"/>
      </w:divBdr>
    </w:div>
    <w:div w:id="1024289401">
      <w:bodyDiv w:val="1"/>
      <w:marLeft w:val="0"/>
      <w:marRight w:val="0"/>
      <w:marTop w:val="0"/>
      <w:marBottom w:val="0"/>
      <w:divBdr>
        <w:top w:val="none" w:sz="0" w:space="0" w:color="auto"/>
        <w:left w:val="none" w:sz="0" w:space="0" w:color="auto"/>
        <w:bottom w:val="none" w:sz="0" w:space="0" w:color="auto"/>
        <w:right w:val="none" w:sz="0" w:space="0" w:color="auto"/>
      </w:divBdr>
    </w:div>
    <w:div w:id="1025863207">
      <w:bodyDiv w:val="1"/>
      <w:marLeft w:val="0"/>
      <w:marRight w:val="0"/>
      <w:marTop w:val="0"/>
      <w:marBottom w:val="0"/>
      <w:divBdr>
        <w:top w:val="none" w:sz="0" w:space="0" w:color="auto"/>
        <w:left w:val="none" w:sz="0" w:space="0" w:color="auto"/>
        <w:bottom w:val="none" w:sz="0" w:space="0" w:color="auto"/>
        <w:right w:val="none" w:sz="0" w:space="0" w:color="auto"/>
      </w:divBdr>
    </w:div>
    <w:div w:id="1027676267">
      <w:bodyDiv w:val="1"/>
      <w:marLeft w:val="0"/>
      <w:marRight w:val="0"/>
      <w:marTop w:val="0"/>
      <w:marBottom w:val="0"/>
      <w:divBdr>
        <w:top w:val="none" w:sz="0" w:space="0" w:color="auto"/>
        <w:left w:val="none" w:sz="0" w:space="0" w:color="auto"/>
        <w:bottom w:val="none" w:sz="0" w:space="0" w:color="auto"/>
        <w:right w:val="none" w:sz="0" w:space="0" w:color="auto"/>
      </w:divBdr>
    </w:div>
    <w:div w:id="1027682058">
      <w:bodyDiv w:val="1"/>
      <w:marLeft w:val="0"/>
      <w:marRight w:val="0"/>
      <w:marTop w:val="0"/>
      <w:marBottom w:val="0"/>
      <w:divBdr>
        <w:top w:val="none" w:sz="0" w:space="0" w:color="auto"/>
        <w:left w:val="none" w:sz="0" w:space="0" w:color="auto"/>
        <w:bottom w:val="none" w:sz="0" w:space="0" w:color="auto"/>
        <w:right w:val="none" w:sz="0" w:space="0" w:color="auto"/>
      </w:divBdr>
    </w:div>
    <w:div w:id="1029257347">
      <w:bodyDiv w:val="1"/>
      <w:marLeft w:val="0"/>
      <w:marRight w:val="0"/>
      <w:marTop w:val="0"/>
      <w:marBottom w:val="0"/>
      <w:divBdr>
        <w:top w:val="none" w:sz="0" w:space="0" w:color="auto"/>
        <w:left w:val="none" w:sz="0" w:space="0" w:color="auto"/>
        <w:bottom w:val="none" w:sz="0" w:space="0" w:color="auto"/>
        <w:right w:val="none" w:sz="0" w:space="0" w:color="auto"/>
      </w:divBdr>
    </w:div>
    <w:div w:id="1030881942">
      <w:bodyDiv w:val="1"/>
      <w:marLeft w:val="0"/>
      <w:marRight w:val="0"/>
      <w:marTop w:val="0"/>
      <w:marBottom w:val="0"/>
      <w:divBdr>
        <w:top w:val="none" w:sz="0" w:space="0" w:color="auto"/>
        <w:left w:val="none" w:sz="0" w:space="0" w:color="auto"/>
        <w:bottom w:val="none" w:sz="0" w:space="0" w:color="auto"/>
        <w:right w:val="none" w:sz="0" w:space="0" w:color="auto"/>
      </w:divBdr>
    </w:div>
    <w:div w:id="1031734174">
      <w:bodyDiv w:val="1"/>
      <w:marLeft w:val="0"/>
      <w:marRight w:val="0"/>
      <w:marTop w:val="0"/>
      <w:marBottom w:val="0"/>
      <w:divBdr>
        <w:top w:val="none" w:sz="0" w:space="0" w:color="auto"/>
        <w:left w:val="none" w:sz="0" w:space="0" w:color="auto"/>
        <w:bottom w:val="none" w:sz="0" w:space="0" w:color="auto"/>
        <w:right w:val="none" w:sz="0" w:space="0" w:color="auto"/>
      </w:divBdr>
    </w:div>
    <w:div w:id="1034309852">
      <w:bodyDiv w:val="1"/>
      <w:marLeft w:val="0"/>
      <w:marRight w:val="0"/>
      <w:marTop w:val="0"/>
      <w:marBottom w:val="0"/>
      <w:divBdr>
        <w:top w:val="none" w:sz="0" w:space="0" w:color="auto"/>
        <w:left w:val="none" w:sz="0" w:space="0" w:color="auto"/>
        <w:bottom w:val="none" w:sz="0" w:space="0" w:color="auto"/>
        <w:right w:val="none" w:sz="0" w:space="0" w:color="auto"/>
      </w:divBdr>
    </w:div>
    <w:div w:id="1034647968">
      <w:bodyDiv w:val="1"/>
      <w:marLeft w:val="0"/>
      <w:marRight w:val="0"/>
      <w:marTop w:val="0"/>
      <w:marBottom w:val="0"/>
      <w:divBdr>
        <w:top w:val="none" w:sz="0" w:space="0" w:color="auto"/>
        <w:left w:val="none" w:sz="0" w:space="0" w:color="auto"/>
        <w:bottom w:val="none" w:sz="0" w:space="0" w:color="auto"/>
        <w:right w:val="none" w:sz="0" w:space="0" w:color="auto"/>
      </w:divBdr>
    </w:div>
    <w:div w:id="1036929970">
      <w:bodyDiv w:val="1"/>
      <w:marLeft w:val="0"/>
      <w:marRight w:val="0"/>
      <w:marTop w:val="0"/>
      <w:marBottom w:val="0"/>
      <w:divBdr>
        <w:top w:val="none" w:sz="0" w:space="0" w:color="auto"/>
        <w:left w:val="none" w:sz="0" w:space="0" w:color="auto"/>
        <w:bottom w:val="none" w:sz="0" w:space="0" w:color="auto"/>
        <w:right w:val="none" w:sz="0" w:space="0" w:color="auto"/>
      </w:divBdr>
    </w:div>
    <w:div w:id="1037579752">
      <w:bodyDiv w:val="1"/>
      <w:marLeft w:val="0"/>
      <w:marRight w:val="0"/>
      <w:marTop w:val="0"/>
      <w:marBottom w:val="0"/>
      <w:divBdr>
        <w:top w:val="none" w:sz="0" w:space="0" w:color="auto"/>
        <w:left w:val="none" w:sz="0" w:space="0" w:color="auto"/>
        <w:bottom w:val="none" w:sz="0" w:space="0" w:color="auto"/>
        <w:right w:val="none" w:sz="0" w:space="0" w:color="auto"/>
      </w:divBdr>
    </w:div>
    <w:div w:id="1037857363">
      <w:bodyDiv w:val="1"/>
      <w:marLeft w:val="0"/>
      <w:marRight w:val="0"/>
      <w:marTop w:val="0"/>
      <w:marBottom w:val="0"/>
      <w:divBdr>
        <w:top w:val="none" w:sz="0" w:space="0" w:color="auto"/>
        <w:left w:val="none" w:sz="0" w:space="0" w:color="auto"/>
        <w:bottom w:val="none" w:sz="0" w:space="0" w:color="auto"/>
        <w:right w:val="none" w:sz="0" w:space="0" w:color="auto"/>
      </w:divBdr>
    </w:div>
    <w:div w:id="1038355204">
      <w:bodyDiv w:val="1"/>
      <w:marLeft w:val="0"/>
      <w:marRight w:val="0"/>
      <w:marTop w:val="0"/>
      <w:marBottom w:val="0"/>
      <w:divBdr>
        <w:top w:val="none" w:sz="0" w:space="0" w:color="auto"/>
        <w:left w:val="none" w:sz="0" w:space="0" w:color="auto"/>
        <w:bottom w:val="none" w:sz="0" w:space="0" w:color="auto"/>
        <w:right w:val="none" w:sz="0" w:space="0" w:color="auto"/>
      </w:divBdr>
    </w:div>
    <w:div w:id="1039823625">
      <w:bodyDiv w:val="1"/>
      <w:marLeft w:val="0"/>
      <w:marRight w:val="0"/>
      <w:marTop w:val="0"/>
      <w:marBottom w:val="0"/>
      <w:divBdr>
        <w:top w:val="none" w:sz="0" w:space="0" w:color="auto"/>
        <w:left w:val="none" w:sz="0" w:space="0" w:color="auto"/>
        <w:bottom w:val="none" w:sz="0" w:space="0" w:color="auto"/>
        <w:right w:val="none" w:sz="0" w:space="0" w:color="auto"/>
      </w:divBdr>
    </w:div>
    <w:div w:id="1040326709">
      <w:bodyDiv w:val="1"/>
      <w:marLeft w:val="0"/>
      <w:marRight w:val="0"/>
      <w:marTop w:val="0"/>
      <w:marBottom w:val="0"/>
      <w:divBdr>
        <w:top w:val="none" w:sz="0" w:space="0" w:color="auto"/>
        <w:left w:val="none" w:sz="0" w:space="0" w:color="auto"/>
        <w:bottom w:val="none" w:sz="0" w:space="0" w:color="auto"/>
        <w:right w:val="none" w:sz="0" w:space="0" w:color="auto"/>
      </w:divBdr>
    </w:div>
    <w:div w:id="1041132762">
      <w:bodyDiv w:val="1"/>
      <w:marLeft w:val="0"/>
      <w:marRight w:val="0"/>
      <w:marTop w:val="0"/>
      <w:marBottom w:val="0"/>
      <w:divBdr>
        <w:top w:val="none" w:sz="0" w:space="0" w:color="auto"/>
        <w:left w:val="none" w:sz="0" w:space="0" w:color="auto"/>
        <w:bottom w:val="none" w:sz="0" w:space="0" w:color="auto"/>
        <w:right w:val="none" w:sz="0" w:space="0" w:color="auto"/>
      </w:divBdr>
    </w:div>
    <w:div w:id="1041317866">
      <w:bodyDiv w:val="1"/>
      <w:marLeft w:val="0"/>
      <w:marRight w:val="0"/>
      <w:marTop w:val="0"/>
      <w:marBottom w:val="0"/>
      <w:divBdr>
        <w:top w:val="none" w:sz="0" w:space="0" w:color="auto"/>
        <w:left w:val="none" w:sz="0" w:space="0" w:color="auto"/>
        <w:bottom w:val="none" w:sz="0" w:space="0" w:color="auto"/>
        <w:right w:val="none" w:sz="0" w:space="0" w:color="auto"/>
      </w:divBdr>
    </w:div>
    <w:div w:id="1042482491">
      <w:bodyDiv w:val="1"/>
      <w:marLeft w:val="0"/>
      <w:marRight w:val="0"/>
      <w:marTop w:val="0"/>
      <w:marBottom w:val="0"/>
      <w:divBdr>
        <w:top w:val="none" w:sz="0" w:space="0" w:color="auto"/>
        <w:left w:val="none" w:sz="0" w:space="0" w:color="auto"/>
        <w:bottom w:val="none" w:sz="0" w:space="0" w:color="auto"/>
        <w:right w:val="none" w:sz="0" w:space="0" w:color="auto"/>
      </w:divBdr>
    </w:div>
    <w:div w:id="1043292285">
      <w:bodyDiv w:val="1"/>
      <w:marLeft w:val="0"/>
      <w:marRight w:val="0"/>
      <w:marTop w:val="0"/>
      <w:marBottom w:val="0"/>
      <w:divBdr>
        <w:top w:val="none" w:sz="0" w:space="0" w:color="auto"/>
        <w:left w:val="none" w:sz="0" w:space="0" w:color="auto"/>
        <w:bottom w:val="none" w:sz="0" w:space="0" w:color="auto"/>
        <w:right w:val="none" w:sz="0" w:space="0" w:color="auto"/>
      </w:divBdr>
    </w:div>
    <w:div w:id="1043486453">
      <w:bodyDiv w:val="1"/>
      <w:marLeft w:val="0"/>
      <w:marRight w:val="0"/>
      <w:marTop w:val="0"/>
      <w:marBottom w:val="0"/>
      <w:divBdr>
        <w:top w:val="none" w:sz="0" w:space="0" w:color="auto"/>
        <w:left w:val="none" w:sz="0" w:space="0" w:color="auto"/>
        <w:bottom w:val="none" w:sz="0" w:space="0" w:color="auto"/>
        <w:right w:val="none" w:sz="0" w:space="0" w:color="auto"/>
      </w:divBdr>
    </w:div>
    <w:div w:id="1043676131">
      <w:bodyDiv w:val="1"/>
      <w:marLeft w:val="0"/>
      <w:marRight w:val="0"/>
      <w:marTop w:val="0"/>
      <w:marBottom w:val="0"/>
      <w:divBdr>
        <w:top w:val="none" w:sz="0" w:space="0" w:color="auto"/>
        <w:left w:val="none" w:sz="0" w:space="0" w:color="auto"/>
        <w:bottom w:val="none" w:sz="0" w:space="0" w:color="auto"/>
        <w:right w:val="none" w:sz="0" w:space="0" w:color="auto"/>
      </w:divBdr>
    </w:div>
    <w:div w:id="1046413714">
      <w:bodyDiv w:val="1"/>
      <w:marLeft w:val="0"/>
      <w:marRight w:val="0"/>
      <w:marTop w:val="0"/>
      <w:marBottom w:val="0"/>
      <w:divBdr>
        <w:top w:val="none" w:sz="0" w:space="0" w:color="auto"/>
        <w:left w:val="none" w:sz="0" w:space="0" w:color="auto"/>
        <w:bottom w:val="none" w:sz="0" w:space="0" w:color="auto"/>
        <w:right w:val="none" w:sz="0" w:space="0" w:color="auto"/>
      </w:divBdr>
    </w:div>
    <w:div w:id="1046442387">
      <w:bodyDiv w:val="1"/>
      <w:marLeft w:val="0"/>
      <w:marRight w:val="0"/>
      <w:marTop w:val="0"/>
      <w:marBottom w:val="0"/>
      <w:divBdr>
        <w:top w:val="none" w:sz="0" w:space="0" w:color="auto"/>
        <w:left w:val="none" w:sz="0" w:space="0" w:color="auto"/>
        <w:bottom w:val="none" w:sz="0" w:space="0" w:color="auto"/>
        <w:right w:val="none" w:sz="0" w:space="0" w:color="auto"/>
      </w:divBdr>
    </w:div>
    <w:div w:id="1046831123">
      <w:bodyDiv w:val="1"/>
      <w:marLeft w:val="0"/>
      <w:marRight w:val="0"/>
      <w:marTop w:val="0"/>
      <w:marBottom w:val="0"/>
      <w:divBdr>
        <w:top w:val="none" w:sz="0" w:space="0" w:color="auto"/>
        <w:left w:val="none" w:sz="0" w:space="0" w:color="auto"/>
        <w:bottom w:val="none" w:sz="0" w:space="0" w:color="auto"/>
        <w:right w:val="none" w:sz="0" w:space="0" w:color="auto"/>
      </w:divBdr>
    </w:div>
    <w:div w:id="1047536202">
      <w:bodyDiv w:val="1"/>
      <w:marLeft w:val="0"/>
      <w:marRight w:val="0"/>
      <w:marTop w:val="0"/>
      <w:marBottom w:val="0"/>
      <w:divBdr>
        <w:top w:val="none" w:sz="0" w:space="0" w:color="auto"/>
        <w:left w:val="none" w:sz="0" w:space="0" w:color="auto"/>
        <w:bottom w:val="none" w:sz="0" w:space="0" w:color="auto"/>
        <w:right w:val="none" w:sz="0" w:space="0" w:color="auto"/>
      </w:divBdr>
    </w:div>
    <w:div w:id="1047726914">
      <w:bodyDiv w:val="1"/>
      <w:marLeft w:val="0"/>
      <w:marRight w:val="0"/>
      <w:marTop w:val="0"/>
      <w:marBottom w:val="0"/>
      <w:divBdr>
        <w:top w:val="none" w:sz="0" w:space="0" w:color="auto"/>
        <w:left w:val="none" w:sz="0" w:space="0" w:color="auto"/>
        <w:bottom w:val="none" w:sz="0" w:space="0" w:color="auto"/>
        <w:right w:val="none" w:sz="0" w:space="0" w:color="auto"/>
      </w:divBdr>
    </w:div>
    <w:div w:id="1047727611">
      <w:bodyDiv w:val="1"/>
      <w:marLeft w:val="0"/>
      <w:marRight w:val="0"/>
      <w:marTop w:val="0"/>
      <w:marBottom w:val="0"/>
      <w:divBdr>
        <w:top w:val="none" w:sz="0" w:space="0" w:color="auto"/>
        <w:left w:val="none" w:sz="0" w:space="0" w:color="auto"/>
        <w:bottom w:val="none" w:sz="0" w:space="0" w:color="auto"/>
        <w:right w:val="none" w:sz="0" w:space="0" w:color="auto"/>
      </w:divBdr>
    </w:div>
    <w:div w:id="1048915707">
      <w:bodyDiv w:val="1"/>
      <w:marLeft w:val="0"/>
      <w:marRight w:val="0"/>
      <w:marTop w:val="0"/>
      <w:marBottom w:val="0"/>
      <w:divBdr>
        <w:top w:val="none" w:sz="0" w:space="0" w:color="auto"/>
        <w:left w:val="none" w:sz="0" w:space="0" w:color="auto"/>
        <w:bottom w:val="none" w:sz="0" w:space="0" w:color="auto"/>
        <w:right w:val="none" w:sz="0" w:space="0" w:color="auto"/>
      </w:divBdr>
    </w:div>
    <w:div w:id="1048994466">
      <w:bodyDiv w:val="1"/>
      <w:marLeft w:val="0"/>
      <w:marRight w:val="0"/>
      <w:marTop w:val="0"/>
      <w:marBottom w:val="0"/>
      <w:divBdr>
        <w:top w:val="none" w:sz="0" w:space="0" w:color="auto"/>
        <w:left w:val="none" w:sz="0" w:space="0" w:color="auto"/>
        <w:bottom w:val="none" w:sz="0" w:space="0" w:color="auto"/>
        <w:right w:val="none" w:sz="0" w:space="0" w:color="auto"/>
      </w:divBdr>
    </w:div>
    <w:div w:id="1050223895">
      <w:bodyDiv w:val="1"/>
      <w:marLeft w:val="0"/>
      <w:marRight w:val="0"/>
      <w:marTop w:val="0"/>
      <w:marBottom w:val="0"/>
      <w:divBdr>
        <w:top w:val="none" w:sz="0" w:space="0" w:color="auto"/>
        <w:left w:val="none" w:sz="0" w:space="0" w:color="auto"/>
        <w:bottom w:val="none" w:sz="0" w:space="0" w:color="auto"/>
        <w:right w:val="none" w:sz="0" w:space="0" w:color="auto"/>
      </w:divBdr>
    </w:div>
    <w:div w:id="1053239982">
      <w:bodyDiv w:val="1"/>
      <w:marLeft w:val="0"/>
      <w:marRight w:val="0"/>
      <w:marTop w:val="0"/>
      <w:marBottom w:val="0"/>
      <w:divBdr>
        <w:top w:val="none" w:sz="0" w:space="0" w:color="auto"/>
        <w:left w:val="none" w:sz="0" w:space="0" w:color="auto"/>
        <w:bottom w:val="none" w:sz="0" w:space="0" w:color="auto"/>
        <w:right w:val="none" w:sz="0" w:space="0" w:color="auto"/>
      </w:divBdr>
    </w:div>
    <w:div w:id="1054819027">
      <w:bodyDiv w:val="1"/>
      <w:marLeft w:val="0"/>
      <w:marRight w:val="0"/>
      <w:marTop w:val="0"/>
      <w:marBottom w:val="0"/>
      <w:divBdr>
        <w:top w:val="none" w:sz="0" w:space="0" w:color="auto"/>
        <w:left w:val="none" w:sz="0" w:space="0" w:color="auto"/>
        <w:bottom w:val="none" w:sz="0" w:space="0" w:color="auto"/>
        <w:right w:val="none" w:sz="0" w:space="0" w:color="auto"/>
      </w:divBdr>
    </w:div>
    <w:div w:id="1056315672">
      <w:bodyDiv w:val="1"/>
      <w:marLeft w:val="0"/>
      <w:marRight w:val="0"/>
      <w:marTop w:val="0"/>
      <w:marBottom w:val="0"/>
      <w:divBdr>
        <w:top w:val="none" w:sz="0" w:space="0" w:color="auto"/>
        <w:left w:val="none" w:sz="0" w:space="0" w:color="auto"/>
        <w:bottom w:val="none" w:sz="0" w:space="0" w:color="auto"/>
        <w:right w:val="none" w:sz="0" w:space="0" w:color="auto"/>
      </w:divBdr>
    </w:div>
    <w:div w:id="1057096613">
      <w:bodyDiv w:val="1"/>
      <w:marLeft w:val="0"/>
      <w:marRight w:val="0"/>
      <w:marTop w:val="0"/>
      <w:marBottom w:val="0"/>
      <w:divBdr>
        <w:top w:val="none" w:sz="0" w:space="0" w:color="auto"/>
        <w:left w:val="none" w:sz="0" w:space="0" w:color="auto"/>
        <w:bottom w:val="none" w:sz="0" w:space="0" w:color="auto"/>
        <w:right w:val="none" w:sz="0" w:space="0" w:color="auto"/>
      </w:divBdr>
    </w:div>
    <w:div w:id="1058363663">
      <w:bodyDiv w:val="1"/>
      <w:marLeft w:val="0"/>
      <w:marRight w:val="0"/>
      <w:marTop w:val="0"/>
      <w:marBottom w:val="0"/>
      <w:divBdr>
        <w:top w:val="none" w:sz="0" w:space="0" w:color="auto"/>
        <w:left w:val="none" w:sz="0" w:space="0" w:color="auto"/>
        <w:bottom w:val="none" w:sz="0" w:space="0" w:color="auto"/>
        <w:right w:val="none" w:sz="0" w:space="0" w:color="auto"/>
      </w:divBdr>
    </w:div>
    <w:div w:id="1058549702">
      <w:bodyDiv w:val="1"/>
      <w:marLeft w:val="0"/>
      <w:marRight w:val="0"/>
      <w:marTop w:val="0"/>
      <w:marBottom w:val="0"/>
      <w:divBdr>
        <w:top w:val="none" w:sz="0" w:space="0" w:color="auto"/>
        <w:left w:val="none" w:sz="0" w:space="0" w:color="auto"/>
        <w:bottom w:val="none" w:sz="0" w:space="0" w:color="auto"/>
        <w:right w:val="none" w:sz="0" w:space="0" w:color="auto"/>
      </w:divBdr>
    </w:div>
    <w:div w:id="1059211626">
      <w:bodyDiv w:val="1"/>
      <w:marLeft w:val="0"/>
      <w:marRight w:val="0"/>
      <w:marTop w:val="0"/>
      <w:marBottom w:val="0"/>
      <w:divBdr>
        <w:top w:val="none" w:sz="0" w:space="0" w:color="auto"/>
        <w:left w:val="none" w:sz="0" w:space="0" w:color="auto"/>
        <w:bottom w:val="none" w:sz="0" w:space="0" w:color="auto"/>
        <w:right w:val="none" w:sz="0" w:space="0" w:color="auto"/>
      </w:divBdr>
    </w:div>
    <w:div w:id="1060783541">
      <w:bodyDiv w:val="1"/>
      <w:marLeft w:val="0"/>
      <w:marRight w:val="0"/>
      <w:marTop w:val="0"/>
      <w:marBottom w:val="0"/>
      <w:divBdr>
        <w:top w:val="none" w:sz="0" w:space="0" w:color="auto"/>
        <w:left w:val="none" w:sz="0" w:space="0" w:color="auto"/>
        <w:bottom w:val="none" w:sz="0" w:space="0" w:color="auto"/>
        <w:right w:val="none" w:sz="0" w:space="0" w:color="auto"/>
      </w:divBdr>
    </w:div>
    <w:div w:id="1063598906">
      <w:bodyDiv w:val="1"/>
      <w:marLeft w:val="0"/>
      <w:marRight w:val="0"/>
      <w:marTop w:val="0"/>
      <w:marBottom w:val="0"/>
      <w:divBdr>
        <w:top w:val="none" w:sz="0" w:space="0" w:color="auto"/>
        <w:left w:val="none" w:sz="0" w:space="0" w:color="auto"/>
        <w:bottom w:val="none" w:sz="0" w:space="0" w:color="auto"/>
        <w:right w:val="none" w:sz="0" w:space="0" w:color="auto"/>
      </w:divBdr>
    </w:div>
    <w:div w:id="1063914779">
      <w:bodyDiv w:val="1"/>
      <w:marLeft w:val="0"/>
      <w:marRight w:val="0"/>
      <w:marTop w:val="0"/>
      <w:marBottom w:val="0"/>
      <w:divBdr>
        <w:top w:val="none" w:sz="0" w:space="0" w:color="auto"/>
        <w:left w:val="none" w:sz="0" w:space="0" w:color="auto"/>
        <w:bottom w:val="none" w:sz="0" w:space="0" w:color="auto"/>
        <w:right w:val="none" w:sz="0" w:space="0" w:color="auto"/>
      </w:divBdr>
    </w:div>
    <w:div w:id="1064179694">
      <w:bodyDiv w:val="1"/>
      <w:marLeft w:val="0"/>
      <w:marRight w:val="0"/>
      <w:marTop w:val="0"/>
      <w:marBottom w:val="0"/>
      <w:divBdr>
        <w:top w:val="none" w:sz="0" w:space="0" w:color="auto"/>
        <w:left w:val="none" w:sz="0" w:space="0" w:color="auto"/>
        <w:bottom w:val="none" w:sz="0" w:space="0" w:color="auto"/>
        <w:right w:val="none" w:sz="0" w:space="0" w:color="auto"/>
      </w:divBdr>
    </w:div>
    <w:div w:id="1064597568">
      <w:bodyDiv w:val="1"/>
      <w:marLeft w:val="0"/>
      <w:marRight w:val="0"/>
      <w:marTop w:val="0"/>
      <w:marBottom w:val="0"/>
      <w:divBdr>
        <w:top w:val="none" w:sz="0" w:space="0" w:color="auto"/>
        <w:left w:val="none" w:sz="0" w:space="0" w:color="auto"/>
        <w:bottom w:val="none" w:sz="0" w:space="0" w:color="auto"/>
        <w:right w:val="none" w:sz="0" w:space="0" w:color="auto"/>
      </w:divBdr>
    </w:div>
    <w:div w:id="1064991828">
      <w:bodyDiv w:val="1"/>
      <w:marLeft w:val="0"/>
      <w:marRight w:val="0"/>
      <w:marTop w:val="0"/>
      <w:marBottom w:val="0"/>
      <w:divBdr>
        <w:top w:val="none" w:sz="0" w:space="0" w:color="auto"/>
        <w:left w:val="none" w:sz="0" w:space="0" w:color="auto"/>
        <w:bottom w:val="none" w:sz="0" w:space="0" w:color="auto"/>
        <w:right w:val="none" w:sz="0" w:space="0" w:color="auto"/>
      </w:divBdr>
    </w:div>
    <w:div w:id="1066537080">
      <w:bodyDiv w:val="1"/>
      <w:marLeft w:val="0"/>
      <w:marRight w:val="0"/>
      <w:marTop w:val="0"/>
      <w:marBottom w:val="0"/>
      <w:divBdr>
        <w:top w:val="none" w:sz="0" w:space="0" w:color="auto"/>
        <w:left w:val="none" w:sz="0" w:space="0" w:color="auto"/>
        <w:bottom w:val="none" w:sz="0" w:space="0" w:color="auto"/>
        <w:right w:val="none" w:sz="0" w:space="0" w:color="auto"/>
      </w:divBdr>
    </w:div>
    <w:div w:id="1069037215">
      <w:bodyDiv w:val="1"/>
      <w:marLeft w:val="0"/>
      <w:marRight w:val="0"/>
      <w:marTop w:val="0"/>
      <w:marBottom w:val="0"/>
      <w:divBdr>
        <w:top w:val="none" w:sz="0" w:space="0" w:color="auto"/>
        <w:left w:val="none" w:sz="0" w:space="0" w:color="auto"/>
        <w:bottom w:val="none" w:sz="0" w:space="0" w:color="auto"/>
        <w:right w:val="none" w:sz="0" w:space="0" w:color="auto"/>
      </w:divBdr>
    </w:div>
    <w:div w:id="1069184640">
      <w:bodyDiv w:val="1"/>
      <w:marLeft w:val="0"/>
      <w:marRight w:val="0"/>
      <w:marTop w:val="0"/>
      <w:marBottom w:val="0"/>
      <w:divBdr>
        <w:top w:val="none" w:sz="0" w:space="0" w:color="auto"/>
        <w:left w:val="none" w:sz="0" w:space="0" w:color="auto"/>
        <w:bottom w:val="none" w:sz="0" w:space="0" w:color="auto"/>
        <w:right w:val="none" w:sz="0" w:space="0" w:color="auto"/>
      </w:divBdr>
    </w:div>
    <w:div w:id="1070427728">
      <w:bodyDiv w:val="1"/>
      <w:marLeft w:val="0"/>
      <w:marRight w:val="0"/>
      <w:marTop w:val="0"/>
      <w:marBottom w:val="0"/>
      <w:divBdr>
        <w:top w:val="none" w:sz="0" w:space="0" w:color="auto"/>
        <w:left w:val="none" w:sz="0" w:space="0" w:color="auto"/>
        <w:bottom w:val="none" w:sz="0" w:space="0" w:color="auto"/>
        <w:right w:val="none" w:sz="0" w:space="0" w:color="auto"/>
      </w:divBdr>
    </w:div>
    <w:div w:id="1070494190">
      <w:bodyDiv w:val="1"/>
      <w:marLeft w:val="0"/>
      <w:marRight w:val="0"/>
      <w:marTop w:val="0"/>
      <w:marBottom w:val="0"/>
      <w:divBdr>
        <w:top w:val="none" w:sz="0" w:space="0" w:color="auto"/>
        <w:left w:val="none" w:sz="0" w:space="0" w:color="auto"/>
        <w:bottom w:val="none" w:sz="0" w:space="0" w:color="auto"/>
        <w:right w:val="none" w:sz="0" w:space="0" w:color="auto"/>
      </w:divBdr>
    </w:div>
    <w:div w:id="1071535950">
      <w:bodyDiv w:val="1"/>
      <w:marLeft w:val="0"/>
      <w:marRight w:val="0"/>
      <w:marTop w:val="0"/>
      <w:marBottom w:val="0"/>
      <w:divBdr>
        <w:top w:val="none" w:sz="0" w:space="0" w:color="auto"/>
        <w:left w:val="none" w:sz="0" w:space="0" w:color="auto"/>
        <w:bottom w:val="none" w:sz="0" w:space="0" w:color="auto"/>
        <w:right w:val="none" w:sz="0" w:space="0" w:color="auto"/>
      </w:divBdr>
    </w:div>
    <w:div w:id="1071540225">
      <w:bodyDiv w:val="1"/>
      <w:marLeft w:val="0"/>
      <w:marRight w:val="0"/>
      <w:marTop w:val="0"/>
      <w:marBottom w:val="0"/>
      <w:divBdr>
        <w:top w:val="none" w:sz="0" w:space="0" w:color="auto"/>
        <w:left w:val="none" w:sz="0" w:space="0" w:color="auto"/>
        <w:bottom w:val="none" w:sz="0" w:space="0" w:color="auto"/>
        <w:right w:val="none" w:sz="0" w:space="0" w:color="auto"/>
      </w:divBdr>
    </w:div>
    <w:div w:id="1071847978">
      <w:bodyDiv w:val="1"/>
      <w:marLeft w:val="0"/>
      <w:marRight w:val="0"/>
      <w:marTop w:val="0"/>
      <w:marBottom w:val="0"/>
      <w:divBdr>
        <w:top w:val="none" w:sz="0" w:space="0" w:color="auto"/>
        <w:left w:val="none" w:sz="0" w:space="0" w:color="auto"/>
        <w:bottom w:val="none" w:sz="0" w:space="0" w:color="auto"/>
        <w:right w:val="none" w:sz="0" w:space="0" w:color="auto"/>
      </w:divBdr>
    </w:div>
    <w:div w:id="1073238407">
      <w:bodyDiv w:val="1"/>
      <w:marLeft w:val="0"/>
      <w:marRight w:val="0"/>
      <w:marTop w:val="0"/>
      <w:marBottom w:val="0"/>
      <w:divBdr>
        <w:top w:val="none" w:sz="0" w:space="0" w:color="auto"/>
        <w:left w:val="none" w:sz="0" w:space="0" w:color="auto"/>
        <w:bottom w:val="none" w:sz="0" w:space="0" w:color="auto"/>
        <w:right w:val="none" w:sz="0" w:space="0" w:color="auto"/>
      </w:divBdr>
    </w:div>
    <w:div w:id="1073551889">
      <w:bodyDiv w:val="1"/>
      <w:marLeft w:val="0"/>
      <w:marRight w:val="0"/>
      <w:marTop w:val="0"/>
      <w:marBottom w:val="0"/>
      <w:divBdr>
        <w:top w:val="none" w:sz="0" w:space="0" w:color="auto"/>
        <w:left w:val="none" w:sz="0" w:space="0" w:color="auto"/>
        <w:bottom w:val="none" w:sz="0" w:space="0" w:color="auto"/>
        <w:right w:val="none" w:sz="0" w:space="0" w:color="auto"/>
      </w:divBdr>
    </w:div>
    <w:div w:id="1073815737">
      <w:bodyDiv w:val="1"/>
      <w:marLeft w:val="0"/>
      <w:marRight w:val="0"/>
      <w:marTop w:val="0"/>
      <w:marBottom w:val="0"/>
      <w:divBdr>
        <w:top w:val="none" w:sz="0" w:space="0" w:color="auto"/>
        <w:left w:val="none" w:sz="0" w:space="0" w:color="auto"/>
        <w:bottom w:val="none" w:sz="0" w:space="0" w:color="auto"/>
        <w:right w:val="none" w:sz="0" w:space="0" w:color="auto"/>
      </w:divBdr>
    </w:div>
    <w:div w:id="1074009229">
      <w:bodyDiv w:val="1"/>
      <w:marLeft w:val="0"/>
      <w:marRight w:val="0"/>
      <w:marTop w:val="0"/>
      <w:marBottom w:val="0"/>
      <w:divBdr>
        <w:top w:val="none" w:sz="0" w:space="0" w:color="auto"/>
        <w:left w:val="none" w:sz="0" w:space="0" w:color="auto"/>
        <w:bottom w:val="none" w:sz="0" w:space="0" w:color="auto"/>
        <w:right w:val="none" w:sz="0" w:space="0" w:color="auto"/>
      </w:divBdr>
    </w:div>
    <w:div w:id="1074474747">
      <w:bodyDiv w:val="1"/>
      <w:marLeft w:val="0"/>
      <w:marRight w:val="0"/>
      <w:marTop w:val="0"/>
      <w:marBottom w:val="0"/>
      <w:divBdr>
        <w:top w:val="none" w:sz="0" w:space="0" w:color="auto"/>
        <w:left w:val="none" w:sz="0" w:space="0" w:color="auto"/>
        <w:bottom w:val="none" w:sz="0" w:space="0" w:color="auto"/>
        <w:right w:val="none" w:sz="0" w:space="0" w:color="auto"/>
      </w:divBdr>
    </w:div>
    <w:div w:id="1075322988">
      <w:bodyDiv w:val="1"/>
      <w:marLeft w:val="0"/>
      <w:marRight w:val="0"/>
      <w:marTop w:val="0"/>
      <w:marBottom w:val="0"/>
      <w:divBdr>
        <w:top w:val="none" w:sz="0" w:space="0" w:color="auto"/>
        <w:left w:val="none" w:sz="0" w:space="0" w:color="auto"/>
        <w:bottom w:val="none" w:sz="0" w:space="0" w:color="auto"/>
        <w:right w:val="none" w:sz="0" w:space="0" w:color="auto"/>
      </w:divBdr>
    </w:div>
    <w:div w:id="1075711004">
      <w:bodyDiv w:val="1"/>
      <w:marLeft w:val="0"/>
      <w:marRight w:val="0"/>
      <w:marTop w:val="0"/>
      <w:marBottom w:val="0"/>
      <w:divBdr>
        <w:top w:val="none" w:sz="0" w:space="0" w:color="auto"/>
        <w:left w:val="none" w:sz="0" w:space="0" w:color="auto"/>
        <w:bottom w:val="none" w:sz="0" w:space="0" w:color="auto"/>
        <w:right w:val="none" w:sz="0" w:space="0" w:color="auto"/>
      </w:divBdr>
    </w:div>
    <w:div w:id="1078137720">
      <w:bodyDiv w:val="1"/>
      <w:marLeft w:val="0"/>
      <w:marRight w:val="0"/>
      <w:marTop w:val="0"/>
      <w:marBottom w:val="0"/>
      <w:divBdr>
        <w:top w:val="none" w:sz="0" w:space="0" w:color="auto"/>
        <w:left w:val="none" w:sz="0" w:space="0" w:color="auto"/>
        <w:bottom w:val="none" w:sz="0" w:space="0" w:color="auto"/>
        <w:right w:val="none" w:sz="0" w:space="0" w:color="auto"/>
      </w:divBdr>
    </w:div>
    <w:div w:id="1078282065">
      <w:bodyDiv w:val="1"/>
      <w:marLeft w:val="0"/>
      <w:marRight w:val="0"/>
      <w:marTop w:val="0"/>
      <w:marBottom w:val="0"/>
      <w:divBdr>
        <w:top w:val="none" w:sz="0" w:space="0" w:color="auto"/>
        <w:left w:val="none" w:sz="0" w:space="0" w:color="auto"/>
        <w:bottom w:val="none" w:sz="0" w:space="0" w:color="auto"/>
        <w:right w:val="none" w:sz="0" w:space="0" w:color="auto"/>
      </w:divBdr>
    </w:div>
    <w:div w:id="1078359675">
      <w:bodyDiv w:val="1"/>
      <w:marLeft w:val="0"/>
      <w:marRight w:val="0"/>
      <w:marTop w:val="0"/>
      <w:marBottom w:val="0"/>
      <w:divBdr>
        <w:top w:val="none" w:sz="0" w:space="0" w:color="auto"/>
        <w:left w:val="none" w:sz="0" w:space="0" w:color="auto"/>
        <w:bottom w:val="none" w:sz="0" w:space="0" w:color="auto"/>
        <w:right w:val="none" w:sz="0" w:space="0" w:color="auto"/>
      </w:divBdr>
    </w:div>
    <w:div w:id="1080054642">
      <w:bodyDiv w:val="1"/>
      <w:marLeft w:val="0"/>
      <w:marRight w:val="0"/>
      <w:marTop w:val="0"/>
      <w:marBottom w:val="0"/>
      <w:divBdr>
        <w:top w:val="none" w:sz="0" w:space="0" w:color="auto"/>
        <w:left w:val="none" w:sz="0" w:space="0" w:color="auto"/>
        <w:bottom w:val="none" w:sz="0" w:space="0" w:color="auto"/>
        <w:right w:val="none" w:sz="0" w:space="0" w:color="auto"/>
      </w:divBdr>
    </w:div>
    <w:div w:id="1085146731">
      <w:bodyDiv w:val="1"/>
      <w:marLeft w:val="0"/>
      <w:marRight w:val="0"/>
      <w:marTop w:val="0"/>
      <w:marBottom w:val="0"/>
      <w:divBdr>
        <w:top w:val="none" w:sz="0" w:space="0" w:color="auto"/>
        <w:left w:val="none" w:sz="0" w:space="0" w:color="auto"/>
        <w:bottom w:val="none" w:sz="0" w:space="0" w:color="auto"/>
        <w:right w:val="none" w:sz="0" w:space="0" w:color="auto"/>
      </w:divBdr>
    </w:div>
    <w:div w:id="1085884061">
      <w:bodyDiv w:val="1"/>
      <w:marLeft w:val="0"/>
      <w:marRight w:val="0"/>
      <w:marTop w:val="0"/>
      <w:marBottom w:val="0"/>
      <w:divBdr>
        <w:top w:val="none" w:sz="0" w:space="0" w:color="auto"/>
        <w:left w:val="none" w:sz="0" w:space="0" w:color="auto"/>
        <w:bottom w:val="none" w:sz="0" w:space="0" w:color="auto"/>
        <w:right w:val="none" w:sz="0" w:space="0" w:color="auto"/>
      </w:divBdr>
    </w:div>
    <w:div w:id="1087921861">
      <w:bodyDiv w:val="1"/>
      <w:marLeft w:val="0"/>
      <w:marRight w:val="0"/>
      <w:marTop w:val="0"/>
      <w:marBottom w:val="0"/>
      <w:divBdr>
        <w:top w:val="none" w:sz="0" w:space="0" w:color="auto"/>
        <w:left w:val="none" w:sz="0" w:space="0" w:color="auto"/>
        <w:bottom w:val="none" w:sz="0" w:space="0" w:color="auto"/>
        <w:right w:val="none" w:sz="0" w:space="0" w:color="auto"/>
      </w:divBdr>
    </w:div>
    <w:div w:id="1089041334">
      <w:bodyDiv w:val="1"/>
      <w:marLeft w:val="0"/>
      <w:marRight w:val="0"/>
      <w:marTop w:val="0"/>
      <w:marBottom w:val="0"/>
      <w:divBdr>
        <w:top w:val="none" w:sz="0" w:space="0" w:color="auto"/>
        <w:left w:val="none" w:sz="0" w:space="0" w:color="auto"/>
        <w:bottom w:val="none" w:sz="0" w:space="0" w:color="auto"/>
        <w:right w:val="none" w:sz="0" w:space="0" w:color="auto"/>
      </w:divBdr>
    </w:div>
    <w:div w:id="1089079204">
      <w:bodyDiv w:val="1"/>
      <w:marLeft w:val="0"/>
      <w:marRight w:val="0"/>
      <w:marTop w:val="0"/>
      <w:marBottom w:val="0"/>
      <w:divBdr>
        <w:top w:val="none" w:sz="0" w:space="0" w:color="auto"/>
        <w:left w:val="none" w:sz="0" w:space="0" w:color="auto"/>
        <w:bottom w:val="none" w:sz="0" w:space="0" w:color="auto"/>
        <w:right w:val="none" w:sz="0" w:space="0" w:color="auto"/>
      </w:divBdr>
    </w:div>
    <w:div w:id="1089501814">
      <w:bodyDiv w:val="1"/>
      <w:marLeft w:val="0"/>
      <w:marRight w:val="0"/>
      <w:marTop w:val="0"/>
      <w:marBottom w:val="0"/>
      <w:divBdr>
        <w:top w:val="none" w:sz="0" w:space="0" w:color="auto"/>
        <w:left w:val="none" w:sz="0" w:space="0" w:color="auto"/>
        <w:bottom w:val="none" w:sz="0" w:space="0" w:color="auto"/>
        <w:right w:val="none" w:sz="0" w:space="0" w:color="auto"/>
      </w:divBdr>
    </w:div>
    <w:div w:id="1091007661">
      <w:bodyDiv w:val="1"/>
      <w:marLeft w:val="0"/>
      <w:marRight w:val="0"/>
      <w:marTop w:val="0"/>
      <w:marBottom w:val="0"/>
      <w:divBdr>
        <w:top w:val="none" w:sz="0" w:space="0" w:color="auto"/>
        <w:left w:val="none" w:sz="0" w:space="0" w:color="auto"/>
        <w:bottom w:val="none" w:sz="0" w:space="0" w:color="auto"/>
        <w:right w:val="none" w:sz="0" w:space="0" w:color="auto"/>
      </w:divBdr>
    </w:div>
    <w:div w:id="1091773856">
      <w:bodyDiv w:val="1"/>
      <w:marLeft w:val="0"/>
      <w:marRight w:val="0"/>
      <w:marTop w:val="0"/>
      <w:marBottom w:val="0"/>
      <w:divBdr>
        <w:top w:val="none" w:sz="0" w:space="0" w:color="auto"/>
        <w:left w:val="none" w:sz="0" w:space="0" w:color="auto"/>
        <w:bottom w:val="none" w:sz="0" w:space="0" w:color="auto"/>
        <w:right w:val="none" w:sz="0" w:space="0" w:color="auto"/>
      </w:divBdr>
    </w:div>
    <w:div w:id="1091896052">
      <w:bodyDiv w:val="1"/>
      <w:marLeft w:val="0"/>
      <w:marRight w:val="0"/>
      <w:marTop w:val="0"/>
      <w:marBottom w:val="0"/>
      <w:divBdr>
        <w:top w:val="none" w:sz="0" w:space="0" w:color="auto"/>
        <w:left w:val="none" w:sz="0" w:space="0" w:color="auto"/>
        <w:bottom w:val="none" w:sz="0" w:space="0" w:color="auto"/>
        <w:right w:val="none" w:sz="0" w:space="0" w:color="auto"/>
      </w:divBdr>
    </w:div>
    <w:div w:id="1092702664">
      <w:bodyDiv w:val="1"/>
      <w:marLeft w:val="0"/>
      <w:marRight w:val="0"/>
      <w:marTop w:val="0"/>
      <w:marBottom w:val="0"/>
      <w:divBdr>
        <w:top w:val="none" w:sz="0" w:space="0" w:color="auto"/>
        <w:left w:val="none" w:sz="0" w:space="0" w:color="auto"/>
        <w:bottom w:val="none" w:sz="0" w:space="0" w:color="auto"/>
        <w:right w:val="none" w:sz="0" w:space="0" w:color="auto"/>
      </w:divBdr>
    </w:div>
    <w:div w:id="1093479444">
      <w:bodyDiv w:val="1"/>
      <w:marLeft w:val="0"/>
      <w:marRight w:val="0"/>
      <w:marTop w:val="0"/>
      <w:marBottom w:val="0"/>
      <w:divBdr>
        <w:top w:val="none" w:sz="0" w:space="0" w:color="auto"/>
        <w:left w:val="none" w:sz="0" w:space="0" w:color="auto"/>
        <w:bottom w:val="none" w:sz="0" w:space="0" w:color="auto"/>
        <w:right w:val="none" w:sz="0" w:space="0" w:color="auto"/>
      </w:divBdr>
    </w:div>
    <w:div w:id="1095057496">
      <w:bodyDiv w:val="1"/>
      <w:marLeft w:val="0"/>
      <w:marRight w:val="0"/>
      <w:marTop w:val="0"/>
      <w:marBottom w:val="0"/>
      <w:divBdr>
        <w:top w:val="none" w:sz="0" w:space="0" w:color="auto"/>
        <w:left w:val="none" w:sz="0" w:space="0" w:color="auto"/>
        <w:bottom w:val="none" w:sz="0" w:space="0" w:color="auto"/>
        <w:right w:val="none" w:sz="0" w:space="0" w:color="auto"/>
      </w:divBdr>
    </w:div>
    <w:div w:id="1097286673">
      <w:bodyDiv w:val="1"/>
      <w:marLeft w:val="0"/>
      <w:marRight w:val="0"/>
      <w:marTop w:val="0"/>
      <w:marBottom w:val="0"/>
      <w:divBdr>
        <w:top w:val="none" w:sz="0" w:space="0" w:color="auto"/>
        <w:left w:val="none" w:sz="0" w:space="0" w:color="auto"/>
        <w:bottom w:val="none" w:sz="0" w:space="0" w:color="auto"/>
        <w:right w:val="none" w:sz="0" w:space="0" w:color="auto"/>
      </w:divBdr>
    </w:div>
    <w:div w:id="1102336274">
      <w:bodyDiv w:val="1"/>
      <w:marLeft w:val="0"/>
      <w:marRight w:val="0"/>
      <w:marTop w:val="0"/>
      <w:marBottom w:val="0"/>
      <w:divBdr>
        <w:top w:val="none" w:sz="0" w:space="0" w:color="auto"/>
        <w:left w:val="none" w:sz="0" w:space="0" w:color="auto"/>
        <w:bottom w:val="none" w:sz="0" w:space="0" w:color="auto"/>
        <w:right w:val="none" w:sz="0" w:space="0" w:color="auto"/>
      </w:divBdr>
    </w:div>
    <w:div w:id="1102578838">
      <w:bodyDiv w:val="1"/>
      <w:marLeft w:val="0"/>
      <w:marRight w:val="0"/>
      <w:marTop w:val="0"/>
      <w:marBottom w:val="0"/>
      <w:divBdr>
        <w:top w:val="none" w:sz="0" w:space="0" w:color="auto"/>
        <w:left w:val="none" w:sz="0" w:space="0" w:color="auto"/>
        <w:bottom w:val="none" w:sz="0" w:space="0" w:color="auto"/>
        <w:right w:val="none" w:sz="0" w:space="0" w:color="auto"/>
      </w:divBdr>
    </w:div>
    <w:div w:id="1104226192">
      <w:bodyDiv w:val="1"/>
      <w:marLeft w:val="0"/>
      <w:marRight w:val="0"/>
      <w:marTop w:val="0"/>
      <w:marBottom w:val="0"/>
      <w:divBdr>
        <w:top w:val="none" w:sz="0" w:space="0" w:color="auto"/>
        <w:left w:val="none" w:sz="0" w:space="0" w:color="auto"/>
        <w:bottom w:val="none" w:sz="0" w:space="0" w:color="auto"/>
        <w:right w:val="none" w:sz="0" w:space="0" w:color="auto"/>
      </w:divBdr>
    </w:div>
    <w:div w:id="1104501377">
      <w:bodyDiv w:val="1"/>
      <w:marLeft w:val="0"/>
      <w:marRight w:val="0"/>
      <w:marTop w:val="0"/>
      <w:marBottom w:val="0"/>
      <w:divBdr>
        <w:top w:val="none" w:sz="0" w:space="0" w:color="auto"/>
        <w:left w:val="none" w:sz="0" w:space="0" w:color="auto"/>
        <w:bottom w:val="none" w:sz="0" w:space="0" w:color="auto"/>
        <w:right w:val="none" w:sz="0" w:space="0" w:color="auto"/>
      </w:divBdr>
    </w:div>
    <w:div w:id="1105229096">
      <w:bodyDiv w:val="1"/>
      <w:marLeft w:val="0"/>
      <w:marRight w:val="0"/>
      <w:marTop w:val="0"/>
      <w:marBottom w:val="0"/>
      <w:divBdr>
        <w:top w:val="none" w:sz="0" w:space="0" w:color="auto"/>
        <w:left w:val="none" w:sz="0" w:space="0" w:color="auto"/>
        <w:bottom w:val="none" w:sz="0" w:space="0" w:color="auto"/>
        <w:right w:val="none" w:sz="0" w:space="0" w:color="auto"/>
      </w:divBdr>
    </w:div>
    <w:div w:id="1105660653">
      <w:bodyDiv w:val="1"/>
      <w:marLeft w:val="0"/>
      <w:marRight w:val="0"/>
      <w:marTop w:val="0"/>
      <w:marBottom w:val="0"/>
      <w:divBdr>
        <w:top w:val="none" w:sz="0" w:space="0" w:color="auto"/>
        <w:left w:val="none" w:sz="0" w:space="0" w:color="auto"/>
        <w:bottom w:val="none" w:sz="0" w:space="0" w:color="auto"/>
        <w:right w:val="none" w:sz="0" w:space="0" w:color="auto"/>
      </w:divBdr>
    </w:div>
    <w:div w:id="1105811761">
      <w:bodyDiv w:val="1"/>
      <w:marLeft w:val="0"/>
      <w:marRight w:val="0"/>
      <w:marTop w:val="0"/>
      <w:marBottom w:val="0"/>
      <w:divBdr>
        <w:top w:val="none" w:sz="0" w:space="0" w:color="auto"/>
        <w:left w:val="none" w:sz="0" w:space="0" w:color="auto"/>
        <w:bottom w:val="none" w:sz="0" w:space="0" w:color="auto"/>
        <w:right w:val="none" w:sz="0" w:space="0" w:color="auto"/>
      </w:divBdr>
    </w:div>
    <w:div w:id="1108089045">
      <w:bodyDiv w:val="1"/>
      <w:marLeft w:val="0"/>
      <w:marRight w:val="0"/>
      <w:marTop w:val="0"/>
      <w:marBottom w:val="0"/>
      <w:divBdr>
        <w:top w:val="none" w:sz="0" w:space="0" w:color="auto"/>
        <w:left w:val="none" w:sz="0" w:space="0" w:color="auto"/>
        <w:bottom w:val="none" w:sz="0" w:space="0" w:color="auto"/>
        <w:right w:val="none" w:sz="0" w:space="0" w:color="auto"/>
      </w:divBdr>
    </w:div>
    <w:div w:id="1108424946">
      <w:bodyDiv w:val="1"/>
      <w:marLeft w:val="0"/>
      <w:marRight w:val="0"/>
      <w:marTop w:val="0"/>
      <w:marBottom w:val="0"/>
      <w:divBdr>
        <w:top w:val="none" w:sz="0" w:space="0" w:color="auto"/>
        <w:left w:val="none" w:sz="0" w:space="0" w:color="auto"/>
        <w:bottom w:val="none" w:sz="0" w:space="0" w:color="auto"/>
        <w:right w:val="none" w:sz="0" w:space="0" w:color="auto"/>
      </w:divBdr>
    </w:div>
    <w:div w:id="1110706914">
      <w:bodyDiv w:val="1"/>
      <w:marLeft w:val="0"/>
      <w:marRight w:val="0"/>
      <w:marTop w:val="0"/>
      <w:marBottom w:val="0"/>
      <w:divBdr>
        <w:top w:val="none" w:sz="0" w:space="0" w:color="auto"/>
        <w:left w:val="none" w:sz="0" w:space="0" w:color="auto"/>
        <w:bottom w:val="none" w:sz="0" w:space="0" w:color="auto"/>
        <w:right w:val="none" w:sz="0" w:space="0" w:color="auto"/>
      </w:divBdr>
    </w:div>
    <w:div w:id="1111780990">
      <w:bodyDiv w:val="1"/>
      <w:marLeft w:val="0"/>
      <w:marRight w:val="0"/>
      <w:marTop w:val="0"/>
      <w:marBottom w:val="0"/>
      <w:divBdr>
        <w:top w:val="none" w:sz="0" w:space="0" w:color="auto"/>
        <w:left w:val="none" w:sz="0" w:space="0" w:color="auto"/>
        <w:bottom w:val="none" w:sz="0" w:space="0" w:color="auto"/>
        <w:right w:val="none" w:sz="0" w:space="0" w:color="auto"/>
      </w:divBdr>
    </w:div>
    <w:div w:id="1113130776">
      <w:bodyDiv w:val="1"/>
      <w:marLeft w:val="0"/>
      <w:marRight w:val="0"/>
      <w:marTop w:val="0"/>
      <w:marBottom w:val="0"/>
      <w:divBdr>
        <w:top w:val="none" w:sz="0" w:space="0" w:color="auto"/>
        <w:left w:val="none" w:sz="0" w:space="0" w:color="auto"/>
        <w:bottom w:val="none" w:sz="0" w:space="0" w:color="auto"/>
        <w:right w:val="none" w:sz="0" w:space="0" w:color="auto"/>
      </w:divBdr>
    </w:div>
    <w:div w:id="1113136033">
      <w:bodyDiv w:val="1"/>
      <w:marLeft w:val="0"/>
      <w:marRight w:val="0"/>
      <w:marTop w:val="0"/>
      <w:marBottom w:val="0"/>
      <w:divBdr>
        <w:top w:val="none" w:sz="0" w:space="0" w:color="auto"/>
        <w:left w:val="none" w:sz="0" w:space="0" w:color="auto"/>
        <w:bottom w:val="none" w:sz="0" w:space="0" w:color="auto"/>
        <w:right w:val="none" w:sz="0" w:space="0" w:color="auto"/>
      </w:divBdr>
    </w:div>
    <w:div w:id="1113209847">
      <w:bodyDiv w:val="1"/>
      <w:marLeft w:val="0"/>
      <w:marRight w:val="0"/>
      <w:marTop w:val="0"/>
      <w:marBottom w:val="0"/>
      <w:divBdr>
        <w:top w:val="none" w:sz="0" w:space="0" w:color="auto"/>
        <w:left w:val="none" w:sz="0" w:space="0" w:color="auto"/>
        <w:bottom w:val="none" w:sz="0" w:space="0" w:color="auto"/>
        <w:right w:val="none" w:sz="0" w:space="0" w:color="auto"/>
      </w:divBdr>
    </w:div>
    <w:div w:id="1116754678">
      <w:bodyDiv w:val="1"/>
      <w:marLeft w:val="0"/>
      <w:marRight w:val="0"/>
      <w:marTop w:val="0"/>
      <w:marBottom w:val="0"/>
      <w:divBdr>
        <w:top w:val="none" w:sz="0" w:space="0" w:color="auto"/>
        <w:left w:val="none" w:sz="0" w:space="0" w:color="auto"/>
        <w:bottom w:val="none" w:sz="0" w:space="0" w:color="auto"/>
        <w:right w:val="none" w:sz="0" w:space="0" w:color="auto"/>
      </w:divBdr>
    </w:div>
    <w:div w:id="1117138192">
      <w:bodyDiv w:val="1"/>
      <w:marLeft w:val="0"/>
      <w:marRight w:val="0"/>
      <w:marTop w:val="0"/>
      <w:marBottom w:val="0"/>
      <w:divBdr>
        <w:top w:val="none" w:sz="0" w:space="0" w:color="auto"/>
        <w:left w:val="none" w:sz="0" w:space="0" w:color="auto"/>
        <w:bottom w:val="none" w:sz="0" w:space="0" w:color="auto"/>
        <w:right w:val="none" w:sz="0" w:space="0" w:color="auto"/>
      </w:divBdr>
    </w:div>
    <w:div w:id="1118375043">
      <w:bodyDiv w:val="1"/>
      <w:marLeft w:val="0"/>
      <w:marRight w:val="0"/>
      <w:marTop w:val="0"/>
      <w:marBottom w:val="0"/>
      <w:divBdr>
        <w:top w:val="none" w:sz="0" w:space="0" w:color="auto"/>
        <w:left w:val="none" w:sz="0" w:space="0" w:color="auto"/>
        <w:bottom w:val="none" w:sz="0" w:space="0" w:color="auto"/>
        <w:right w:val="none" w:sz="0" w:space="0" w:color="auto"/>
      </w:divBdr>
    </w:div>
    <w:div w:id="1120955946">
      <w:bodyDiv w:val="1"/>
      <w:marLeft w:val="0"/>
      <w:marRight w:val="0"/>
      <w:marTop w:val="0"/>
      <w:marBottom w:val="0"/>
      <w:divBdr>
        <w:top w:val="none" w:sz="0" w:space="0" w:color="auto"/>
        <w:left w:val="none" w:sz="0" w:space="0" w:color="auto"/>
        <w:bottom w:val="none" w:sz="0" w:space="0" w:color="auto"/>
        <w:right w:val="none" w:sz="0" w:space="0" w:color="auto"/>
      </w:divBdr>
    </w:div>
    <w:div w:id="1122922500">
      <w:bodyDiv w:val="1"/>
      <w:marLeft w:val="0"/>
      <w:marRight w:val="0"/>
      <w:marTop w:val="0"/>
      <w:marBottom w:val="0"/>
      <w:divBdr>
        <w:top w:val="none" w:sz="0" w:space="0" w:color="auto"/>
        <w:left w:val="none" w:sz="0" w:space="0" w:color="auto"/>
        <w:bottom w:val="none" w:sz="0" w:space="0" w:color="auto"/>
        <w:right w:val="none" w:sz="0" w:space="0" w:color="auto"/>
      </w:divBdr>
    </w:div>
    <w:div w:id="1125850614">
      <w:bodyDiv w:val="1"/>
      <w:marLeft w:val="0"/>
      <w:marRight w:val="0"/>
      <w:marTop w:val="0"/>
      <w:marBottom w:val="0"/>
      <w:divBdr>
        <w:top w:val="none" w:sz="0" w:space="0" w:color="auto"/>
        <w:left w:val="none" w:sz="0" w:space="0" w:color="auto"/>
        <w:bottom w:val="none" w:sz="0" w:space="0" w:color="auto"/>
        <w:right w:val="none" w:sz="0" w:space="0" w:color="auto"/>
      </w:divBdr>
    </w:div>
    <w:div w:id="1125929743">
      <w:bodyDiv w:val="1"/>
      <w:marLeft w:val="0"/>
      <w:marRight w:val="0"/>
      <w:marTop w:val="0"/>
      <w:marBottom w:val="0"/>
      <w:divBdr>
        <w:top w:val="none" w:sz="0" w:space="0" w:color="auto"/>
        <w:left w:val="none" w:sz="0" w:space="0" w:color="auto"/>
        <w:bottom w:val="none" w:sz="0" w:space="0" w:color="auto"/>
        <w:right w:val="none" w:sz="0" w:space="0" w:color="auto"/>
      </w:divBdr>
    </w:div>
    <w:div w:id="1126461786">
      <w:bodyDiv w:val="1"/>
      <w:marLeft w:val="0"/>
      <w:marRight w:val="0"/>
      <w:marTop w:val="0"/>
      <w:marBottom w:val="0"/>
      <w:divBdr>
        <w:top w:val="none" w:sz="0" w:space="0" w:color="auto"/>
        <w:left w:val="none" w:sz="0" w:space="0" w:color="auto"/>
        <w:bottom w:val="none" w:sz="0" w:space="0" w:color="auto"/>
        <w:right w:val="none" w:sz="0" w:space="0" w:color="auto"/>
      </w:divBdr>
    </w:div>
    <w:div w:id="1128620219">
      <w:bodyDiv w:val="1"/>
      <w:marLeft w:val="0"/>
      <w:marRight w:val="0"/>
      <w:marTop w:val="0"/>
      <w:marBottom w:val="0"/>
      <w:divBdr>
        <w:top w:val="none" w:sz="0" w:space="0" w:color="auto"/>
        <w:left w:val="none" w:sz="0" w:space="0" w:color="auto"/>
        <w:bottom w:val="none" w:sz="0" w:space="0" w:color="auto"/>
        <w:right w:val="none" w:sz="0" w:space="0" w:color="auto"/>
      </w:divBdr>
    </w:div>
    <w:div w:id="1129128852">
      <w:bodyDiv w:val="1"/>
      <w:marLeft w:val="0"/>
      <w:marRight w:val="0"/>
      <w:marTop w:val="0"/>
      <w:marBottom w:val="0"/>
      <w:divBdr>
        <w:top w:val="none" w:sz="0" w:space="0" w:color="auto"/>
        <w:left w:val="none" w:sz="0" w:space="0" w:color="auto"/>
        <w:bottom w:val="none" w:sz="0" w:space="0" w:color="auto"/>
        <w:right w:val="none" w:sz="0" w:space="0" w:color="auto"/>
      </w:divBdr>
    </w:div>
    <w:div w:id="1129206905">
      <w:bodyDiv w:val="1"/>
      <w:marLeft w:val="0"/>
      <w:marRight w:val="0"/>
      <w:marTop w:val="0"/>
      <w:marBottom w:val="0"/>
      <w:divBdr>
        <w:top w:val="none" w:sz="0" w:space="0" w:color="auto"/>
        <w:left w:val="none" w:sz="0" w:space="0" w:color="auto"/>
        <w:bottom w:val="none" w:sz="0" w:space="0" w:color="auto"/>
        <w:right w:val="none" w:sz="0" w:space="0" w:color="auto"/>
      </w:divBdr>
    </w:div>
    <w:div w:id="1129588469">
      <w:bodyDiv w:val="1"/>
      <w:marLeft w:val="0"/>
      <w:marRight w:val="0"/>
      <w:marTop w:val="0"/>
      <w:marBottom w:val="0"/>
      <w:divBdr>
        <w:top w:val="none" w:sz="0" w:space="0" w:color="auto"/>
        <w:left w:val="none" w:sz="0" w:space="0" w:color="auto"/>
        <w:bottom w:val="none" w:sz="0" w:space="0" w:color="auto"/>
        <w:right w:val="none" w:sz="0" w:space="0" w:color="auto"/>
      </w:divBdr>
    </w:div>
    <w:div w:id="1131099005">
      <w:bodyDiv w:val="1"/>
      <w:marLeft w:val="0"/>
      <w:marRight w:val="0"/>
      <w:marTop w:val="0"/>
      <w:marBottom w:val="0"/>
      <w:divBdr>
        <w:top w:val="none" w:sz="0" w:space="0" w:color="auto"/>
        <w:left w:val="none" w:sz="0" w:space="0" w:color="auto"/>
        <w:bottom w:val="none" w:sz="0" w:space="0" w:color="auto"/>
        <w:right w:val="none" w:sz="0" w:space="0" w:color="auto"/>
      </w:divBdr>
    </w:div>
    <w:div w:id="1133594944">
      <w:bodyDiv w:val="1"/>
      <w:marLeft w:val="0"/>
      <w:marRight w:val="0"/>
      <w:marTop w:val="0"/>
      <w:marBottom w:val="0"/>
      <w:divBdr>
        <w:top w:val="none" w:sz="0" w:space="0" w:color="auto"/>
        <w:left w:val="none" w:sz="0" w:space="0" w:color="auto"/>
        <w:bottom w:val="none" w:sz="0" w:space="0" w:color="auto"/>
        <w:right w:val="none" w:sz="0" w:space="0" w:color="auto"/>
      </w:divBdr>
    </w:div>
    <w:div w:id="1136411929">
      <w:bodyDiv w:val="1"/>
      <w:marLeft w:val="0"/>
      <w:marRight w:val="0"/>
      <w:marTop w:val="0"/>
      <w:marBottom w:val="0"/>
      <w:divBdr>
        <w:top w:val="none" w:sz="0" w:space="0" w:color="auto"/>
        <w:left w:val="none" w:sz="0" w:space="0" w:color="auto"/>
        <w:bottom w:val="none" w:sz="0" w:space="0" w:color="auto"/>
        <w:right w:val="none" w:sz="0" w:space="0" w:color="auto"/>
      </w:divBdr>
    </w:div>
    <w:div w:id="1137912513">
      <w:bodyDiv w:val="1"/>
      <w:marLeft w:val="0"/>
      <w:marRight w:val="0"/>
      <w:marTop w:val="0"/>
      <w:marBottom w:val="0"/>
      <w:divBdr>
        <w:top w:val="none" w:sz="0" w:space="0" w:color="auto"/>
        <w:left w:val="none" w:sz="0" w:space="0" w:color="auto"/>
        <w:bottom w:val="none" w:sz="0" w:space="0" w:color="auto"/>
        <w:right w:val="none" w:sz="0" w:space="0" w:color="auto"/>
      </w:divBdr>
    </w:div>
    <w:div w:id="1140418299">
      <w:bodyDiv w:val="1"/>
      <w:marLeft w:val="0"/>
      <w:marRight w:val="0"/>
      <w:marTop w:val="0"/>
      <w:marBottom w:val="0"/>
      <w:divBdr>
        <w:top w:val="none" w:sz="0" w:space="0" w:color="auto"/>
        <w:left w:val="none" w:sz="0" w:space="0" w:color="auto"/>
        <w:bottom w:val="none" w:sz="0" w:space="0" w:color="auto"/>
        <w:right w:val="none" w:sz="0" w:space="0" w:color="auto"/>
      </w:divBdr>
    </w:div>
    <w:div w:id="1141851934">
      <w:bodyDiv w:val="1"/>
      <w:marLeft w:val="0"/>
      <w:marRight w:val="0"/>
      <w:marTop w:val="0"/>
      <w:marBottom w:val="0"/>
      <w:divBdr>
        <w:top w:val="none" w:sz="0" w:space="0" w:color="auto"/>
        <w:left w:val="none" w:sz="0" w:space="0" w:color="auto"/>
        <w:bottom w:val="none" w:sz="0" w:space="0" w:color="auto"/>
        <w:right w:val="none" w:sz="0" w:space="0" w:color="auto"/>
      </w:divBdr>
    </w:div>
    <w:div w:id="1141922433">
      <w:bodyDiv w:val="1"/>
      <w:marLeft w:val="0"/>
      <w:marRight w:val="0"/>
      <w:marTop w:val="0"/>
      <w:marBottom w:val="0"/>
      <w:divBdr>
        <w:top w:val="none" w:sz="0" w:space="0" w:color="auto"/>
        <w:left w:val="none" w:sz="0" w:space="0" w:color="auto"/>
        <w:bottom w:val="none" w:sz="0" w:space="0" w:color="auto"/>
        <w:right w:val="none" w:sz="0" w:space="0" w:color="auto"/>
      </w:divBdr>
    </w:div>
    <w:div w:id="1142696070">
      <w:bodyDiv w:val="1"/>
      <w:marLeft w:val="0"/>
      <w:marRight w:val="0"/>
      <w:marTop w:val="0"/>
      <w:marBottom w:val="0"/>
      <w:divBdr>
        <w:top w:val="none" w:sz="0" w:space="0" w:color="auto"/>
        <w:left w:val="none" w:sz="0" w:space="0" w:color="auto"/>
        <w:bottom w:val="none" w:sz="0" w:space="0" w:color="auto"/>
        <w:right w:val="none" w:sz="0" w:space="0" w:color="auto"/>
      </w:divBdr>
    </w:div>
    <w:div w:id="1143817339">
      <w:bodyDiv w:val="1"/>
      <w:marLeft w:val="0"/>
      <w:marRight w:val="0"/>
      <w:marTop w:val="0"/>
      <w:marBottom w:val="0"/>
      <w:divBdr>
        <w:top w:val="none" w:sz="0" w:space="0" w:color="auto"/>
        <w:left w:val="none" w:sz="0" w:space="0" w:color="auto"/>
        <w:bottom w:val="none" w:sz="0" w:space="0" w:color="auto"/>
        <w:right w:val="none" w:sz="0" w:space="0" w:color="auto"/>
      </w:divBdr>
    </w:div>
    <w:div w:id="1143886513">
      <w:bodyDiv w:val="1"/>
      <w:marLeft w:val="0"/>
      <w:marRight w:val="0"/>
      <w:marTop w:val="0"/>
      <w:marBottom w:val="0"/>
      <w:divBdr>
        <w:top w:val="none" w:sz="0" w:space="0" w:color="auto"/>
        <w:left w:val="none" w:sz="0" w:space="0" w:color="auto"/>
        <w:bottom w:val="none" w:sz="0" w:space="0" w:color="auto"/>
        <w:right w:val="none" w:sz="0" w:space="0" w:color="auto"/>
      </w:divBdr>
    </w:div>
    <w:div w:id="1144466217">
      <w:bodyDiv w:val="1"/>
      <w:marLeft w:val="0"/>
      <w:marRight w:val="0"/>
      <w:marTop w:val="0"/>
      <w:marBottom w:val="0"/>
      <w:divBdr>
        <w:top w:val="none" w:sz="0" w:space="0" w:color="auto"/>
        <w:left w:val="none" w:sz="0" w:space="0" w:color="auto"/>
        <w:bottom w:val="none" w:sz="0" w:space="0" w:color="auto"/>
        <w:right w:val="none" w:sz="0" w:space="0" w:color="auto"/>
      </w:divBdr>
    </w:div>
    <w:div w:id="1145511883">
      <w:bodyDiv w:val="1"/>
      <w:marLeft w:val="0"/>
      <w:marRight w:val="0"/>
      <w:marTop w:val="0"/>
      <w:marBottom w:val="0"/>
      <w:divBdr>
        <w:top w:val="none" w:sz="0" w:space="0" w:color="auto"/>
        <w:left w:val="none" w:sz="0" w:space="0" w:color="auto"/>
        <w:bottom w:val="none" w:sz="0" w:space="0" w:color="auto"/>
        <w:right w:val="none" w:sz="0" w:space="0" w:color="auto"/>
      </w:divBdr>
    </w:div>
    <w:div w:id="1146046947">
      <w:bodyDiv w:val="1"/>
      <w:marLeft w:val="0"/>
      <w:marRight w:val="0"/>
      <w:marTop w:val="0"/>
      <w:marBottom w:val="0"/>
      <w:divBdr>
        <w:top w:val="none" w:sz="0" w:space="0" w:color="auto"/>
        <w:left w:val="none" w:sz="0" w:space="0" w:color="auto"/>
        <w:bottom w:val="none" w:sz="0" w:space="0" w:color="auto"/>
        <w:right w:val="none" w:sz="0" w:space="0" w:color="auto"/>
      </w:divBdr>
    </w:div>
    <w:div w:id="1146316788">
      <w:bodyDiv w:val="1"/>
      <w:marLeft w:val="0"/>
      <w:marRight w:val="0"/>
      <w:marTop w:val="0"/>
      <w:marBottom w:val="0"/>
      <w:divBdr>
        <w:top w:val="none" w:sz="0" w:space="0" w:color="auto"/>
        <w:left w:val="none" w:sz="0" w:space="0" w:color="auto"/>
        <w:bottom w:val="none" w:sz="0" w:space="0" w:color="auto"/>
        <w:right w:val="none" w:sz="0" w:space="0" w:color="auto"/>
      </w:divBdr>
    </w:div>
    <w:div w:id="1146629747">
      <w:bodyDiv w:val="1"/>
      <w:marLeft w:val="0"/>
      <w:marRight w:val="0"/>
      <w:marTop w:val="0"/>
      <w:marBottom w:val="0"/>
      <w:divBdr>
        <w:top w:val="none" w:sz="0" w:space="0" w:color="auto"/>
        <w:left w:val="none" w:sz="0" w:space="0" w:color="auto"/>
        <w:bottom w:val="none" w:sz="0" w:space="0" w:color="auto"/>
        <w:right w:val="none" w:sz="0" w:space="0" w:color="auto"/>
      </w:divBdr>
    </w:div>
    <w:div w:id="1147548522">
      <w:bodyDiv w:val="1"/>
      <w:marLeft w:val="0"/>
      <w:marRight w:val="0"/>
      <w:marTop w:val="0"/>
      <w:marBottom w:val="0"/>
      <w:divBdr>
        <w:top w:val="none" w:sz="0" w:space="0" w:color="auto"/>
        <w:left w:val="none" w:sz="0" w:space="0" w:color="auto"/>
        <w:bottom w:val="none" w:sz="0" w:space="0" w:color="auto"/>
        <w:right w:val="none" w:sz="0" w:space="0" w:color="auto"/>
      </w:divBdr>
    </w:div>
    <w:div w:id="1148210114">
      <w:bodyDiv w:val="1"/>
      <w:marLeft w:val="0"/>
      <w:marRight w:val="0"/>
      <w:marTop w:val="0"/>
      <w:marBottom w:val="0"/>
      <w:divBdr>
        <w:top w:val="none" w:sz="0" w:space="0" w:color="auto"/>
        <w:left w:val="none" w:sz="0" w:space="0" w:color="auto"/>
        <w:bottom w:val="none" w:sz="0" w:space="0" w:color="auto"/>
        <w:right w:val="none" w:sz="0" w:space="0" w:color="auto"/>
      </w:divBdr>
    </w:div>
    <w:div w:id="1149052203">
      <w:bodyDiv w:val="1"/>
      <w:marLeft w:val="0"/>
      <w:marRight w:val="0"/>
      <w:marTop w:val="0"/>
      <w:marBottom w:val="0"/>
      <w:divBdr>
        <w:top w:val="none" w:sz="0" w:space="0" w:color="auto"/>
        <w:left w:val="none" w:sz="0" w:space="0" w:color="auto"/>
        <w:bottom w:val="none" w:sz="0" w:space="0" w:color="auto"/>
        <w:right w:val="none" w:sz="0" w:space="0" w:color="auto"/>
      </w:divBdr>
    </w:div>
    <w:div w:id="1150442611">
      <w:bodyDiv w:val="1"/>
      <w:marLeft w:val="0"/>
      <w:marRight w:val="0"/>
      <w:marTop w:val="0"/>
      <w:marBottom w:val="0"/>
      <w:divBdr>
        <w:top w:val="none" w:sz="0" w:space="0" w:color="auto"/>
        <w:left w:val="none" w:sz="0" w:space="0" w:color="auto"/>
        <w:bottom w:val="none" w:sz="0" w:space="0" w:color="auto"/>
        <w:right w:val="none" w:sz="0" w:space="0" w:color="auto"/>
      </w:divBdr>
    </w:div>
    <w:div w:id="1152911273">
      <w:bodyDiv w:val="1"/>
      <w:marLeft w:val="0"/>
      <w:marRight w:val="0"/>
      <w:marTop w:val="0"/>
      <w:marBottom w:val="0"/>
      <w:divBdr>
        <w:top w:val="none" w:sz="0" w:space="0" w:color="auto"/>
        <w:left w:val="none" w:sz="0" w:space="0" w:color="auto"/>
        <w:bottom w:val="none" w:sz="0" w:space="0" w:color="auto"/>
        <w:right w:val="none" w:sz="0" w:space="0" w:color="auto"/>
      </w:divBdr>
    </w:div>
    <w:div w:id="1157039237">
      <w:bodyDiv w:val="1"/>
      <w:marLeft w:val="0"/>
      <w:marRight w:val="0"/>
      <w:marTop w:val="0"/>
      <w:marBottom w:val="0"/>
      <w:divBdr>
        <w:top w:val="none" w:sz="0" w:space="0" w:color="auto"/>
        <w:left w:val="none" w:sz="0" w:space="0" w:color="auto"/>
        <w:bottom w:val="none" w:sz="0" w:space="0" w:color="auto"/>
        <w:right w:val="none" w:sz="0" w:space="0" w:color="auto"/>
      </w:divBdr>
    </w:div>
    <w:div w:id="1157652482">
      <w:bodyDiv w:val="1"/>
      <w:marLeft w:val="0"/>
      <w:marRight w:val="0"/>
      <w:marTop w:val="0"/>
      <w:marBottom w:val="0"/>
      <w:divBdr>
        <w:top w:val="none" w:sz="0" w:space="0" w:color="auto"/>
        <w:left w:val="none" w:sz="0" w:space="0" w:color="auto"/>
        <w:bottom w:val="none" w:sz="0" w:space="0" w:color="auto"/>
        <w:right w:val="none" w:sz="0" w:space="0" w:color="auto"/>
      </w:divBdr>
    </w:div>
    <w:div w:id="1159078104">
      <w:bodyDiv w:val="1"/>
      <w:marLeft w:val="0"/>
      <w:marRight w:val="0"/>
      <w:marTop w:val="0"/>
      <w:marBottom w:val="0"/>
      <w:divBdr>
        <w:top w:val="none" w:sz="0" w:space="0" w:color="auto"/>
        <w:left w:val="none" w:sz="0" w:space="0" w:color="auto"/>
        <w:bottom w:val="none" w:sz="0" w:space="0" w:color="auto"/>
        <w:right w:val="none" w:sz="0" w:space="0" w:color="auto"/>
      </w:divBdr>
    </w:div>
    <w:div w:id="1159611465">
      <w:bodyDiv w:val="1"/>
      <w:marLeft w:val="0"/>
      <w:marRight w:val="0"/>
      <w:marTop w:val="0"/>
      <w:marBottom w:val="0"/>
      <w:divBdr>
        <w:top w:val="none" w:sz="0" w:space="0" w:color="auto"/>
        <w:left w:val="none" w:sz="0" w:space="0" w:color="auto"/>
        <w:bottom w:val="none" w:sz="0" w:space="0" w:color="auto"/>
        <w:right w:val="none" w:sz="0" w:space="0" w:color="auto"/>
      </w:divBdr>
    </w:div>
    <w:div w:id="1159734156">
      <w:bodyDiv w:val="1"/>
      <w:marLeft w:val="0"/>
      <w:marRight w:val="0"/>
      <w:marTop w:val="0"/>
      <w:marBottom w:val="0"/>
      <w:divBdr>
        <w:top w:val="none" w:sz="0" w:space="0" w:color="auto"/>
        <w:left w:val="none" w:sz="0" w:space="0" w:color="auto"/>
        <w:bottom w:val="none" w:sz="0" w:space="0" w:color="auto"/>
        <w:right w:val="none" w:sz="0" w:space="0" w:color="auto"/>
      </w:divBdr>
    </w:div>
    <w:div w:id="1161777689">
      <w:bodyDiv w:val="1"/>
      <w:marLeft w:val="0"/>
      <w:marRight w:val="0"/>
      <w:marTop w:val="0"/>
      <w:marBottom w:val="0"/>
      <w:divBdr>
        <w:top w:val="none" w:sz="0" w:space="0" w:color="auto"/>
        <w:left w:val="none" w:sz="0" w:space="0" w:color="auto"/>
        <w:bottom w:val="none" w:sz="0" w:space="0" w:color="auto"/>
        <w:right w:val="none" w:sz="0" w:space="0" w:color="auto"/>
      </w:divBdr>
    </w:div>
    <w:div w:id="1161969921">
      <w:bodyDiv w:val="1"/>
      <w:marLeft w:val="0"/>
      <w:marRight w:val="0"/>
      <w:marTop w:val="0"/>
      <w:marBottom w:val="0"/>
      <w:divBdr>
        <w:top w:val="none" w:sz="0" w:space="0" w:color="auto"/>
        <w:left w:val="none" w:sz="0" w:space="0" w:color="auto"/>
        <w:bottom w:val="none" w:sz="0" w:space="0" w:color="auto"/>
        <w:right w:val="none" w:sz="0" w:space="0" w:color="auto"/>
      </w:divBdr>
    </w:div>
    <w:div w:id="1162818039">
      <w:bodyDiv w:val="1"/>
      <w:marLeft w:val="0"/>
      <w:marRight w:val="0"/>
      <w:marTop w:val="0"/>
      <w:marBottom w:val="0"/>
      <w:divBdr>
        <w:top w:val="none" w:sz="0" w:space="0" w:color="auto"/>
        <w:left w:val="none" w:sz="0" w:space="0" w:color="auto"/>
        <w:bottom w:val="none" w:sz="0" w:space="0" w:color="auto"/>
        <w:right w:val="none" w:sz="0" w:space="0" w:color="auto"/>
      </w:divBdr>
    </w:div>
    <w:div w:id="1163201936">
      <w:bodyDiv w:val="1"/>
      <w:marLeft w:val="0"/>
      <w:marRight w:val="0"/>
      <w:marTop w:val="0"/>
      <w:marBottom w:val="0"/>
      <w:divBdr>
        <w:top w:val="none" w:sz="0" w:space="0" w:color="auto"/>
        <w:left w:val="none" w:sz="0" w:space="0" w:color="auto"/>
        <w:bottom w:val="none" w:sz="0" w:space="0" w:color="auto"/>
        <w:right w:val="none" w:sz="0" w:space="0" w:color="auto"/>
      </w:divBdr>
    </w:div>
    <w:div w:id="1163349678">
      <w:bodyDiv w:val="1"/>
      <w:marLeft w:val="0"/>
      <w:marRight w:val="0"/>
      <w:marTop w:val="0"/>
      <w:marBottom w:val="0"/>
      <w:divBdr>
        <w:top w:val="none" w:sz="0" w:space="0" w:color="auto"/>
        <w:left w:val="none" w:sz="0" w:space="0" w:color="auto"/>
        <w:bottom w:val="none" w:sz="0" w:space="0" w:color="auto"/>
        <w:right w:val="none" w:sz="0" w:space="0" w:color="auto"/>
      </w:divBdr>
    </w:div>
    <w:div w:id="1165122053">
      <w:bodyDiv w:val="1"/>
      <w:marLeft w:val="0"/>
      <w:marRight w:val="0"/>
      <w:marTop w:val="0"/>
      <w:marBottom w:val="0"/>
      <w:divBdr>
        <w:top w:val="none" w:sz="0" w:space="0" w:color="auto"/>
        <w:left w:val="none" w:sz="0" w:space="0" w:color="auto"/>
        <w:bottom w:val="none" w:sz="0" w:space="0" w:color="auto"/>
        <w:right w:val="none" w:sz="0" w:space="0" w:color="auto"/>
      </w:divBdr>
    </w:div>
    <w:div w:id="1167673167">
      <w:bodyDiv w:val="1"/>
      <w:marLeft w:val="0"/>
      <w:marRight w:val="0"/>
      <w:marTop w:val="0"/>
      <w:marBottom w:val="0"/>
      <w:divBdr>
        <w:top w:val="none" w:sz="0" w:space="0" w:color="auto"/>
        <w:left w:val="none" w:sz="0" w:space="0" w:color="auto"/>
        <w:bottom w:val="none" w:sz="0" w:space="0" w:color="auto"/>
        <w:right w:val="none" w:sz="0" w:space="0" w:color="auto"/>
      </w:divBdr>
    </w:div>
    <w:div w:id="1167941913">
      <w:bodyDiv w:val="1"/>
      <w:marLeft w:val="0"/>
      <w:marRight w:val="0"/>
      <w:marTop w:val="0"/>
      <w:marBottom w:val="0"/>
      <w:divBdr>
        <w:top w:val="none" w:sz="0" w:space="0" w:color="auto"/>
        <w:left w:val="none" w:sz="0" w:space="0" w:color="auto"/>
        <w:bottom w:val="none" w:sz="0" w:space="0" w:color="auto"/>
        <w:right w:val="none" w:sz="0" w:space="0" w:color="auto"/>
      </w:divBdr>
    </w:div>
    <w:div w:id="1168441846">
      <w:bodyDiv w:val="1"/>
      <w:marLeft w:val="0"/>
      <w:marRight w:val="0"/>
      <w:marTop w:val="0"/>
      <w:marBottom w:val="0"/>
      <w:divBdr>
        <w:top w:val="none" w:sz="0" w:space="0" w:color="auto"/>
        <w:left w:val="none" w:sz="0" w:space="0" w:color="auto"/>
        <w:bottom w:val="none" w:sz="0" w:space="0" w:color="auto"/>
        <w:right w:val="none" w:sz="0" w:space="0" w:color="auto"/>
      </w:divBdr>
    </w:div>
    <w:div w:id="1168524346">
      <w:bodyDiv w:val="1"/>
      <w:marLeft w:val="0"/>
      <w:marRight w:val="0"/>
      <w:marTop w:val="0"/>
      <w:marBottom w:val="0"/>
      <w:divBdr>
        <w:top w:val="none" w:sz="0" w:space="0" w:color="auto"/>
        <w:left w:val="none" w:sz="0" w:space="0" w:color="auto"/>
        <w:bottom w:val="none" w:sz="0" w:space="0" w:color="auto"/>
        <w:right w:val="none" w:sz="0" w:space="0" w:color="auto"/>
      </w:divBdr>
    </w:div>
    <w:div w:id="1175848301">
      <w:bodyDiv w:val="1"/>
      <w:marLeft w:val="0"/>
      <w:marRight w:val="0"/>
      <w:marTop w:val="0"/>
      <w:marBottom w:val="0"/>
      <w:divBdr>
        <w:top w:val="none" w:sz="0" w:space="0" w:color="auto"/>
        <w:left w:val="none" w:sz="0" w:space="0" w:color="auto"/>
        <w:bottom w:val="none" w:sz="0" w:space="0" w:color="auto"/>
        <w:right w:val="none" w:sz="0" w:space="0" w:color="auto"/>
      </w:divBdr>
    </w:div>
    <w:div w:id="1177430097">
      <w:bodyDiv w:val="1"/>
      <w:marLeft w:val="0"/>
      <w:marRight w:val="0"/>
      <w:marTop w:val="0"/>
      <w:marBottom w:val="0"/>
      <w:divBdr>
        <w:top w:val="none" w:sz="0" w:space="0" w:color="auto"/>
        <w:left w:val="none" w:sz="0" w:space="0" w:color="auto"/>
        <w:bottom w:val="none" w:sz="0" w:space="0" w:color="auto"/>
        <w:right w:val="none" w:sz="0" w:space="0" w:color="auto"/>
      </w:divBdr>
    </w:div>
    <w:div w:id="1177579341">
      <w:bodyDiv w:val="1"/>
      <w:marLeft w:val="0"/>
      <w:marRight w:val="0"/>
      <w:marTop w:val="0"/>
      <w:marBottom w:val="0"/>
      <w:divBdr>
        <w:top w:val="none" w:sz="0" w:space="0" w:color="auto"/>
        <w:left w:val="none" w:sz="0" w:space="0" w:color="auto"/>
        <w:bottom w:val="none" w:sz="0" w:space="0" w:color="auto"/>
        <w:right w:val="none" w:sz="0" w:space="0" w:color="auto"/>
      </w:divBdr>
    </w:div>
    <w:div w:id="1182235248">
      <w:bodyDiv w:val="1"/>
      <w:marLeft w:val="0"/>
      <w:marRight w:val="0"/>
      <w:marTop w:val="0"/>
      <w:marBottom w:val="0"/>
      <w:divBdr>
        <w:top w:val="none" w:sz="0" w:space="0" w:color="auto"/>
        <w:left w:val="none" w:sz="0" w:space="0" w:color="auto"/>
        <w:bottom w:val="none" w:sz="0" w:space="0" w:color="auto"/>
        <w:right w:val="none" w:sz="0" w:space="0" w:color="auto"/>
      </w:divBdr>
    </w:div>
    <w:div w:id="1182813546">
      <w:bodyDiv w:val="1"/>
      <w:marLeft w:val="0"/>
      <w:marRight w:val="0"/>
      <w:marTop w:val="0"/>
      <w:marBottom w:val="0"/>
      <w:divBdr>
        <w:top w:val="none" w:sz="0" w:space="0" w:color="auto"/>
        <w:left w:val="none" w:sz="0" w:space="0" w:color="auto"/>
        <w:bottom w:val="none" w:sz="0" w:space="0" w:color="auto"/>
        <w:right w:val="none" w:sz="0" w:space="0" w:color="auto"/>
      </w:divBdr>
    </w:div>
    <w:div w:id="1182818733">
      <w:bodyDiv w:val="1"/>
      <w:marLeft w:val="0"/>
      <w:marRight w:val="0"/>
      <w:marTop w:val="0"/>
      <w:marBottom w:val="0"/>
      <w:divBdr>
        <w:top w:val="none" w:sz="0" w:space="0" w:color="auto"/>
        <w:left w:val="none" w:sz="0" w:space="0" w:color="auto"/>
        <w:bottom w:val="none" w:sz="0" w:space="0" w:color="auto"/>
        <w:right w:val="none" w:sz="0" w:space="0" w:color="auto"/>
      </w:divBdr>
    </w:div>
    <w:div w:id="1184513017">
      <w:bodyDiv w:val="1"/>
      <w:marLeft w:val="0"/>
      <w:marRight w:val="0"/>
      <w:marTop w:val="0"/>
      <w:marBottom w:val="0"/>
      <w:divBdr>
        <w:top w:val="none" w:sz="0" w:space="0" w:color="auto"/>
        <w:left w:val="none" w:sz="0" w:space="0" w:color="auto"/>
        <w:bottom w:val="none" w:sz="0" w:space="0" w:color="auto"/>
        <w:right w:val="none" w:sz="0" w:space="0" w:color="auto"/>
      </w:divBdr>
    </w:div>
    <w:div w:id="1188445030">
      <w:bodyDiv w:val="1"/>
      <w:marLeft w:val="0"/>
      <w:marRight w:val="0"/>
      <w:marTop w:val="0"/>
      <w:marBottom w:val="0"/>
      <w:divBdr>
        <w:top w:val="none" w:sz="0" w:space="0" w:color="auto"/>
        <w:left w:val="none" w:sz="0" w:space="0" w:color="auto"/>
        <w:bottom w:val="none" w:sz="0" w:space="0" w:color="auto"/>
        <w:right w:val="none" w:sz="0" w:space="0" w:color="auto"/>
      </w:divBdr>
    </w:div>
    <w:div w:id="1189221715">
      <w:bodyDiv w:val="1"/>
      <w:marLeft w:val="0"/>
      <w:marRight w:val="0"/>
      <w:marTop w:val="0"/>
      <w:marBottom w:val="0"/>
      <w:divBdr>
        <w:top w:val="none" w:sz="0" w:space="0" w:color="auto"/>
        <w:left w:val="none" w:sz="0" w:space="0" w:color="auto"/>
        <w:bottom w:val="none" w:sz="0" w:space="0" w:color="auto"/>
        <w:right w:val="none" w:sz="0" w:space="0" w:color="auto"/>
      </w:divBdr>
    </w:div>
    <w:div w:id="1195733486">
      <w:bodyDiv w:val="1"/>
      <w:marLeft w:val="0"/>
      <w:marRight w:val="0"/>
      <w:marTop w:val="0"/>
      <w:marBottom w:val="0"/>
      <w:divBdr>
        <w:top w:val="none" w:sz="0" w:space="0" w:color="auto"/>
        <w:left w:val="none" w:sz="0" w:space="0" w:color="auto"/>
        <w:bottom w:val="none" w:sz="0" w:space="0" w:color="auto"/>
        <w:right w:val="none" w:sz="0" w:space="0" w:color="auto"/>
      </w:divBdr>
    </w:div>
    <w:div w:id="1196623703">
      <w:bodyDiv w:val="1"/>
      <w:marLeft w:val="0"/>
      <w:marRight w:val="0"/>
      <w:marTop w:val="0"/>
      <w:marBottom w:val="0"/>
      <w:divBdr>
        <w:top w:val="none" w:sz="0" w:space="0" w:color="auto"/>
        <w:left w:val="none" w:sz="0" w:space="0" w:color="auto"/>
        <w:bottom w:val="none" w:sz="0" w:space="0" w:color="auto"/>
        <w:right w:val="none" w:sz="0" w:space="0" w:color="auto"/>
      </w:divBdr>
    </w:div>
    <w:div w:id="1197617027">
      <w:bodyDiv w:val="1"/>
      <w:marLeft w:val="0"/>
      <w:marRight w:val="0"/>
      <w:marTop w:val="0"/>
      <w:marBottom w:val="0"/>
      <w:divBdr>
        <w:top w:val="none" w:sz="0" w:space="0" w:color="auto"/>
        <w:left w:val="none" w:sz="0" w:space="0" w:color="auto"/>
        <w:bottom w:val="none" w:sz="0" w:space="0" w:color="auto"/>
        <w:right w:val="none" w:sz="0" w:space="0" w:color="auto"/>
      </w:divBdr>
    </w:div>
    <w:div w:id="1197818871">
      <w:bodyDiv w:val="1"/>
      <w:marLeft w:val="0"/>
      <w:marRight w:val="0"/>
      <w:marTop w:val="0"/>
      <w:marBottom w:val="0"/>
      <w:divBdr>
        <w:top w:val="none" w:sz="0" w:space="0" w:color="auto"/>
        <w:left w:val="none" w:sz="0" w:space="0" w:color="auto"/>
        <w:bottom w:val="none" w:sz="0" w:space="0" w:color="auto"/>
        <w:right w:val="none" w:sz="0" w:space="0" w:color="auto"/>
      </w:divBdr>
    </w:div>
    <w:div w:id="1198851282">
      <w:bodyDiv w:val="1"/>
      <w:marLeft w:val="0"/>
      <w:marRight w:val="0"/>
      <w:marTop w:val="0"/>
      <w:marBottom w:val="0"/>
      <w:divBdr>
        <w:top w:val="none" w:sz="0" w:space="0" w:color="auto"/>
        <w:left w:val="none" w:sz="0" w:space="0" w:color="auto"/>
        <w:bottom w:val="none" w:sz="0" w:space="0" w:color="auto"/>
        <w:right w:val="none" w:sz="0" w:space="0" w:color="auto"/>
      </w:divBdr>
    </w:div>
    <w:div w:id="1199051992">
      <w:bodyDiv w:val="1"/>
      <w:marLeft w:val="0"/>
      <w:marRight w:val="0"/>
      <w:marTop w:val="0"/>
      <w:marBottom w:val="0"/>
      <w:divBdr>
        <w:top w:val="none" w:sz="0" w:space="0" w:color="auto"/>
        <w:left w:val="none" w:sz="0" w:space="0" w:color="auto"/>
        <w:bottom w:val="none" w:sz="0" w:space="0" w:color="auto"/>
        <w:right w:val="none" w:sz="0" w:space="0" w:color="auto"/>
      </w:divBdr>
    </w:div>
    <w:div w:id="1199128672">
      <w:bodyDiv w:val="1"/>
      <w:marLeft w:val="0"/>
      <w:marRight w:val="0"/>
      <w:marTop w:val="0"/>
      <w:marBottom w:val="0"/>
      <w:divBdr>
        <w:top w:val="none" w:sz="0" w:space="0" w:color="auto"/>
        <w:left w:val="none" w:sz="0" w:space="0" w:color="auto"/>
        <w:bottom w:val="none" w:sz="0" w:space="0" w:color="auto"/>
        <w:right w:val="none" w:sz="0" w:space="0" w:color="auto"/>
      </w:divBdr>
    </w:div>
    <w:div w:id="1200119146">
      <w:bodyDiv w:val="1"/>
      <w:marLeft w:val="0"/>
      <w:marRight w:val="0"/>
      <w:marTop w:val="0"/>
      <w:marBottom w:val="0"/>
      <w:divBdr>
        <w:top w:val="none" w:sz="0" w:space="0" w:color="auto"/>
        <w:left w:val="none" w:sz="0" w:space="0" w:color="auto"/>
        <w:bottom w:val="none" w:sz="0" w:space="0" w:color="auto"/>
        <w:right w:val="none" w:sz="0" w:space="0" w:color="auto"/>
      </w:divBdr>
    </w:div>
    <w:div w:id="1200120349">
      <w:bodyDiv w:val="1"/>
      <w:marLeft w:val="0"/>
      <w:marRight w:val="0"/>
      <w:marTop w:val="0"/>
      <w:marBottom w:val="0"/>
      <w:divBdr>
        <w:top w:val="none" w:sz="0" w:space="0" w:color="auto"/>
        <w:left w:val="none" w:sz="0" w:space="0" w:color="auto"/>
        <w:bottom w:val="none" w:sz="0" w:space="0" w:color="auto"/>
        <w:right w:val="none" w:sz="0" w:space="0" w:color="auto"/>
      </w:divBdr>
    </w:div>
    <w:div w:id="1200509688">
      <w:bodyDiv w:val="1"/>
      <w:marLeft w:val="0"/>
      <w:marRight w:val="0"/>
      <w:marTop w:val="0"/>
      <w:marBottom w:val="0"/>
      <w:divBdr>
        <w:top w:val="none" w:sz="0" w:space="0" w:color="auto"/>
        <w:left w:val="none" w:sz="0" w:space="0" w:color="auto"/>
        <w:bottom w:val="none" w:sz="0" w:space="0" w:color="auto"/>
        <w:right w:val="none" w:sz="0" w:space="0" w:color="auto"/>
      </w:divBdr>
    </w:div>
    <w:div w:id="1201239360">
      <w:bodyDiv w:val="1"/>
      <w:marLeft w:val="0"/>
      <w:marRight w:val="0"/>
      <w:marTop w:val="0"/>
      <w:marBottom w:val="0"/>
      <w:divBdr>
        <w:top w:val="none" w:sz="0" w:space="0" w:color="auto"/>
        <w:left w:val="none" w:sz="0" w:space="0" w:color="auto"/>
        <w:bottom w:val="none" w:sz="0" w:space="0" w:color="auto"/>
        <w:right w:val="none" w:sz="0" w:space="0" w:color="auto"/>
      </w:divBdr>
    </w:div>
    <w:div w:id="1203907683">
      <w:bodyDiv w:val="1"/>
      <w:marLeft w:val="0"/>
      <w:marRight w:val="0"/>
      <w:marTop w:val="0"/>
      <w:marBottom w:val="0"/>
      <w:divBdr>
        <w:top w:val="none" w:sz="0" w:space="0" w:color="auto"/>
        <w:left w:val="none" w:sz="0" w:space="0" w:color="auto"/>
        <w:bottom w:val="none" w:sz="0" w:space="0" w:color="auto"/>
        <w:right w:val="none" w:sz="0" w:space="0" w:color="auto"/>
      </w:divBdr>
    </w:div>
    <w:div w:id="1204901761">
      <w:bodyDiv w:val="1"/>
      <w:marLeft w:val="0"/>
      <w:marRight w:val="0"/>
      <w:marTop w:val="0"/>
      <w:marBottom w:val="0"/>
      <w:divBdr>
        <w:top w:val="none" w:sz="0" w:space="0" w:color="auto"/>
        <w:left w:val="none" w:sz="0" w:space="0" w:color="auto"/>
        <w:bottom w:val="none" w:sz="0" w:space="0" w:color="auto"/>
        <w:right w:val="none" w:sz="0" w:space="0" w:color="auto"/>
      </w:divBdr>
    </w:div>
    <w:div w:id="1205630601">
      <w:bodyDiv w:val="1"/>
      <w:marLeft w:val="0"/>
      <w:marRight w:val="0"/>
      <w:marTop w:val="0"/>
      <w:marBottom w:val="0"/>
      <w:divBdr>
        <w:top w:val="none" w:sz="0" w:space="0" w:color="auto"/>
        <w:left w:val="none" w:sz="0" w:space="0" w:color="auto"/>
        <w:bottom w:val="none" w:sz="0" w:space="0" w:color="auto"/>
        <w:right w:val="none" w:sz="0" w:space="0" w:color="auto"/>
      </w:divBdr>
    </w:div>
    <w:div w:id="1205675735">
      <w:bodyDiv w:val="1"/>
      <w:marLeft w:val="0"/>
      <w:marRight w:val="0"/>
      <w:marTop w:val="0"/>
      <w:marBottom w:val="0"/>
      <w:divBdr>
        <w:top w:val="none" w:sz="0" w:space="0" w:color="auto"/>
        <w:left w:val="none" w:sz="0" w:space="0" w:color="auto"/>
        <w:bottom w:val="none" w:sz="0" w:space="0" w:color="auto"/>
        <w:right w:val="none" w:sz="0" w:space="0" w:color="auto"/>
      </w:divBdr>
    </w:div>
    <w:div w:id="1208836567">
      <w:bodyDiv w:val="1"/>
      <w:marLeft w:val="0"/>
      <w:marRight w:val="0"/>
      <w:marTop w:val="0"/>
      <w:marBottom w:val="0"/>
      <w:divBdr>
        <w:top w:val="none" w:sz="0" w:space="0" w:color="auto"/>
        <w:left w:val="none" w:sz="0" w:space="0" w:color="auto"/>
        <w:bottom w:val="none" w:sz="0" w:space="0" w:color="auto"/>
        <w:right w:val="none" w:sz="0" w:space="0" w:color="auto"/>
      </w:divBdr>
    </w:div>
    <w:div w:id="1209142713">
      <w:bodyDiv w:val="1"/>
      <w:marLeft w:val="0"/>
      <w:marRight w:val="0"/>
      <w:marTop w:val="0"/>
      <w:marBottom w:val="0"/>
      <w:divBdr>
        <w:top w:val="none" w:sz="0" w:space="0" w:color="auto"/>
        <w:left w:val="none" w:sz="0" w:space="0" w:color="auto"/>
        <w:bottom w:val="none" w:sz="0" w:space="0" w:color="auto"/>
        <w:right w:val="none" w:sz="0" w:space="0" w:color="auto"/>
      </w:divBdr>
    </w:div>
    <w:div w:id="1209217795">
      <w:bodyDiv w:val="1"/>
      <w:marLeft w:val="0"/>
      <w:marRight w:val="0"/>
      <w:marTop w:val="0"/>
      <w:marBottom w:val="0"/>
      <w:divBdr>
        <w:top w:val="none" w:sz="0" w:space="0" w:color="auto"/>
        <w:left w:val="none" w:sz="0" w:space="0" w:color="auto"/>
        <w:bottom w:val="none" w:sz="0" w:space="0" w:color="auto"/>
        <w:right w:val="none" w:sz="0" w:space="0" w:color="auto"/>
      </w:divBdr>
    </w:div>
    <w:div w:id="1211188990">
      <w:bodyDiv w:val="1"/>
      <w:marLeft w:val="0"/>
      <w:marRight w:val="0"/>
      <w:marTop w:val="0"/>
      <w:marBottom w:val="0"/>
      <w:divBdr>
        <w:top w:val="none" w:sz="0" w:space="0" w:color="auto"/>
        <w:left w:val="none" w:sz="0" w:space="0" w:color="auto"/>
        <w:bottom w:val="none" w:sz="0" w:space="0" w:color="auto"/>
        <w:right w:val="none" w:sz="0" w:space="0" w:color="auto"/>
      </w:divBdr>
    </w:div>
    <w:div w:id="1211919329">
      <w:bodyDiv w:val="1"/>
      <w:marLeft w:val="0"/>
      <w:marRight w:val="0"/>
      <w:marTop w:val="0"/>
      <w:marBottom w:val="0"/>
      <w:divBdr>
        <w:top w:val="none" w:sz="0" w:space="0" w:color="auto"/>
        <w:left w:val="none" w:sz="0" w:space="0" w:color="auto"/>
        <w:bottom w:val="none" w:sz="0" w:space="0" w:color="auto"/>
        <w:right w:val="none" w:sz="0" w:space="0" w:color="auto"/>
      </w:divBdr>
    </w:div>
    <w:div w:id="1211963973">
      <w:bodyDiv w:val="1"/>
      <w:marLeft w:val="0"/>
      <w:marRight w:val="0"/>
      <w:marTop w:val="0"/>
      <w:marBottom w:val="0"/>
      <w:divBdr>
        <w:top w:val="none" w:sz="0" w:space="0" w:color="auto"/>
        <w:left w:val="none" w:sz="0" w:space="0" w:color="auto"/>
        <w:bottom w:val="none" w:sz="0" w:space="0" w:color="auto"/>
        <w:right w:val="none" w:sz="0" w:space="0" w:color="auto"/>
      </w:divBdr>
    </w:div>
    <w:div w:id="1213006598">
      <w:bodyDiv w:val="1"/>
      <w:marLeft w:val="0"/>
      <w:marRight w:val="0"/>
      <w:marTop w:val="0"/>
      <w:marBottom w:val="0"/>
      <w:divBdr>
        <w:top w:val="none" w:sz="0" w:space="0" w:color="auto"/>
        <w:left w:val="none" w:sz="0" w:space="0" w:color="auto"/>
        <w:bottom w:val="none" w:sz="0" w:space="0" w:color="auto"/>
        <w:right w:val="none" w:sz="0" w:space="0" w:color="auto"/>
      </w:divBdr>
    </w:div>
    <w:div w:id="1214345667">
      <w:bodyDiv w:val="1"/>
      <w:marLeft w:val="0"/>
      <w:marRight w:val="0"/>
      <w:marTop w:val="0"/>
      <w:marBottom w:val="0"/>
      <w:divBdr>
        <w:top w:val="none" w:sz="0" w:space="0" w:color="auto"/>
        <w:left w:val="none" w:sz="0" w:space="0" w:color="auto"/>
        <w:bottom w:val="none" w:sz="0" w:space="0" w:color="auto"/>
        <w:right w:val="none" w:sz="0" w:space="0" w:color="auto"/>
      </w:divBdr>
    </w:div>
    <w:div w:id="1214852255">
      <w:bodyDiv w:val="1"/>
      <w:marLeft w:val="0"/>
      <w:marRight w:val="0"/>
      <w:marTop w:val="0"/>
      <w:marBottom w:val="0"/>
      <w:divBdr>
        <w:top w:val="none" w:sz="0" w:space="0" w:color="auto"/>
        <w:left w:val="none" w:sz="0" w:space="0" w:color="auto"/>
        <w:bottom w:val="none" w:sz="0" w:space="0" w:color="auto"/>
        <w:right w:val="none" w:sz="0" w:space="0" w:color="auto"/>
      </w:divBdr>
    </w:div>
    <w:div w:id="1215503895">
      <w:bodyDiv w:val="1"/>
      <w:marLeft w:val="0"/>
      <w:marRight w:val="0"/>
      <w:marTop w:val="0"/>
      <w:marBottom w:val="0"/>
      <w:divBdr>
        <w:top w:val="none" w:sz="0" w:space="0" w:color="auto"/>
        <w:left w:val="none" w:sz="0" w:space="0" w:color="auto"/>
        <w:bottom w:val="none" w:sz="0" w:space="0" w:color="auto"/>
        <w:right w:val="none" w:sz="0" w:space="0" w:color="auto"/>
      </w:divBdr>
    </w:div>
    <w:div w:id="1217858514">
      <w:bodyDiv w:val="1"/>
      <w:marLeft w:val="0"/>
      <w:marRight w:val="0"/>
      <w:marTop w:val="0"/>
      <w:marBottom w:val="0"/>
      <w:divBdr>
        <w:top w:val="none" w:sz="0" w:space="0" w:color="auto"/>
        <w:left w:val="none" w:sz="0" w:space="0" w:color="auto"/>
        <w:bottom w:val="none" w:sz="0" w:space="0" w:color="auto"/>
        <w:right w:val="none" w:sz="0" w:space="0" w:color="auto"/>
      </w:divBdr>
    </w:div>
    <w:div w:id="1218518530">
      <w:bodyDiv w:val="1"/>
      <w:marLeft w:val="0"/>
      <w:marRight w:val="0"/>
      <w:marTop w:val="0"/>
      <w:marBottom w:val="0"/>
      <w:divBdr>
        <w:top w:val="none" w:sz="0" w:space="0" w:color="auto"/>
        <w:left w:val="none" w:sz="0" w:space="0" w:color="auto"/>
        <w:bottom w:val="none" w:sz="0" w:space="0" w:color="auto"/>
        <w:right w:val="none" w:sz="0" w:space="0" w:color="auto"/>
      </w:divBdr>
    </w:div>
    <w:div w:id="1218782350">
      <w:bodyDiv w:val="1"/>
      <w:marLeft w:val="0"/>
      <w:marRight w:val="0"/>
      <w:marTop w:val="0"/>
      <w:marBottom w:val="0"/>
      <w:divBdr>
        <w:top w:val="none" w:sz="0" w:space="0" w:color="auto"/>
        <w:left w:val="none" w:sz="0" w:space="0" w:color="auto"/>
        <w:bottom w:val="none" w:sz="0" w:space="0" w:color="auto"/>
        <w:right w:val="none" w:sz="0" w:space="0" w:color="auto"/>
      </w:divBdr>
    </w:div>
    <w:div w:id="1221137163">
      <w:bodyDiv w:val="1"/>
      <w:marLeft w:val="0"/>
      <w:marRight w:val="0"/>
      <w:marTop w:val="0"/>
      <w:marBottom w:val="0"/>
      <w:divBdr>
        <w:top w:val="none" w:sz="0" w:space="0" w:color="auto"/>
        <w:left w:val="none" w:sz="0" w:space="0" w:color="auto"/>
        <w:bottom w:val="none" w:sz="0" w:space="0" w:color="auto"/>
        <w:right w:val="none" w:sz="0" w:space="0" w:color="auto"/>
      </w:divBdr>
    </w:div>
    <w:div w:id="1224103289">
      <w:bodyDiv w:val="1"/>
      <w:marLeft w:val="0"/>
      <w:marRight w:val="0"/>
      <w:marTop w:val="0"/>
      <w:marBottom w:val="0"/>
      <w:divBdr>
        <w:top w:val="none" w:sz="0" w:space="0" w:color="auto"/>
        <w:left w:val="none" w:sz="0" w:space="0" w:color="auto"/>
        <w:bottom w:val="none" w:sz="0" w:space="0" w:color="auto"/>
        <w:right w:val="none" w:sz="0" w:space="0" w:color="auto"/>
      </w:divBdr>
    </w:div>
    <w:div w:id="1225678591">
      <w:bodyDiv w:val="1"/>
      <w:marLeft w:val="0"/>
      <w:marRight w:val="0"/>
      <w:marTop w:val="0"/>
      <w:marBottom w:val="0"/>
      <w:divBdr>
        <w:top w:val="none" w:sz="0" w:space="0" w:color="auto"/>
        <w:left w:val="none" w:sz="0" w:space="0" w:color="auto"/>
        <w:bottom w:val="none" w:sz="0" w:space="0" w:color="auto"/>
        <w:right w:val="none" w:sz="0" w:space="0" w:color="auto"/>
      </w:divBdr>
    </w:div>
    <w:div w:id="1227571681">
      <w:bodyDiv w:val="1"/>
      <w:marLeft w:val="0"/>
      <w:marRight w:val="0"/>
      <w:marTop w:val="0"/>
      <w:marBottom w:val="0"/>
      <w:divBdr>
        <w:top w:val="none" w:sz="0" w:space="0" w:color="auto"/>
        <w:left w:val="none" w:sz="0" w:space="0" w:color="auto"/>
        <w:bottom w:val="none" w:sz="0" w:space="0" w:color="auto"/>
        <w:right w:val="none" w:sz="0" w:space="0" w:color="auto"/>
      </w:divBdr>
    </w:div>
    <w:div w:id="1228035585">
      <w:bodyDiv w:val="1"/>
      <w:marLeft w:val="0"/>
      <w:marRight w:val="0"/>
      <w:marTop w:val="0"/>
      <w:marBottom w:val="0"/>
      <w:divBdr>
        <w:top w:val="none" w:sz="0" w:space="0" w:color="auto"/>
        <w:left w:val="none" w:sz="0" w:space="0" w:color="auto"/>
        <w:bottom w:val="none" w:sz="0" w:space="0" w:color="auto"/>
        <w:right w:val="none" w:sz="0" w:space="0" w:color="auto"/>
      </w:divBdr>
    </w:div>
    <w:div w:id="1228953578">
      <w:bodyDiv w:val="1"/>
      <w:marLeft w:val="0"/>
      <w:marRight w:val="0"/>
      <w:marTop w:val="0"/>
      <w:marBottom w:val="0"/>
      <w:divBdr>
        <w:top w:val="none" w:sz="0" w:space="0" w:color="auto"/>
        <w:left w:val="none" w:sz="0" w:space="0" w:color="auto"/>
        <w:bottom w:val="none" w:sz="0" w:space="0" w:color="auto"/>
        <w:right w:val="none" w:sz="0" w:space="0" w:color="auto"/>
      </w:divBdr>
    </w:div>
    <w:div w:id="1230077033">
      <w:bodyDiv w:val="1"/>
      <w:marLeft w:val="0"/>
      <w:marRight w:val="0"/>
      <w:marTop w:val="0"/>
      <w:marBottom w:val="0"/>
      <w:divBdr>
        <w:top w:val="none" w:sz="0" w:space="0" w:color="auto"/>
        <w:left w:val="none" w:sz="0" w:space="0" w:color="auto"/>
        <w:bottom w:val="none" w:sz="0" w:space="0" w:color="auto"/>
        <w:right w:val="none" w:sz="0" w:space="0" w:color="auto"/>
      </w:divBdr>
    </w:div>
    <w:div w:id="1230926400">
      <w:bodyDiv w:val="1"/>
      <w:marLeft w:val="0"/>
      <w:marRight w:val="0"/>
      <w:marTop w:val="0"/>
      <w:marBottom w:val="0"/>
      <w:divBdr>
        <w:top w:val="none" w:sz="0" w:space="0" w:color="auto"/>
        <w:left w:val="none" w:sz="0" w:space="0" w:color="auto"/>
        <w:bottom w:val="none" w:sz="0" w:space="0" w:color="auto"/>
        <w:right w:val="none" w:sz="0" w:space="0" w:color="auto"/>
      </w:divBdr>
    </w:div>
    <w:div w:id="1235159791">
      <w:bodyDiv w:val="1"/>
      <w:marLeft w:val="0"/>
      <w:marRight w:val="0"/>
      <w:marTop w:val="0"/>
      <w:marBottom w:val="0"/>
      <w:divBdr>
        <w:top w:val="none" w:sz="0" w:space="0" w:color="auto"/>
        <w:left w:val="none" w:sz="0" w:space="0" w:color="auto"/>
        <w:bottom w:val="none" w:sz="0" w:space="0" w:color="auto"/>
        <w:right w:val="none" w:sz="0" w:space="0" w:color="auto"/>
      </w:divBdr>
    </w:div>
    <w:div w:id="1235891198">
      <w:bodyDiv w:val="1"/>
      <w:marLeft w:val="0"/>
      <w:marRight w:val="0"/>
      <w:marTop w:val="0"/>
      <w:marBottom w:val="0"/>
      <w:divBdr>
        <w:top w:val="none" w:sz="0" w:space="0" w:color="auto"/>
        <w:left w:val="none" w:sz="0" w:space="0" w:color="auto"/>
        <w:bottom w:val="none" w:sz="0" w:space="0" w:color="auto"/>
        <w:right w:val="none" w:sz="0" w:space="0" w:color="auto"/>
      </w:divBdr>
    </w:div>
    <w:div w:id="1236743436">
      <w:bodyDiv w:val="1"/>
      <w:marLeft w:val="0"/>
      <w:marRight w:val="0"/>
      <w:marTop w:val="0"/>
      <w:marBottom w:val="0"/>
      <w:divBdr>
        <w:top w:val="none" w:sz="0" w:space="0" w:color="auto"/>
        <w:left w:val="none" w:sz="0" w:space="0" w:color="auto"/>
        <w:bottom w:val="none" w:sz="0" w:space="0" w:color="auto"/>
        <w:right w:val="none" w:sz="0" w:space="0" w:color="auto"/>
      </w:divBdr>
    </w:div>
    <w:div w:id="1237276722">
      <w:bodyDiv w:val="1"/>
      <w:marLeft w:val="0"/>
      <w:marRight w:val="0"/>
      <w:marTop w:val="0"/>
      <w:marBottom w:val="0"/>
      <w:divBdr>
        <w:top w:val="none" w:sz="0" w:space="0" w:color="auto"/>
        <w:left w:val="none" w:sz="0" w:space="0" w:color="auto"/>
        <w:bottom w:val="none" w:sz="0" w:space="0" w:color="auto"/>
        <w:right w:val="none" w:sz="0" w:space="0" w:color="auto"/>
      </w:divBdr>
    </w:div>
    <w:div w:id="1237671874">
      <w:bodyDiv w:val="1"/>
      <w:marLeft w:val="0"/>
      <w:marRight w:val="0"/>
      <w:marTop w:val="0"/>
      <w:marBottom w:val="0"/>
      <w:divBdr>
        <w:top w:val="none" w:sz="0" w:space="0" w:color="auto"/>
        <w:left w:val="none" w:sz="0" w:space="0" w:color="auto"/>
        <w:bottom w:val="none" w:sz="0" w:space="0" w:color="auto"/>
        <w:right w:val="none" w:sz="0" w:space="0" w:color="auto"/>
      </w:divBdr>
    </w:div>
    <w:div w:id="1237936756">
      <w:bodyDiv w:val="1"/>
      <w:marLeft w:val="0"/>
      <w:marRight w:val="0"/>
      <w:marTop w:val="0"/>
      <w:marBottom w:val="0"/>
      <w:divBdr>
        <w:top w:val="none" w:sz="0" w:space="0" w:color="auto"/>
        <w:left w:val="none" w:sz="0" w:space="0" w:color="auto"/>
        <w:bottom w:val="none" w:sz="0" w:space="0" w:color="auto"/>
        <w:right w:val="none" w:sz="0" w:space="0" w:color="auto"/>
      </w:divBdr>
    </w:div>
    <w:div w:id="1240211011">
      <w:bodyDiv w:val="1"/>
      <w:marLeft w:val="0"/>
      <w:marRight w:val="0"/>
      <w:marTop w:val="0"/>
      <w:marBottom w:val="0"/>
      <w:divBdr>
        <w:top w:val="none" w:sz="0" w:space="0" w:color="auto"/>
        <w:left w:val="none" w:sz="0" w:space="0" w:color="auto"/>
        <w:bottom w:val="none" w:sz="0" w:space="0" w:color="auto"/>
        <w:right w:val="none" w:sz="0" w:space="0" w:color="auto"/>
      </w:divBdr>
    </w:div>
    <w:div w:id="1240405534">
      <w:bodyDiv w:val="1"/>
      <w:marLeft w:val="0"/>
      <w:marRight w:val="0"/>
      <w:marTop w:val="0"/>
      <w:marBottom w:val="0"/>
      <w:divBdr>
        <w:top w:val="none" w:sz="0" w:space="0" w:color="auto"/>
        <w:left w:val="none" w:sz="0" w:space="0" w:color="auto"/>
        <w:bottom w:val="none" w:sz="0" w:space="0" w:color="auto"/>
        <w:right w:val="none" w:sz="0" w:space="0" w:color="auto"/>
      </w:divBdr>
    </w:div>
    <w:div w:id="1242250851">
      <w:bodyDiv w:val="1"/>
      <w:marLeft w:val="0"/>
      <w:marRight w:val="0"/>
      <w:marTop w:val="0"/>
      <w:marBottom w:val="0"/>
      <w:divBdr>
        <w:top w:val="none" w:sz="0" w:space="0" w:color="auto"/>
        <w:left w:val="none" w:sz="0" w:space="0" w:color="auto"/>
        <w:bottom w:val="none" w:sz="0" w:space="0" w:color="auto"/>
        <w:right w:val="none" w:sz="0" w:space="0" w:color="auto"/>
      </w:divBdr>
      <w:divsChild>
        <w:div w:id="2079672720">
          <w:marLeft w:val="0"/>
          <w:marRight w:val="0"/>
          <w:marTop w:val="0"/>
          <w:marBottom w:val="0"/>
          <w:divBdr>
            <w:top w:val="none" w:sz="0" w:space="0" w:color="auto"/>
            <w:left w:val="none" w:sz="0" w:space="0" w:color="auto"/>
            <w:bottom w:val="none" w:sz="0" w:space="0" w:color="auto"/>
            <w:right w:val="none" w:sz="0" w:space="0" w:color="auto"/>
          </w:divBdr>
        </w:div>
      </w:divsChild>
    </w:div>
    <w:div w:id="1243175065">
      <w:bodyDiv w:val="1"/>
      <w:marLeft w:val="0"/>
      <w:marRight w:val="0"/>
      <w:marTop w:val="0"/>
      <w:marBottom w:val="0"/>
      <w:divBdr>
        <w:top w:val="none" w:sz="0" w:space="0" w:color="auto"/>
        <w:left w:val="none" w:sz="0" w:space="0" w:color="auto"/>
        <w:bottom w:val="none" w:sz="0" w:space="0" w:color="auto"/>
        <w:right w:val="none" w:sz="0" w:space="0" w:color="auto"/>
      </w:divBdr>
    </w:div>
    <w:div w:id="1246959634">
      <w:bodyDiv w:val="1"/>
      <w:marLeft w:val="0"/>
      <w:marRight w:val="0"/>
      <w:marTop w:val="0"/>
      <w:marBottom w:val="0"/>
      <w:divBdr>
        <w:top w:val="none" w:sz="0" w:space="0" w:color="auto"/>
        <w:left w:val="none" w:sz="0" w:space="0" w:color="auto"/>
        <w:bottom w:val="none" w:sz="0" w:space="0" w:color="auto"/>
        <w:right w:val="none" w:sz="0" w:space="0" w:color="auto"/>
      </w:divBdr>
    </w:div>
    <w:div w:id="1248883898">
      <w:bodyDiv w:val="1"/>
      <w:marLeft w:val="0"/>
      <w:marRight w:val="0"/>
      <w:marTop w:val="0"/>
      <w:marBottom w:val="0"/>
      <w:divBdr>
        <w:top w:val="none" w:sz="0" w:space="0" w:color="auto"/>
        <w:left w:val="none" w:sz="0" w:space="0" w:color="auto"/>
        <w:bottom w:val="none" w:sz="0" w:space="0" w:color="auto"/>
        <w:right w:val="none" w:sz="0" w:space="0" w:color="auto"/>
      </w:divBdr>
    </w:div>
    <w:div w:id="1248925805">
      <w:bodyDiv w:val="1"/>
      <w:marLeft w:val="0"/>
      <w:marRight w:val="0"/>
      <w:marTop w:val="0"/>
      <w:marBottom w:val="0"/>
      <w:divBdr>
        <w:top w:val="none" w:sz="0" w:space="0" w:color="auto"/>
        <w:left w:val="none" w:sz="0" w:space="0" w:color="auto"/>
        <w:bottom w:val="none" w:sz="0" w:space="0" w:color="auto"/>
        <w:right w:val="none" w:sz="0" w:space="0" w:color="auto"/>
      </w:divBdr>
    </w:div>
    <w:div w:id="1248998812">
      <w:bodyDiv w:val="1"/>
      <w:marLeft w:val="0"/>
      <w:marRight w:val="0"/>
      <w:marTop w:val="0"/>
      <w:marBottom w:val="0"/>
      <w:divBdr>
        <w:top w:val="none" w:sz="0" w:space="0" w:color="auto"/>
        <w:left w:val="none" w:sz="0" w:space="0" w:color="auto"/>
        <w:bottom w:val="none" w:sz="0" w:space="0" w:color="auto"/>
        <w:right w:val="none" w:sz="0" w:space="0" w:color="auto"/>
      </w:divBdr>
    </w:div>
    <w:div w:id="1249388039">
      <w:bodyDiv w:val="1"/>
      <w:marLeft w:val="0"/>
      <w:marRight w:val="0"/>
      <w:marTop w:val="0"/>
      <w:marBottom w:val="0"/>
      <w:divBdr>
        <w:top w:val="none" w:sz="0" w:space="0" w:color="auto"/>
        <w:left w:val="none" w:sz="0" w:space="0" w:color="auto"/>
        <w:bottom w:val="none" w:sz="0" w:space="0" w:color="auto"/>
        <w:right w:val="none" w:sz="0" w:space="0" w:color="auto"/>
      </w:divBdr>
    </w:div>
    <w:div w:id="1249388502">
      <w:bodyDiv w:val="1"/>
      <w:marLeft w:val="0"/>
      <w:marRight w:val="0"/>
      <w:marTop w:val="0"/>
      <w:marBottom w:val="0"/>
      <w:divBdr>
        <w:top w:val="none" w:sz="0" w:space="0" w:color="auto"/>
        <w:left w:val="none" w:sz="0" w:space="0" w:color="auto"/>
        <w:bottom w:val="none" w:sz="0" w:space="0" w:color="auto"/>
        <w:right w:val="none" w:sz="0" w:space="0" w:color="auto"/>
      </w:divBdr>
    </w:div>
    <w:div w:id="1249777565">
      <w:bodyDiv w:val="1"/>
      <w:marLeft w:val="0"/>
      <w:marRight w:val="0"/>
      <w:marTop w:val="0"/>
      <w:marBottom w:val="0"/>
      <w:divBdr>
        <w:top w:val="none" w:sz="0" w:space="0" w:color="auto"/>
        <w:left w:val="none" w:sz="0" w:space="0" w:color="auto"/>
        <w:bottom w:val="none" w:sz="0" w:space="0" w:color="auto"/>
        <w:right w:val="none" w:sz="0" w:space="0" w:color="auto"/>
      </w:divBdr>
    </w:div>
    <w:div w:id="1251740753">
      <w:bodyDiv w:val="1"/>
      <w:marLeft w:val="0"/>
      <w:marRight w:val="0"/>
      <w:marTop w:val="0"/>
      <w:marBottom w:val="0"/>
      <w:divBdr>
        <w:top w:val="none" w:sz="0" w:space="0" w:color="auto"/>
        <w:left w:val="none" w:sz="0" w:space="0" w:color="auto"/>
        <w:bottom w:val="none" w:sz="0" w:space="0" w:color="auto"/>
        <w:right w:val="none" w:sz="0" w:space="0" w:color="auto"/>
      </w:divBdr>
    </w:div>
    <w:div w:id="1251743480">
      <w:bodyDiv w:val="1"/>
      <w:marLeft w:val="0"/>
      <w:marRight w:val="0"/>
      <w:marTop w:val="0"/>
      <w:marBottom w:val="0"/>
      <w:divBdr>
        <w:top w:val="none" w:sz="0" w:space="0" w:color="auto"/>
        <w:left w:val="none" w:sz="0" w:space="0" w:color="auto"/>
        <w:bottom w:val="none" w:sz="0" w:space="0" w:color="auto"/>
        <w:right w:val="none" w:sz="0" w:space="0" w:color="auto"/>
      </w:divBdr>
    </w:div>
    <w:div w:id="1252737714">
      <w:bodyDiv w:val="1"/>
      <w:marLeft w:val="0"/>
      <w:marRight w:val="0"/>
      <w:marTop w:val="0"/>
      <w:marBottom w:val="0"/>
      <w:divBdr>
        <w:top w:val="none" w:sz="0" w:space="0" w:color="auto"/>
        <w:left w:val="none" w:sz="0" w:space="0" w:color="auto"/>
        <w:bottom w:val="none" w:sz="0" w:space="0" w:color="auto"/>
        <w:right w:val="none" w:sz="0" w:space="0" w:color="auto"/>
      </w:divBdr>
    </w:div>
    <w:div w:id="1253203619">
      <w:bodyDiv w:val="1"/>
      <w:marLeft w:val="0"/>
      <w:marRight w:val="0"/>
      <w:marTop w:val="0"/>
      <w:marBottom w:val="0"/>
      <w:divBdr>
        <w:top w:val="none" w:sz="0" w:space="0" w:color="auto"/>
        <w:left w:val="none" w:sz="0" w:space="0" w:color="auto"/>
        <w:bottom w:val="none" w:sz="0" w:space="0" w:color="auto"/>
        <w:right w:val="none" w:sz="0" w:space="0" w:color="auto"/>
      </w:divBdr>
    </w:div>
    <w:div w:id="1253276300">
      <w:bodyDiv w:val="1"/>
      <w:marLeft w:val="0"/>
      <w:marRight w:val="0"/>
      <w:marTop w:val="0"/>
      <w:marBottom w:val="0"/>
      <w:divBdr>
        <w:top w:val="none" w:sz="0" w:space="0" w:color="auto"/>
        <w:left w:val="none" w:sz="0" w:space="0" w:color="auto"/>
        <w:bottom w:val="none" w:sz="0" w:space="0" w:color="auto"/>
        <w:right w:val="none" w:sz="0" w:space="0" w:color="auto"/>
      </w:divBdr>
    </w:div>
    <w:div w:id="1253736445">
      <w:bodyDiv w:val="1"/>
      <w:marLeft w:val="0"/>
      <w:marRight w:val="0"/>
      <w:marTop w:val="0"/>
      <w:marBottom w:val="0"/>
      <w:divBdr>
        <w:top w:val="none" w:sz="0" w:space="0" w:color="auto"/>
        <w:left w:val="none" w:sz="0" w:space="0" w:color="auto"/>
        <w:bottom w:val="none" w:sz="0" w:space="0" w:color="auto"/>
        <w:right w:val="none" w:sz="0" w:space="0" w:color="auto"/>
      </w:divBdr>
    </w:div>
    <w:div w:id="1254123323">
      <w:bodyDiv w:val="1"/>
      <w:marLeft w:val="0"/>
      <w:marRight w:val="0"/>
      <w:marTop w:val="0"/>
      <w:marBottom w:val="0"/>
      <w:divBdr>
        <w:top w:val="none" w:sz="0" w:space="0" w:color="auto"/>
        <w:left w:val="none" w:sz="0" w:space="0" w:color="auto"/>
        <w:bottom w:val="none" w:sz="0" w:space="0" w:color="auto"/>
        <w:right w:val="none" w:sz="0" w:space="0" w:color="auto"/>
      </w:divBdr>
    </w:div>
    <w:div w:id="1255018599">
      <w:bodyDiv w:val="1"/>
      <w:marLeft w:val="0"/>
      <w:marRight w:val="0"/>
      <w:marTop w:val="0"/>
      <w:marBottom w:val="0"/>
      <w:divBdr>
        <w:top w:val="none" w:sz="0" w:space="0" w:color="auto"/>
        <w:left w:val="none" w:sz="0" w:space="0" w:color="auto"/>
        <w:bottom w:val="none" w:sz="0" w:space="0" w:color="auto"/>
        <w:right w:val="none" w:sz="0" w:space="0" w:color="auto"/>
      </w:divBdr>
    </w:div>
    <w:div w:id="1255162499">
      <w:bodyDiv w:val="1"/>
      <w:marLeft w:val="0"/>
      <w:marRight w:val="0"/>
      <w:marTop w:val="0"/>
      <w:marBottom w:val="0"/>
      <w:divBdr>
        <w:top w:val="none" w:sz="0" w:space="0" w:color="auto"/>
        <w:left w:val="none" w:sz="0" w:space="0" w:color="auto"/>
        <w:bottom w:val="none" w:sz="0" w:space="0" w:color="auto"/>
        <w:right w:val="none" w:sz="0" w:space="0" w:color="auto"/>
      </w:divBdr>
    </w:div>
    <w:div w:id="1257129818">
      <w:bodyDiv w:val="1"/>
      <w:marLeft w:val="0"/>
      <w:marRight w:val="0"/>
      <w:marTop w:val="0"/>
      <w:marBottom w:val="0"/>
      <w:divBdr>
        <w:top w:val="none" w:sz="0" w:space="0" w:color="auto"/>
        <w:left w:val="none" w:sz="0" w:space="0" w:color="auto"/>
        <w:bottom w:val="none" w:sz="0" w:space="0" w:color="auto"/>
        <w:right w:val="none" w:sz="0" w:space="0" w:color="auto"/>
      </w:divBdr>
    </w:div>
    <w:div w:id="1260872786">
      <w:bodyDiv w:val="1"/>
      <w:marLeft w:val="0"/>
      <w:marRight w:val="0"/>
      <w:marTop w:val="0"/>
      <w:marBottom w:val="0"/>
      <w:divBdr>
        <w:top w:val="none" w:sz="0" w:space="0" w:color="auto"/>
        <w:left w:val="none" w:sz="0" w:space="0" w:color="auto"/>
        <w:bottom w:val="none" w:sz="0" w:space="0" w:color="auto"/>
        <w:right w:val="none" w:sz="0" w:space="0" w:color="auto"/>
      </w:divBdr>
    </w:div>
    <w:div w:id="1262182441">
      <w:bodyDiv w:val="1"/>
      <w:marLeft w:val="0"/>
      <w:marRight w:val="0"/>
      <w:marTop w:val="0"/>
      <w:marBottom w:val="0"/>
      <w:divBdr>
        <w:top w:val="none" w:sz="0" w:space="0" w:color="auto"/>
        <w:left w:val="none" w:sz="0" w:space="0" w:color="auto"/>
        <w:bottom w:val="none" w:sz="0" w:space="0" w:color="auto"/>
        <w:right w:val="none" w:sz="0" w:space="0" w:color="auto"/>
      </w:divBdr>
      <w:divsChild>
        <w:div w:id="246572978">
          <w:marLeft w:val="0"/>
          <w:marRight w:val="0"/>
          <w:marTop w:val="0"/>
          <w:marBottom w:val="0"/>
          <w:divBdr>
            <w:top w:val="none" w:sz="0" w:space="0" w:color="auto"/>
            <w:left w:val="none" w:sz="0" w:space="0" w:color="auto"/>
            <w:bottom w:val="none" w:sz="0" w:space="0" w:color="auto"/>
            <w:right w:val="none" w:sz="0" w:space="0" w:color="auto"/>
          </w:divBdr>
        </w:div>
        <w:div w:id="471404528">
          <w:marLeft w:val="0"/>
          <w:marRight w:val="0"/>
          <w:marTop w:val="0"/>
          <w:marBottom w:val="0"/>
          <w:divBdr>
            <w:top w:val="none" w:sz="0" w:space="0" w:color="auto"/>
            <w:left w:val="none" w:sz="0" w:space="0" w:color="auto"/>
            <w:bottom w:val="none" w:sz="0" w:space="0" w:color="auto"/>
            <w:right w:val="none" w:sz="0" w:space="0" w:color="auto"/>
          </w:divBdr>
        </w:div>
        <w:div w:id="1785076151">
          <w:marLeft w:val="0"/>
          <w:marRight w:val="0"/>
          <w:marTop w:val="0"/>
          <w:marBottom w:val="0"/>
          <w:divBdr>
            <w:top w:val="none" w:sz="0" w:space="0" w:color="auto"/>
            <w:left w:val="none" w:sz="0" w:space="0" w:color="auto"/>
            <w:bottom w:val="none" w:sz="0" w:space="0" w:color="auto"/>
            <w:right w:val="none" w:sz="0" w:space="0" w:color="auto"/>
          </w:divBdr>
        </w:div>
        <w:div w:id="1896159423">
          <w:marLeft w:val="0"/>
          <w:marRight w:val="0"/>
          <w:marTop w:val="0"/>
          <w:marBottom w:val="0"/>
          <w:divBdr>
            <w:top w:val="none" w:sz="0" w:space="0" w:color="auto"/>
            <w:left w:val="none" w:sz="0" w:space="0" w:color="auto"/>
            <w:bottom w:val="none" w:sz="0" w:space="0" w:color="auto"/>
            <w:right w:val="none" w:sz="0" w:space="0" w:color="auto"/>
          </w:divBdr>
        </w:div>
      </w:divsChild>
    </w:div>
    <w:div w:id="1262252583">
      <w:bodyDiv w:val="1"/>
      <w:marLeft w:val="0"/>
      <w:marRight w:val="0"/>
      <w:marTop w:val="0"/>
      <w:marBottom w:val="0"/>
      <w:divBdr>
        <w:top w:val="none" w:sz="0" w:space="0" w:color="auto"/>
        <w:left w:val="none" w:sz="0" w:space="0" w:color="auto"/>
        <w:bottom w:val="none" w:sz="0" w:space="0" w:color="auto"/>
        <w:right w:val="none" w:sz="0" w:space="0" w:color="auto"/>
      </w:divBdr>
    </w:div>
    <w:div w:id="1262448481">
      <w:bodyDiv w:val="1"/>
      <w:marLeft w:val="0"/>
      <w:marRight w:val="0"/>
      <w:marTop w:val="0"/>
      <w:marBottom w:val="0"/>
      <w:divBdr>
        <w:top w:val="none" w:sz="0" w:space="0" w:color="auto"/>
        <w:left w:val="none" w:sz="0" w:space="0" w:color="auto"/>
        <w:bottom w:val="none" w:sz="0" w:space="0" w:color="auto"/>
        <w:right w:val="none" w:sz="0" w:space="0" w:color="auto"/>
      </w:divBdr>
    </w:div>
    <w:div w:id="1264651737">
      <w:bodyDiv w:val="1"/>
      <w:marLeft w:val="0"/>
      <w:marRight w:val="0"/>
      <w:marTop w:val="0"/>
      <w:marBottom w:val="0"/>
      <w:divBdr>
        <w:top w:val="none" w:sz="0" w:space="0" w:color="auto"/>
        <w:left w:val="none" w:sz="0" w:space="0" w:color="auto"/>
        <w:bottom w:val="none" w:sz="0" w:space="0" w:color="auto"/>
        <w:right w:val="none" w:sz="0" w:space="0" w:color="auto"/>
      </w:divBdr>
    </w:div>
    <w:div w:id="1266232166">
      <w:bodyDiv w:val="1"/>
      <w:marLeft w:val="0"/>
      <w:marRight w:val="0"/>
      <w:marTop w:val="0"/>
      <w:marBottom w:val="0"/>
      <w:divBdr>
        <w:top w:val="none" w:sz="0" w:space="0" w:color="auto"/>
        <w:left w:val="none" w:sz="0" w:space="0" w:color="auto"/>
        <w:bottom w:val="none" w:sz="0" w:space="0" w:color="auto"/>
        <w:right w:val="none" w:sz="0" w:space="0" w:color="auto"/>
      </w:divBdr>
    </w:div>
    <w:div w:id="1269432434">
      <w:bodyDiv w:val="1"/>
      <w:marLeft w:val="0"/>
      <w:marRight w:val="0"/>
      <w:marTop w:val="0"/>
      <w:marBottom w:val="0"/>
      <w:divBdr>
        <w:top w:val="none" w:sz="0" w:space="0" w:color="auto"/>
        <w:left w:val="none" w:sz="0" w:space="0" w:color="auto"/>
        <w:bottom w:val="none" w:sz="0" w:space="0" w:color="auto"/>
        <w:right w:val="none" w:sz="0" w:space="0" w:color="auto"/>
      </w:divBdr>
    </w:div>
    <w:div w:id="1269972774">
      <w:bodyDiv w:val="1"/>
      <w:marLeft w:val="0"/>
      <w:marRight w:val="0"/>
      <w:marTop w:val="0"/>
      <w:marBottom w:val="0"/>
      <w:divBdr>
        <w:top w:val="none" w:sz="0" w:space="0" w:color="auto"/>
        <w:left w:val="none" w:sz="0" w:space="0" w:color="auto"/>
        <w:bottom w:val="none" w:sz="0" w:space="0" w:color="auto"/>
        <w:right w:val="none" w:sz="0" w:space="0" w:color="auto"/>
      </w:divBdr>
    </w:div>
    <w:div w:id="1270894611">
      <w:bodyDiv w:val="1"/>
      <w:marLeft w:val="0"/>
      <w:marRight w:val="0"/>
      <w:marTop w:val="0"/>
      <w:marBottom w:val="0"/>
      <w:divBdr>
        <w:top w:val="none" w:sz="0" w:space="0" w:color="auto"/>
        <w:left w:val="none" w:sz="0" w:space="0" w:color="auto"/>
        <w:bottom w:val="none" w:sz="0" w:space="0" w:color="auto"/>
        <w:right w:val="none" w:sz="0" w:space="0" w:color="auto"/>
      </w:divBdr>
    </w:div>
    <w:div w:id="1271546332">
      <w:bodyDiv w:val="1"/>
      <w:marLeft w:val="0"/>
      <w:marRight w:val="0"/>
      <w:marTop w:val="0"/>
      <w:marBottom w:val="0"/>
      <w:divBdr>
        <w:top w:val="none" w:sz="0" w:space="0" w:color="auto"/>
        <w:left w:val="none" w:sz="0" w:space="0" w:color="auto"/>
        <w:bottom w:val="none" w:sz="0" w:space="0" w:color="auto"/>
        <w:right w:val="none" w:sz="0" w:space="0" w:color="auto"/>
      </w:divBdr>
    </w:div>
    <w:div w:id="1271889105">
      <w:bodyDiv w:val="1"/>
      <w:marLeft w:val="0"/>
      <w:marRight w:val="0"/>
      <w:marTop w:val="0"/>
      <w:marBottom w:val="0"/>
      <w:divBdr>
        <w:top w:val="none" w:sz="0" w:space="0" w:color="auto"/>
        <w:left w:val="none" w:sz="0" w:space="0" w:color="auto"/>
        <w:bottom w:val="none" w:sz="0" w:space="0" w:color="auto"/>
        <w:right w:val="none" w:sz="0" w:space="0" w:color="auto"/>
      </w:divBdr>
    </w:div>
    <w:div w:id="1272665709">
      <w:bodyDiv w:val="1"/>
      <w:marLeft w:val="0"/>
      <w:marRight w:val="0"/>
      <w:marTop w:val="0"/>
      <w:marBottom w:val="0"/>
      <w:divBdr>
        <w:top w:val="none" w:sz="0" w:space="0" w:color="auto"/>
        <w:left w:val="none" w:sz="0" w:space="0" w:color="auto"/>
        <w:bottom w:val="none" w:sz="0" w:space="0" w:color="auto"/>
        <w:right w:val="none" w:sz="0" w:space="0" w:color="auto"/>
      </w:divBdr>
    </w:div>
    <w:div w:id="1272739257">
      <w:bodyDiv w:val="1"/>
      <w:marLeft w:val="0"/>
      <w:marRight w:val="0"/>
      <w:marTop w:val="0"/>
      <w:marBottom w:val="0"/>
      <w:divBdr>
        <w:top w:val="none" w:sz="0" w:space="0" w:color="auto"/>
        <w:left w:val="none" w:sz="0" w:space="0" w:color="auto"/>
        <w:bottom w:val="none" w:sz="0" w:space="0" w:color="auto"/>
        <w:right w:val="none" w:sz="0" w:space="0" w:color="auto"/>
      </w:divBdr>
    </w:div>
    <w:div w:id="1274360990">
      <w:bodyDiv w:val="1"/>
      <w:marLeft w:val="0"/>
      <w:marRight w:val="0"/>
      <w:marTop w:val="0"/>
      <w:marBottom w:val="0"/>
      <w:divBdr>
        <w:top w:val="none" w:sz="0" w:space="0" w:color="auto"/>
        <w:left w:val="none" w:sz="0" w:space="0" w:color="auto"/>
        <w:bottom w:val="none" w:sz="0" w:space="0" w:color="auto"/>
        <w:right w:val="none" w:sz="0" w:space="0" w:color="auto"/>
      </w:divBdr>
    </w:div>
    <w:div w:id="1274441530">
      <w:bodyDiv w:val="1"/>
      <w:marLeft w:val="0"/>
      <w:marRight w:val="0"/>
      <w:marTop w:val="0"/>
      <w:marBottom w:val="0"/>
      <w:divBdr>
        <w:top w:val="none" w:sz="0" w:space="0" w:color="auto"/>
        <w:left w:val="none" w:sz="0" w:space="0" w:color="auto"/>
        <w:bottom w:val="none" w:sz="0" w:space="0" w:color="auto"/>
        <w:right w:val="none" w:sz="0" w:space="0" w:color="auto"/>
      </w:divBdr>
    </w:div>
    <w:div w:id="1274820855">
      <w:bodyDiv w:val="1"/>
      <w:marLeft w:val="0"/>
      <w:marRight w:val="0"/>
      <w:marTop w:val="0"/>
      <w:marBottom w:val="0"/>
      <w:divBdr>
        <w:top w:val="none" w:sz="0" w:space="0" w:color="auto"/>
        <w:left w:val="none" w:sz="0" w:space="0" w:color="auto"/>
        <w:bottom w:val="none" w:sz="0" w:space="0" w:color="auto"/>
        <w:right w:val="none" w:sz="0" w:space="0" w:color="auto"/>
      </w:divBdr>
    </w:div>
    <w:div w:id="1276670282">
      <w:bodyDiv w:val="1"/>
      <w:marLeft w:val="0"/>
      <w:marRight w:val="0"/>
      <w:marTop w:val="0"/>
      <w:marBottom w:val="0"/>
      <w:divBdr>
        <w:top w:val="none" w:sz="0" w:space="0" w:color="auto"/>
        <w:left w:val="none" w:sz="0" w:space="0" w:color="auto"/>
        <w:bottom w:val="none" w:sz="0" w:space="0" w:color="auto"/>
        <w:right w:val="none" w:sz="0" w:space="0" w:color="auto"/>
      </w:divBdr>
    </w:div>
    <w:div w:id="1277904260">
      <w:bodyDiv w:val="1"/>
      <w:marLeft w:val="0"/>
      <w:marRight w:val="0"/>
      <w:marTop w:val="0"/>
      <w:marBottom w:val="0"/>
      <w:divBdr>
        <w:top w:val="none" w:sz="0" w:space="0" w:color="auto"/>
        <w:left w:val="none" w:sz="0" w:space="0" w:color="auto"/>
        <w:bottom w:val="none" w:sz="0" w:space="0" w:color="auto"/>
        <w:right w:val="none" w:sz="0" w:space="0" w:color="auto"/>
      </w:divBdr>
    </w:div>
    <w:div w:id="1279489567">
      <w:bodyDiv w:val="1"/>
      <w:marLeft w:val="0"/>
      <w:marRight w:val="0"/>
      <w:marTop w:val="0"/>
      <w:marBottom w:val="0"/>
      <w:divBdr>
        <w:top w:val="none" w:sz="0" w:space="0" w:color="auto"/>
        <w:left w:val="none" w:sz="0" w:space="0" w:color="auto"/>
        <w:bottom w:val="none" w:sz="0" w:space="0" w:color="auto"/>
        <w:right w:val="none" w:sz="0" w:space="0" w:color="auto"/>
      </w:divBdr>
    </w:div>
    <w:div w:id="1280843319">
      <w:bodyDiv w:val="1"/>
      <w:marLeft w:val="0"/>
      <w:marRight w:val="0"/>
      <w:marTop w:val="0"/>
      <w:marBottom w:val="0"/>
      <w:divBdr>
        <w:top w:val="none" w:sz="0" w:space="0" w:color="auto"/>
        <w:left w:val="none" w:sz="0" w:space="0" w:color="auto"/>
        <w:bottom w:val="none" w:sz="0" w:space="0" w:color="auto"/>
        <w:right w:val="none" w:sz="0" w:space="0" w:color="auto"/>
      </w:divBdr>
    </w:div>
    <w:div w:id="1281497330">
      <w:bodyDiv w:val="1"/>
      <w:marLeft w:val="0"/>
      <w:marRight w:val="0"/>
      <w:marTop w:val="0"/>
      <w:marBottom w:val="0"/>
      <w:divBdr>
        <w:top w:val="none" w:sz="0" w:space="0" w:color="auto"/>
        <w:left w:val="none" w:sz="0" w:space="0" w:color="auto"/>
        <w:bottom w:val="none" w:sz="0" w:space="0" w:color="auto"/>
        <w:right w:val="none" w:sz="0" w:space="0" w:color="auto"/>
      </w:divBdr>
    </w:div>
    <w:div w:id="1282373300">
      <w:bodyDiv w:val="1"/>
      <w:marLeft w:val="0"/>
      <w:marRight w:val="0"/>
      <w:marTop w:val="0"/>
      <w:marBottom w:val="0"/>
      <w:divBdr>
        <w:top w:val="none" w:sz="0" w:space="0" w:color="auto"/>
        <w:left w:val="none" w:sz="0" w:space="0" w:color="auto"/>
        <w:bottom w:val="none" w:sz="0" w:space="0" w:color="auto"/>
        <w:right w:val="none" w:sz="0" w:space="0" w:color="auto"/>
      </w:divBdr>
    </w:div>
    <w:div w:id="1282490045">
      <w:bodyDiv w:val="1"/>
      <w:marLeft w:val="0"/>
      <w:marRight w:val="0"/>
      <w:marTop w:val="0"/>
      <w:marBottom w:val="0"/>
      <w:divBdr>
        <w:top w:val="none" w:sz="0" w:space="0" w:color="auto"/>
        <w:left w:val="none" w:sz="0" w:space="0" w:color="auto"/>
        <w:bottom w:val="none" w:sz="0" w:space="0" w:color="auto"/>
        <w:right w:val="none" w:sz="0" w:space="0" w:color="auto"/>
      </w:divBdr>
    </w:div>
    <w:div w:id="1283152280">
      <w:bodyDiv w:val="1"/>
      <w:marLeft w:val="0"/>
      <w:marRight w:val="0"/>
      <w:marTop w:val="0"/>
      <w:marBottom w:val="0"/>
      <w:divBdr>
        <w:top w:val="none" w:sz="0" w:space="0" w:color="auto"/>
        <w:left w:val="none" w:sz="0" w:space="0" w:color="auto"/>
        <w:bottom w:val="none" w:sz="0" w:space="0" w:color="auto"/>
        <w:right w:val="none" w:sz="0" w:space="0" w:color="auto"/>
      </w:divBdr>
    </w:div>
    <w:div w:id="1286619106">
      <w:bodyDiv w:val="1"/>
      <w:marLeft w:val="0"/>
      <w:marRight w:val="0"/>
      <w:marTop w:val="0"/>
      <w:marBottom w:val="0"/>
      <w:divBdr>
        <w:top w:val="none" w:sz="0" w:space="0" w:color="auto"/>
        <w:left w:val="none" w:sz="0" w:space="0" w:color="auto"/>
        <w:bottom w:val="none" w:sz="0" w:space="0" w:color="auto"/>
        <w:right w:val="none" w:sz="0" w:space="0" w:color="auto"/>
      </w:divBdr>
    </w:div>
    <w:div w:id="1288315838">
      <w:bodyDiv w:val="1"/>
      <w:marLeft w:val="0"/>
      <w:marRight w:val="0"/>
      <w:marTop w:val="0"/>
      <w:marBottom w:val="0"/>
      <w:divBdr>
        <w:top w:val="none" w:sz="0" w:space="0" w:color="auto"/>
        <w:left w:val="none" w:sz="0" w:space="0" w:color="auto"/>
        <w:bottom w:val="none" w:sz="0" w:space="0" w:color="auto"/>
        <w:right w:val="none" w:sz="0" w:space="0" w:color="auto"/>
      </w:divBdr>
    </w:div>
    <w:div w:id="1289748483">
      <w:bodyDiv w:val="1"/>
      <w:marLeft w:val="0"/>
      <w:marRight w:val="0"/>
      <w:marTop w:val="0"/>
      <w:marBottom w:val="0"/>
      <w:divBdr>
        <w:top w:val="none" w:sz="0" w:space="0" w:color="auto"/>
        <w:left w:val="none" w:sz="0" w:space="0" w:color="auto"/>
        <w:bottom w:val="none" w:sz="0" w:space="0" w:color="auto"/>
        <w:right w:val="none" w:sz="0" w:space="0" w:color="auto"/>
      </w:divBdr>
    </w:div>
    <w:div w:id="1292007647">
      <w:bodyDiv w:val="1"/>
      <w:marLeft w:val="0"/>
      <w:marRight w:val="0"/>
      <w:marTop w:val="0"/>
      <w:marBottom w:val="0"/>
      <w:divBdr>
        <w:top w:val="none" w:sz="0" w:space="0" w:color="auto"/>
        <w:left w:val="none" w:sz="0" w:space="0" w:color="auto"/>
        <w:bottom w:val="none" w:sz="0" w:space="0" w:color="auto"/>
        <w:right w:val="none" w:sz="0" w:space="0" w:color="auto"/>
      </w:divBdr>
    </w:div>
    <w:div w:id="1296446912">
      <w:bodyDiv w:val="1"/>
      <w:marLeft w:val="0"/>
      <w:marRight w:val="0"/>
      <w:marTop w:val="0"/>
      <w:marBottom w:val="0"/>
      <w:divBdr>
        <w:top w:val="none" w:sz="0" w:space="0" w:color="auto"/>
        <w:left w:val="none" w:sz="0" w:space="0" w:color="auto"/>
        <w:bottom w:val="none" w:sz="0" w:space="0" w:color="auto"/>
        <w:right w:val="none" w:sz="0" w:space="0" w:color="auto"/>
      </w:divBdr>
    </w:div>
    <w:div w:id="1297222600">
      <w:bodyDiv w:val="1"/>
      <w:marLeft w:val="0"/>
      <w:marRight w:val="0"/>
      <w:marTop w:val="0"/>
      <w:marBottom w:val="0"/>
      <w:divBdr>
        <w:top w:val="none" w:sz="0" w:space="0" w:color="auto"/>
        <w:left w:val="none" w:sz="0" w:space="0" w:color="auto"/>
        <w:bottom w:val="none" w:sz="0" w:space="0" w:color="auto"/>
        <w:right w:val="none" w:sz="0" w:space="0" w:color="auto"/>
      </w:divBdr>
    </w:div>
    <w:div w:id="1297561199">
      <w:bodyDiv w:val="1"/>
      <w:marLeft w:val="0"/>
      <w:marRight w:val="0"/>
      <w:marTop w:val="0"/>
      <w:marBottom w:val="0"/>
      <w:divBdr>
        <w:top w:val="none" w:sz="0" w:space="0" w:color="auto"/>
        <w:left w:val="none" w:sz="0" w:space="0" w:color="auto"/>
        <w:bottom w:val="none" w:sz="0" w:space="0" w:color="auto"/>
        <w:right w:val="none" w:sz="0" w:space="0" w:color="auto"/>
      </w:divBdr>
    </w:div>
    <w:div w:id="1298338294">
      <w:bodyDiv w:val="1"/>
      <w:marLeft w:val="0"/>
      <w:marRight w:val="0"/>
      <w:marTop w:val="0"/>
      <w:marBottom w:val="0"/>
      <w:divBdr>
        <w:top w:val="none" w:sz="0" w:space="0" w:color="auto"/>
        <w:left w:val="none" w:sz="0" w:space="0" w:color="auto"/>
        <w:bottom w:val="none" w:sz="0" w:space="0" w:color="auto"/>
        <w:right w:val="none" w:sz="0" w:space="0" w:color="auto"/>
      </w:divBdr>
    </w:div>
    <w:div w:id="1299727696">
      <w:bodyDiv w:val="1"/>
      <w:marLeft w:val="0"/>
      <w:marRight w:val="0"/>
      <w:marTop w:val="0"/>
      <w:marBottom w:val="0"/>
      <w:divBdr>
        <w:top w:val="none" w:sz="0" w:space="0" w:color="auto"/>
        <w:left w:val="none" w:sz="0" w:space="0" w:color="auto"/>
        <w:bottom w:val="none" w:sz="0" w:space="0" w:color="auto"/>
        <w:right w:val="none" w:sz="0" w:space="0" w:color="auto"/>
      </w:divBdr>
    </w:div>
    <w:div w:id="1299798562">
      <w:bodyDiv w:val="1"/>
      <w:marLeft w:val="0"/>
      <w:marRight w:val="0"/>
      <w:marTop w:val="0"/>
      <w:marBottom w:val="0"/>
      <w:divBdr>
        <w:top w:val="none" w:sz="0" w:space="0" w:color="auto"/>
        <w:left w:val="none" w:sz="0" w:space="0" w:color="auto"/>
        <w:bottom w:val="none" w:sz="0" w:space="0" w:color="auto"/>
        <w:right w:val="none" w:sz="0" w:space="0" w:color="auto"/>
      </w:divBdr>
    </w:div>
    <w:div w:id="1302728614">
      <w:bodyDiv w:val="1"/>
      <w:marLeft w:val="0"/>
      <w:marRight w:val="0"/>
      <w:marTop w:val="0"/>
      <w:marBottom w:val="0"/>
      <w:divBdr>
        <w:top w:val="none" w:sz="0" w:space="0" w:color="auto"/>
        <w:left w:val="none" w:sz="0" w:space="0" w:color="auto"/>
        <w:bottom w:val="none" w:sz="0" w:space="0" w:color="auto"/>
        <w:right w:val="none" w:sz="0" w:space="0" w:color="auto"/>
      </w:divBdr>
    </w:div>
    <w:div w:id="1303119286">
      <w:bodyDiv w:val="1"/>
      <w:marLeft w:val="0"/>
      <w:marRight w:val="0"/>
      <w:marTop w:val="0"/>
      <w:marBottom w:val="0"/>
      <w:divBdr>
        <w:top w:val="none" w:sz="0" w:space="0" w:color="auto"/>
        <w:left w:val="none" w:sz="0" w:space="0" w:color="auto"/>
        <w:bottom w:val="none" w:sz="0" w:space="0" w:color="auto"/>
        <w:right w:val="none" w:sz="0" w:space="0" w:color="auto"/>
      </w:divBdr>
    </w:div>
    <w:div w:id="1304625180">
      <w:bodyDiv w:val="1"/>
      <w:marLeft w:val="0"/>
      <w:marRight w:val="0"/>
      <w:marTop w:val="0"/>
      <w:marBottom w:val="0"/>
      <w:divBdr>
        <w:top w:val="none" w:sz="0" w:space="0" w:color="auto"/>
        <w:left w:val="none" w:sz="0" w:space="0" w:color="auto"/>
        <w:bottom w:val="none" w:sz="0" w:space="0" w:color="auto"/>
        <w:right w:val="none" w:sz="0" w:space="0" w:color="auto"/>
      </w:divBdr>
    </w:div>
    <w:div w:id="1305621734">
      <w:bodyDiv w:val="1"/>
      <w:marLeft w:val="0"/>
      <w:marRight w:val="0"/>
      <w:marTop w:val="0"/>
      <w:marBottom w:val="0"/>
      <w:divBdr>
        <w:top w:val="none" w:sz="0" w:space="0" w:color="auto"/>
        <w:left w:val="none" w:sz="0" w:space="0" w:color="auto"/>
        <w:bottom w:val="none" w:sz="0" w:space="0" w:color="auto"/>
        <w:right w:val="none" w:sz="0" w:space="0" w:color="auto"/>
      </w:divBdr>
    </w:div>
    <w:div w:id="1312710217">
      <w:bodyDiv w:val="1"/>
      <w:marLeft w:val="0"/>
      <w:marRight w:val="0"/>
      <w:marTop w:val="0"/>
      <w:marBottom w:val="0"/>
      <w:divBdr>
        <w:top w:val="none" w:sz="0" w:space="0" w:color="auto"/>
        <w:left w:val="none" w:sz="0" w:space="0" w:color="auto"/>
        <w:bottom w:val="none" w:sz="0" w:space="0" w:color="auto"/>
        <w:right w:val="none" w:sz="0" w:space="0" w:color="auto"/>
      </w:divBdr>
    </w:div>
    <w:div w:id="1312711376">
      <w:bodyDiv w:val="1"/>
      <w:marLeft w:val="0"/>
      <w:marRight w:val="0"/>
      <w:marTop w:val="0"/>
      <w:marBottom w:val="0"/>
      <w:divBdr>
        <w:top w:val="none" w:sz="0" w:space="0" w:color="auto"/>
        <w:left w:val="none" w:sz="0" w:space="0" w:color="auto"/>
        <w:bottom w:val="none" w:sz="0" w:space="0" w:color="auto"/>
        <w:right w:val="none" w:sz="0" w:space="0" w:color="auto"/>
      </w:divBdr>
    </w:div>
    <w:div w:id="1313633890">
      <w:bodyDiv w:val="1"/>
      <w:marLeft w:val="0"/>
      <w:marRight w:val="0"/>
      <w:marTop w:val="0"/>
      <w:marBottom w:val="0"/>
      <w:divBdr>
        <w:top w:val="none" w:sz="0" w:space="0" w:color="auto"/>
        <w:left w:val="none" w:sz="0" w:space="0" w:color="auto"/>
        <w:bottom w:val="none" w:sz="0" w:space="0" w:color="auto"/>
        <w:right w:val="none" w:sz="0" w:space="0" w:color="auto"/>
      </w:divBdr>
    </w:div>
    <w:div w:id="1314873651">
      <w:bodyDiv w:val="1"/>
      <w:marLeft w:val="0"/>
      <w:marRight w:val="0"/>
      <w:marTop w:val="0"/>
      <w:marBottom w:val="0"/>
      <w:divBdr>
        <w:top w:val="none" w:sz="0" w:space="0" w:color="auto"/>
        <w:left w:val="none" w:sz="0" w:space="0" w:color="auto"/>
        <w:bottom w:val="none" w:sz="0" w:space="0" w:color="auto"/>
        <w:right w:val="none" w:sz="0" w:space="0" w:color="auto"/>
      </w:divBdr>
    </w:div>
    <w:div w:id="1314874155">
      <w:bodyDiv w:val="1"/>
      <w:marLeft w:val="0"/>
      <w:marRight w:val="0"/>
      <w:marTop w:val="0"/>
      <w:marBottom w:val="0"/>
      <w:divBdr>
        <w:top w:val="none" w:sz="0" w:space="0" w:color="auto"/>
        <w:left w:val="none" w:sz="0" w:space="0" w:color="auto"/>
        <w:bottom w:val="none" w:sz="0" w:space="0" w:color="auto"/>
        <w:right w:val="none" w:sz="0" w:space="0" w:color="auto"/>
      </w:divBdr>
    </w:div>
    <w:div w:id="1316108995">
      <w:bodyDiv w:val="1"/>
      <w:marLeft w:val="0"/>
      <w:marRight w:val="0"/>
      <w:marTop w:val="0"/>
      <w:marBottom w:val="0"/>
      <w:divBdr>
        <w:top w:val="none" w:sz="0" w:space="0" w:color="auto"/>
        <w:left w:val="none" w:sz="0" w:space="0" w:color="auto"/>
        <w:bottom w:val="none" w:sz="0" w:space="0" w:color="auto"/>
        <w:right w:val="none" w:sz="0" w:space="0" w:color="auto"/>
      </w:divBdr>
    </w:div>
    <w:div w:id="1318536569">
      <w:bodyDiv w:val="1"/>
      <w:marLeft w:val="0"/>
      <w:marRight w:val="0"/>
      <w:marTop w:val="0"/>
      <w:marBottom w:val="0"/>
      <w:divBdr>
        <w:top w:val="none" w:sz="0" w:space="0" w:color="auto"/>
        <w:left w:val="none" w:sz="0" w:space="0" w:color="auto"/>
        <w:bottom w:val="none" w:sz="0" w:space="0" w:color="auto"/>
        <w:right w:val="none" w:sz="0" w:space="0" w:color="auto"/>
      </w:divBdr>
    </w:div>
    <w:div w:id="1319186980">
      <w:bodyDiv w:val="1"/>
      <w:marLeft w:val="0"/>
      <w:marRight w:val="0"/>
      <w:marTop w:val="0"/>
      <w:marBottom w:val="0"/>
      <w:divBdr>
        <w:top w:val="none" w:sz="0" w:space="0" w:color="auto"/>
        <w:left w:val="none" w:sz="0" w:space="0" w:color="auto"/>
        <w:bottom w:val="none" w:sz="0" w:space="0" w:color="auto"/>
        <w:right w:val="none" w:sz="0" w:space="0" w:color="auto"/>
      </w:divBdr>
    </w:div>
    <w:div w:id="1320841631">
      <w:bodyDiv w:val="1"/>
      <w:marLeft w:val="0"/>
      <w:marRight w:val="0"/>
      <w:marTop w:val="0"/>
      <w:marBottom w:val="0"/>
      <w:divBdr>
        <w:top w:val="none" w:sz="0" w:space="0" w:color="auto"/>
        <w:left w:val="none" w:sz="0" w:space="0" w:color="auto"/>
        <w:bottom w:val="none" w:sz="0" w:space="0" w:color="auto"/>
        <w:right w:val="none" w:sz="0" w:space="0" w:color="auto"/>
      </w:divBdr>
    </w:div>
    <w:div w:id="1320964848">
      <w:bodyDiv w:val="1"/>
      <w:marLeft w:val="0"/>
      <w:marRight w:val="0"/>
      <w:marTop w:val="0"/>
      <w:marBottom w:val="0"/>
      <w:divBdr>
        <w:top w:val="none" w:sz="0" w:space="0" w:color="auto"/>
        <w:left w:val="none" w:sz="0" w:space="0" w:color="auto"/>
        <w:bottom w:val="none" w:sz="0" w:space="0" w:color="auto"/>
        <w:right w:val="none" w:sz="0" w:space="0" w:color="auto"/>
      </w:divBdr>
    </w:div>
    <w:div w:id="1321033487">
      <w:bodyDiv w:val="1"/>
      <w:marLeft w:val="0"/>
      <w:marRight w:val="0"/>
      <w:marTop w:val="0"/>
      <w:marBottom w:val="0"/>
      <w:divBdr>
        <w:top w:val="none" w:sz="0" w:space="0" w:color="auto"/>
        <w:left w:val="none" w:sz="0" w:space="0" w:color="auto"/>
        <w:bottom w:val="none" w:sz="0" w:space="0" w:color="auto"/>
        <w:right w:val="none" w:sz="0" w:space="0" w:color="auto"/>
      </w:divBdr>
    </w:div>
    <w:div w:id="1321039048">
      <w:bodyDiv w:val="1"/>
      <w:marLeft w:val="0"/>
      <w:marRight w:val="0"/>
      <w:marTop w:val="0"/>
      <w:marBottom w:val="0"/>
      <w:divBdr>
        <w:top w:val="none" w:sz="0" w:space="0" w:color="auto"/>
        <w:left w:val="none" w:sz="0" w:space="0" w:color="auto"/>
        <w:bottom w:val="none" w:sz="0" w:space="0" w:color="auto"/>
        <w:right w:val="none" w:sz="0" w:space="0" w:color="auto"/>
      </w:divBdr>
    </w:div>
    <w:div w:id="1321301571">
      <w:bodyDiv w:val="1"/>
      <w:marLeft w:val="0"/>
      <w:marRight w:val="0"/>
      <w:marTop w:val="0"/>
      <w:marBottom w:val="0"/>
      <w:divBdr>
        <w:top w:val="none" w:sz="0" w:space="0" w:color="auto"/>
        <w:left w:val="none" w:sz="0" w:space="0" w:color="auto"/>
        <w:bottom w:val="none" w:sz="0" w:space="0" w:color="auto"/>
        <w:right w:val="none" w:sz="0" w:space="0" w:color="auto"/>
      </w:divBdr>
    </w:div>
    <w:div w:id="1322275332">
      <w:bodyDiv w:val="1"/>
      <w:marLeft w:val="0"/>
      <w:marRight w:val="0"/>
      <w:marTop w:val="0"/>
      <w:marBottom w:val="0"/>
      <w:divBdr>
        <w:top w:val="none" w:sz="0" w:space="0" w:color="auto"/>
        <w:left w:val="none" w:sz="0" w:space="0" w:color="auto"/>
        <w:bottom w:val="none" w:sz="0" w:space="0" w:color="auto"/>
        <w:right w:val="none" w:sz="0" w:space="0" w:color="auto"/>
      </w:divBdr>
    </w:div>
    <w:div w:id="1324771818">
      <w:bodyDiv w:val="1"/>
      <w:marLeft w:val="0"/>
      <w:marRight w:val="0"/>
      <w:marTop w:val="0"/>
      <w:marBottom w:val="0"/>
      <w:divBdr>
        <w:top w:val="none" w:sz="0" w:space="0" w:color="auto"/>
        <w:left w:val="none" w:sz="0" w:space="0" w:color="auto"/>
        <w:bottom w:val="none" w:sz="0" w:space="0" w:color="auto"/>
        <w:right w:val="none" w:sz="0" w:space="0" w:color="auto"/>
      </w:divBdr>
    </w:div>
    <w:div w:id="1328485976">
      <w:bodyDiv w:val="1"/>
      <w:marLeft w:val="0"/>
      <w:marRight w:val="0"/>
      <w:marTop w:val="0"/>
      <w:marBottom w:val="0"/>
      <w:divBdr>
        <w:top w:val="none" w:sz="0" w:space="0" w:color="auto"/>
        <w:left w:val="none" w:sz="0" w:space="0" w:color="auto"/>
        <w:bottom w:val="none" w:sz="0" w:space="0" w:color="auto"/>
        <w:right w:val="none" w:sz="0" w:space="0" w:color="auto"/>
      </w:divBdr>
    </w:div>
    <w:div w:id="1329674287">
      <w:bodyDiv w:val="1"/>
      <w:marLeft w:val="0"/>
      <w:marRight w:val="0"/>
      <w:marTop w:val="0"/>
      <w:marBottom w:val="0"/>
      <w:divBdr>
        <w:top w:val="none" w:sz="0" w:space="0" w:color="auto"/>
        <w:left w:val="none" w:sz="0" w:space="0" w:color="auto"/>
        <w:bottom w:val="none" w:sz="0" w:space="0" w:color="auto"/>
        <w:right w:val="none" w:sz="0" w:space="0" w:color="auto"/>
      </w:divBdr>
    </w:div>
    <w:div w:id="1329866016">
      <w:bodyDiv w:val="1"/>
      <w:marLeft w:val="0"/>
      <w:marRight w:val="0"/>
      <w:marTop w:val="0"/>
      <w:marBottom w:val="0"/>
      <w:divBdr>
        <w:top w:val="none" w:sz="0" w:space="0" w:color="auto"/>
        <w:left w:val="none" w:sz="0" w:space="0" w:color="auto"/>
        <w:bottom w:val="none" w:sz="0" w:space="0" w:color="auto"/>
        <w:right w:val="none" w:sz="0" w:space="0" w:color="auto"/>
      </w:divBdr>
    </w:div>
    <w:div w:id="1330446377">
      <w:bodyDiv w:val="1"/>
      <w:marLeft w:val="0"/>
      <w:marRight w:val="0"/>
      <w:marTop w:val="0"/>
      <w:marBottom w:val="0"/>
      <w:divBdr>
        <w:top w:val="none" w:sz="0" w:space="0" w:color="auto"/>
        <w:left w:val="none" w:sz="0" w:space="0" w:color="auto"/>
        <w:bottom w:val="none" w:sz="0" w:space="0" w:color="auto"/>
        <w:right w:val="none" w:sz="0" w:space="0" w:color="auto"/>
      </w:divBdr>
    </w:div>
    <w:div w:id="1331712366">
      <w:bodyDiv w:val="1"/>
      <w:marLeft w:val="0"/>
      <w:marRight w:val="0"/>
      <w:marTop w:val="0"/>
      <w:marBottom w:val="0"/>
      <w:divBdr>
        <w:top w:val="none" w:sz="0" w:space="0" w:color="auto"/>
        <w:left w:val="none" w:sz="0" w:space="0" w:color="auto"/>
        <w:bottom w:val="none" w:sz="0" w:space="0" w:color="auto"/>
        <w:right w:val="none" w:sz="0" w:space="0" w:color="auto"/>
      </w:divBdr>
    </w:div>
    <w:div w:id="1332104458">
      <w:bodyDiv w:val="1"/>
      <w:marLeft w:val="0"/>
      <w:marRight w:val="0"/>
      <w:marTop w:val="0"/>
      <w:marBottom w:val="0"/>
      <w:divBdr>
        <w:top w:val="none" w:sz="0" w:space="0" w:color="auto"/>
        <w:left w:val="none" w:sz="0" w:space="0" w:color="auto"/>
        <w:bottom w:val="none" w:sz="0" w:space="0" w:color="auto"/>
        <w:right w:val="none" w:sz="0" w:space="0" w:color="auto"/>
      </w:divBdr>
    </w:div>
    <w:div w:id="1335719702">
      <w:bodyDiv w:val="1"/>
      <w:marLeft w:val="0"/>
      <w:marRight w:val="0"/>
      <w:marTop w:val="0"/>
      <w:marBottom w:val="0"/>
      <w:divBdr>
        <w:top w:val="none" w:sz="0" w:space="0" w:color="auto"/>
        <w:left w:val="none" w:sz="0" w:space="0" w:color="auto"/>
        <w:bottom w:val="none" w:sz="0" w:space="0" w:color="auto"/>
        <w:right w:val="none" w:sz="0" w:space="0" w:color="auto"/>
      </w:divBdr>
    </w:div>
    <w:div w:id="1335764481">
      <w:bodyDiv w:val="1"/>
      <w:marLeft w:val="0"/>
      <w:marRight w:val="0"/>
      <w:marTop w:val="0"/>
      <w:marBottom w:val="0"/>
      <w:divBdr>
        <w:top w:val="none" w:sz="0" w:space="0" w:color="auto"/>
        <w:left w:val="none" w:sz="0" w:space="0" w:color="auto"/>
        <w:bottom w:val="none" w:sz="0" w:space="0" w:color="auto"/>
        <w:right w:val="none" w:sz="0" w:space="0" w:color="auto"/>
      </w:divBdr>
    </w:div>
    <w:div w:id="1335764552">
      <w:bodyDiv w:val="1"/>
      <w:marLeft w:val="0"/>
      <w:marRight w:val="0"/>
      <w:marTop w:val="0"/>
      <w:marBottom w:val="0"/>
      <w:divBdr>
        <w:top w:val="none" w:sz="0" w:space="0" w:color="auto"/>
        <w:left w:val="none" w:sz="0" w:space="0" w:color="auto"/>
        <w:bottom w:val="none" w:sz="0" w:space="0" w:color="auto"/>
        <w:right w:val="none" w:sz="0" w:space="0" w:color="auto"/>
      </w:divBdr>
    </w:div>
    <w:div w:id="1335842627">
      <w:bodyDiv w:val="1"/>
      <w:marLeft w:val="0"/>
      <w:marRight w:val="0"/>
      <w:marTop w:val="0"/>
      <w:marBottom w:val="0"/>
      <w:divBdr>
        <w:top w:val="none" w:sz="0" w:space="0" w:color="auto"/>
        <w:left w:val="none" w:sz="0" w:space="0" w:color="auto"/>
        <w:bottom w:val="none" w:sz="0" w:space="0" w:color="auto"/>
        <w:right w:val="none" w:sz="0" w:space="0" w:color="auto"/>
      </w:divBdr>
    </w:div>
    <w:div w:id="1338725673">
      <w:bodyDiv w:val="1"/>
      <w:marLeft w:val="0"/>
      <w:marRight w:val="0"/>
      <w:marTop w:val="0"/>
      <w:marBottom w:val="0"/>
      <w:divBdr>
        <w:top w:val="none" w:sz="0" w:space="0" w:color="auto"/>
        <w:left w:val="none" w:sz="0" w:space="0" w:color="auto"/>
        <w:bottom w:val="none" w:sz="0" w:space="0" w:color="auto"/>
        <w:right w:val="none" w:sz="0" w:space="0" w:color="auto"/>
      </w:divBdr>
    </w:div>
    <w:div w:id="1340691886">
      <w:bodyDiv w:val="1"/>
      <w:marLeft w:val="0"/>
      <w:marRight w:val="0"/>
      <w:marTop w:val="0"/>
      <w:marBottom w:val="0"/>
      <w:divBdr>
        <w:top w:val="none" w:sz="0" w:space="0" w:color="auto"/>
        <w:left w:val="none" w:sz="0" w:space="0" w:color="auto"/>
        <w:bottom w:val="none" w:sz="0" w:space="0" w:color="auto"/>
        <w:right w:val="none" w:sz="0" w:space="0" w:color="auto"/>
      </w:divBdr>
    </w:div>
    <w:div w:id="1341153427">
      <w:bodyDiv w:val="1"/>
      <w:marLeft w:val="0"/>
      <w:marRight w:val="0"/>
      <w:marTop w:val="0"/>
      <w:marBottom w:val="0"/>
      <w:divBdr>
        <w:top w:val="none" w:sz="0" w:space="0" w:color="auto"/>
        <w:left w:val="none" w:sz="0" w:space="0" w:color="auto"/>
        <w:bottom w:val="none" w:sz="0" w:space="0" w:color="auto"/>
        <w:right w:val="none" w:sz="0" w:space="0" w:color="auto"/>
      </w:divBdr>
    </w:div>
    <w:div w:id="1341158696">
      <w:bodyDiv w:val="1"/>
      <w:marLeft w:val="0"/>
      <w:marRight w:val="0"/>
      <w:marTop w:val="0"/>
      <w:marBottom w:val="0"/>
      <w:divBdr>
        <w:top w:val="none" w:sz="0" w:space="0" w:color="auto"/>
        <w:left w:val="none" w:sz="0" w:space="0" w:color="auto"/>
        <w:bottom w:val="none" w:sz="0" w:space="0" w:color="auto"/>
        <w:right w:val="none" w:sz="0" w:space="0" w:color="auto"/>
      </w:divBdr>
    </w:div>
    <w:div w:id="1342392335">
      <w:bodyDiv w:val="1"/>
      <w:marLeft w:val="0"/>
      <w:marRight w:val="0"/>
      <w:marTop w:val="0"/>
      <w:marBottom w:val="0"/>
      <w:divBdr>
        <w:top w:val="none" w:sz="0" w:space="0" w:color="auto"/>
        <w:left w:val="none" w:sz="0" w:space="0" w:color="auto"/>
        <w:bottom w:val="none" w:sz="0" w:space="0" w:color="auto"/>
        <w:right w:val="none" w:sz="0" w:space="0" w:color="auto"/>
      </w:divBdr>
    </w:div>
    <w:div w:id="1342901859">
      <w:bodyDiv w:val="1"/>
      <w:marLeft w:val="0"/>
      <w:marRight w:val="0"/>
      <w:marTop w:val="0"/>
      <w:marBottom w:val="0"/>
      <w:divBdr>
        <w:top w:val="none" w:sz="0" w:space="0" w:color="auto"/>
        <w:left w:val="none" w:sz="0" w:space="0" w:color="auto"/>
        <w:bottom w:val="none" w:sz="0" w:space="0" w:color="auto"/>
        <w:right w:val="none" w:sz="0" w:space="0" w:color="auto"/>
      </w:divBdr>
    </w:div>
    <w:div w:id="1343704371">
      <w:bodyDiv w:val="1"/>
      <w:marLeft w:val="0"/>
      <w:marRight w:val="0"/>
      <w:marTop w:val="0"/>
      <w:marBottom w:val="0"/>
      <w:divBdr>
        <w:top w:val="none" w:sz="0" w:space="0" w:color="auto"/>
        <w:left w:val="none" w:sz="0" w:space="0" w:color="auto"/>
        <w:bottom w:val="none" w:sz="0" w:space="0" w:color="auto"/>
        <w:right w:val="none" w:sz="0" w:space="0" w:color="auto"/>
      </w:divBdr>
    </w:div>
    <w:div w:id="1344287193">
      <w:bodyDiv w:val="1"/>
      <w:marLeft w:val="0"/>
      <w:marRight w:val="0"/>
      <w:marTop w:val="0"/>
      <w:marBottom w:val="0"/>
      <w:divBdr>
        <w:top w:val="none" w:sz="0" w:space="0" w:color="auto"/>
        <w:left w:val="none" w:sz="0" w:space="0" w:color="auto"/>
        <w:bottom w:val="none" w:sz="0" w:space="0" w:color="auto"/>
        <w:right w:val="none" w:sz="0" w:space="0" w:color="auto"/>
      </w:divBdr>
    </w:div>
    <w:div w:id="1344357767">
      <w:bodyDiv w:val="1"/>
      <w:marLeft w:val="0"/>
      <w:marRight w:val="0"/>
      <w:marTop w:val="0"/>
      <w:marBottom w:val="0"/>
      <w:divBdr>
        <w:top w:val="none" w:sz="0" w:space="0" w:color="auto"/>
        <w:left w:val="none" w:sz="0" w:space="0" w:color="auto"/>
        <w:bottom w:val="none" w:sz="0" w:space="0" w:color="auto"/>
        <w:right w:val="none" w:sz="0" w:space="0" w:color="auto"/>
      </w:divBdr>
    </w:div>
    <w:div w:id="1344437829">
      <w:bodyDiv w:val="1"/>
      <w:marLeft w:val="0"/>
      <w:marRight w:val="0"/>
      <w:marTop w:val="0"/>
      <w:marBottom w:val="0"/>
      <w:divBdr>
        <w:top w:val="none" w:sz="0" w:space="0" w:color="auto"/>
        <w:left w:val="none" w:sz="0" w:space="0" w:color="auto"/>
        <w:bottom w:val="none" w:sz="0" w:space="0" w:color="auto"/>
        <w:right w:val="none" w:sz="0" w:space="0" w:color="auto"/>
      </w:divBdr>
    </w:div>
    <w:div w:id="1345520863">
      <w:bodyDiv w:val="1"/>
      <w:marLeft w:val="0"/>
      <w:marRight w:val="0"/>
      <w:marTop w:val="0"/>
      <w:marBottom w:val="0"/>
      <w:divBdr>
        <w:top w:val="none" w:sz="0" w:space="0" w:color="auto"/>
        <w:left w:val="none" w:sz="0" w:space="0" w:color="auto"/>
        <w:bottom w:val="none" w:sz="0" w:space="0" w:color="auto"/>
        <w:right w:val="none" w:sz="0" w:space="0" w:color="auto"/>
      </w:divBdr>
    </w:div>
    <w:div w:id="1346520051">
      <w:bodyDiv w:val="1"/>
      <w:marLeft w:val="0"/>
      <w:marRight w:val="0"/>
      <w:marTop w:val="0"/>
      <w:marBottom w:val="0"/>
      <w:divBdr>
        <w:top w:val="none" w:sz="0" w:space="0" w:color="auto"/>
        <w:left w:val="none" w:sz="0" w:space="0" w:color="auto"/>
        <w:bottom w:val="none" w:sz="0" w:space="0" w:color="auto"/>
        <w:right w:val="none" w:sz="0" w:space="0" w:color="auto"/>
      </w:divBdr>
    </w:div>
    <w:div w:id="1347637499">
      <w:bodyDiv w:val="1"/>
      <w:marLeft w:val="0"/>
      <w:marRight w:val="0"/>
      <w:marTop w:val="0"/>
      <w:marBottom w:val="0"/>
      <w:divBdr>
        <w:top w:val="none" w:sz="0" w:space="0" w:color="auto"/>
        <w:left w:val="none" w:sz="0" w:space="0" w:color="auto"/>
        <w:bottom w:val="none" w:sz="0" w:space="0" w:color="auto"/>
        <w:right w:val="none" w:sz="0" w:space="0" w:color="auto"/>
      </w:divBdr>
    </w:div>
    <w:div w:id="1348169730">
      <w:bodyDiv w:val="1"/>
      <w:marLeft w:val="0"/>
      <w:marRight w:val="0"/>
      <w:marTop w:val="0"/>
      <w:marBottom w:val="0"/>
      <w:divBdr>
        <w:top w:val="none" w:sz="0" w:space="0" w:color="auto"/>
        <w:left w:val="none" w:sz="0" w:space="0" w:color="auto"/>
        <w:bottom w:val="none" w:sz="0" w:space="0" w:color="auto"/>
        <w:right w:val="none" w:sz="0" w:space="0" w:color="auto"/>
      </w:divBdr>
    </w:div>
    <w:div w:id="1349330519">
      <w:bodyDiv w:val="1"/>
      <w:marLeft w:val="0"/>
      <w:marRight w:val="0"/>
      <w:marTop w:val="0"/>
      <w:marBottom w:val="0"/>
      <w:divBdr>
        <w:top w:val="none" w:sz="0" w:space="0" w:color="auto"/>
        <w:left w:val="none" w:sz="0" w:space="0" w:color="auto"/>
        <w:bottom w:val="none" w:sz="0" w:space="0" w:color="auto"/>
        <w:right w:val="none" w:sz="0" w:space="0" w:color="auto"/>
      </w:divBdr>
    </w:div>
    <w:div w:id="1349454655">
      <w:bodyDiv w:val="1"/>
      <w:marLeft w:val="0"/>
      <w:marRight w:val="0"/>
      <w:marTop w:val="0"/>
      <w:marBottom w:val="0"/>
      <w:divBdr>
        <w:top w:val="none" w:sz="0" w:space="0" w:color="auto"/>
        <w:left w:val="none" w:sz="0" w:space="0" w:color="auto"/>
        <w:bottom w:val="none" w:sz="0" w:space="0" w:color="auto"/>
        <w:right w:val="none" w:sz="0" w:space="0" w:color="auto"/>
      </w:divBdr>
    </w:div>
    <w:div w:id="1351253686">
      <w:bodyDiv w:val="1"/>
      <w:marLeft w:val="0"/>
      <w:marRight w:val="0"/>
      <w:marTop w:val="0"/>
      <w:marBottom w:val="0"/>
      <w:divBdr>
        <w:top w:val="none" w:sz="0" w:space="0" w:color="auto"/>
        <w:left w:val="none" w:sz="0" w:space="0" w:color="auto"/>
        <w:bottom w:val="none" w:sz="0" w:space="0" w:color="auto"/>
        <w:right w:val="none" w:sz="0" w:space="0" w:color="auto"/>
      </w:divBdr>
    </w:div>
    <w:div w:id="1351298047">
      <w:bodyDiv w:val="1"/>
      <w:marLeft w:val="0"/>
      <w:marRight w:val="0"/>
      <w:marTop w:val="0"/>
      <w:marBottom w:val="0"/>
      <w:divBdr>
        <w:top w:val="none" w:sz="0" w:space="0" w:color="auto"/>
        <w:left w:val="none" w:sz="0" w:space="0" w:color="auto"/>
        <w:bottom w:val="none" w:sz="0" w:space="0" w:color="auto"/>
        <w:right w:val="none" w:sz="0" w:space="0" w:color="auto"/>
      </w:divBdr>
    </w:div>
    <w:div w:id="1351686075">
      <w:bodyDiv w:val="1"/>
      <w:marLeft w:val="0"/>
      <w:marRight w:val="0"/>
      <w:marTop w:val="0"/>
      <w:marBottom w:val="0"/>
      <w:divBdr>
        <w:top w:val="none" w:sz="0" w:space="0" w:color="auto"/>
        <w:left w:val="none" w:sz="0" w:space="0" w:color="auto"/>
        <w:bottom w:val="none" w:sz="0" w:space="0" w:color="auto"/>
        <w:right w:val="none" w:sz="0" w:space="0" w:color="auto"/>
      </w:divBdr>
    </w:div>
    <w:div w:id="1351955272">
      <w:bodyDiv w:val="1"/>
      <w:marLeft w:val="0"/>
      <w:marRight w:val="0"/>
      <w:marTop w:val="0"/>
      <w:marBottom w:val="0"/>
      <w:divBdr>
        <w:top w:val="none" w:sz="0" w:space="0" w:color="auto"/>
        <w:left w:val="none" w:sz="0" w:space="0" w:color="auto"/>
        <w:bottom w:val="none" w:sz="0" w:space="0" w:color="auto"/>
        <w:right w:val="none" w:sz="0" w:space="0" w:color="auto"/>
      </w:divBdr>
    </w:div>
    <w:div w:id="1352760773">
      <w:bodyDiv w:val="1"/>
      <w:marLeft w:val="0"/>
      <w:marRight w:val="0"/>
      <w:marTop w:val="0"/>
      <w:marBottom w:val="0"/>
      <w:divBdr>
        <w:top w:val="none" w:sz="0" w:space="0" w:color="auto"/>
        <w:left w:val="none" w:sz="0" w:space="0" w:color="auto"/>
        <w:bottom w:val="none" w:sz="0" w:space="0" w:color="auto"/>
        <w:right w:val="none" w:sz="0" w:space="0" w:color="auto"/>
      </w:divBdr>
    </w:div>
    <w:div w:id="1353068342">
      <w:bodyDiv w:val="1"/>
      <w:marLeft w:val="0"/>
      <w:marRight w:val="0"/>
      <w:marTop w:val="0"/>
      <w:marBottom w:val="0"/>
      <w:divBdr>
        <w:top w:val="none" w:sz="0" w:space="0" w:color="auto"/>
        <w:left w:val="none" w:sz="0" w:space="0" w:color="auto"/>
        <w:bottom w:val="none" w:sz="0" w:space="0" w:color="auto"/>
        <w:right w:val="none" w:sz="0" w:space="0" w:color="auto"/>
      </w:divBdr>
    </w:div>
    <w:div w:id="1354653409">
      <w:bodyDiv w:val="1"/>
      <w:marLeft w:val="0"/>
      <w:marRight w:val="0"/>
      <w:marTop w:val="0"/>
      <w:marBottom w:val="0"/>
      <w:divBdr>
        <w:top w:val="none" w:sz="0" w:space="0" w:color="auto"/>
        <w:left w:val="none" w:sz="0" w:space="0" w:color="auto"/>
        <w:bottom w:val="none" w:sz="0" w:space="0" w:color="auto"/>
        <w:right w:val="none" w:sz="0" w:space="0" w:color="auto"/>
      </w:divBdr>
    </w:div>
    <w:div w:id="1357392030">
      <w:bodyDiv w:val="1"/>
      <w:marLeft w:val="0"/>
      <w:marRight w:val="0"/>
      <w:marTop w:val="0"/>
      <w:marBottom w:val="0"/>
      <w:divBdr>
        <w:top w:val="none" w:sz="0" w:space="0" w:color="auto"/>
        <w:left w:val="none" w:sz="0" w:space="0" w:color="auto"/>
        <w:bottom w:val="none" w:sz="0" w:space="0" w:color="auto"/>
        <w:right w:val="none" w:sz="0" w:space="0" w:color="auto"/>
      </w:divBdr>
    </w:div>
    <w:div w:id="1358627879">
      <w:bodyDiv w:val="1"/>
      <w:marLeft w:val="0"/>
      <w:marRight w:val="0"/>
      <w:marTop w:val="0"/>
      <w:marBottom w:val="0"/>
      <w:divBdr>
        <w:top w:val="none" w:sz="0" w:space="0" w:color="auto"/>
        <w:left w:val="none" w:sz="0" w:space="0" w:color="auto"/>
        <w:bottom w:val="none" w:sz="0" w:space="0" w:color="auto"/>
        <w:right w:val="none" w:sz="0" w:space="0" w:color="auto"/>
      </w:divBdr>
    </w:div>
    <w:div w:id="1361052156">
      <w:bodyDiv w:val="1"/>
      <w:marLeft w:val="0"/>
      <w:marRight w:val="0"/>
      <w:marTop w:val="0"/>
      <w:marBottom w:val="0"/>
      <w:divBdr>
        <w:top w:val="none" w:sz="0" w:space="0" w:color="auto"/>
        <w:left w:val="none" w:sz="0" w:space="0" w:color="auto"/>
        <w:bottom w:val="none" w:sz="0" w:space="0" w:color="auto"/>
        <w:right w:val="none" w:sz="0" w:space="0" w:color="auto"/>
      </w:divBdr>
    </w:div>
    <w:div w:id="1361587128">
      <w:bodyDiv w:val="1"/>
      <w:marLeft w:val="0"/>
      <w:marRight w:val="0"/>
      <w:marTop w:val="0"/>
      <w:marBottom w:val="0"/>
      <w:divBdr>
        <w:top w:val="none" w:sz="0" w:space="0" w:color="auto"/>
        <w:left w:val="none" w:sz="0" w:space="0" w:color="auto"/>
        <w:bottom w:val="none" w:sz="0" w:space="0" w:color="auto"/>
        <w:right w:val="none" w:sz="0" w:space="0" w:color="auto"/>
      </w:divBdr>
    </w:div>
    <w:div w:id="1361667071">
      <w:bodyDiv w:val="1"/>
      <w:marLeft w:val="0"/>
      <w:marRight w:val="0"/>
      <w:marTop w:val="0"/>
      <w:marBottom w:val="0"/>
      <w:divBdr>
        <w:top w:val="none" w:sz="0" w:space="0" w:color="auto"/>
        <w:left w:val="none" w:sz="0" w:space="0" w:color="auto"/>
        <w:bottom w:val="none" w:sz="0" w:space="0" w:color="auto"/>
        <w:right w:val="none" w:sz="0" w:space="0" w:color="auto"/>
      </w:divBdr>
    </w:div>
    <w:div w:id="1363625896">
      <w:bodyDiv w:val="1"/>
      <w:marLeft w:val="0"/>
      <w:marRight w:val="0"/>
      <w:marTop w:val="0"/>
      <w:marBottom w:val="0"/>
      <w:divBdr>
        <w:top w:val="none" w:sz="0" w:space="0" w:color="auto"/>
        <w:left w:val="none" w:sz="0" w:space="0" w:color="auto"/>
        <w:bottom w:val="none" w:sz="0" w:space="0" w:color="auto"/>
        <w:right w:val="none" w:sz="0" w:space="0" w:color="auto"/>
      </w:divBdr>
    </w:div>
    <w:div w:id="1371488874">
      <w:bodyDiv w:val="1"/>
      <w:marLeft w:val="0"/>
      <w:marRight w:val="0"/>
      <w:marTop w:val="0"/>
      <w:marBottom w:val="0"/>
      <w:divBdr>
        <w:top w:val="none" w:sz="0" w:space="0" w:color="auto"/>
        <w:left w:val="none" w:sz="0" w:space="0" w:color="auto"/>
        <w:bottom w:val="none" w:sz="0" w:space="0" w:color="auto"/>
        <w:right w:val="none" w:sz="0" w:space="0" w:color="auto"/>
      </w:divBdr>
    </w:div>
    <w:div w:id="1372878019">
      <w:bodyDiv w:val="1"/>
      <w:marLeft w:val="0"/>
      <w:marRight w:val="0"/>
      <w:marTop w:val="0"/>
      <w:marBottom w:val="0"/>
      <w:divBdr>
        <w:top w:val="none" w:sz="0" w:space="0" w:color="auto"/>
        <w:left w:val="none" w:sz="0" w:space="0" w:color="auto"/>
        <w:bottom w:val="none" w:sz="0" w:space="0" w:color="auto"/>
        <w:right w:val="none" w:sz="0" w:space="0" w:color="auto"/>
      </w:divBdr>
    </w:div>
    <w:div w:id="1374034508">
      <w:bodyDiv w:val="1"/>
      <w:marLeft w:val="0"/>
      <w:marRight w:val="0"/>
      <w:marTop w:val="0"/>
      <w:marBottom w:val="0"/>
      <w:divBdr>
        <w:top w:val="none" w:sz="0" w:space="0" w:color="auto"/>
        <w:left w:val="none" w:sz="0" w:space="0" w:color="auto"/>
        <w:bottom w:val="none" w:sz="0" w:space="0" w:color="auto"/>
        <w:right w:val="none" w:sz="0" w:space="0" w:color="auto"/>
      </w:divBdr>
    </w:div>
    <w:div w:id="1375233013">
      <w:bodyDiv w:val="1"/>
      <w:marLeft w:val="0"/>
      <w:marRight w:val="0"/>
      <w:marTop w:val="0"/>
      <w:marBottom w:val="0"/>
      <w:divBdr>
        <w:top w:val="none" w:sz="0" w:space="0" w:color="auto"/>
        <w:left w:val="none" w:sz="0" w:space="0" w:color="auto"/>
        <w:bottom w:val="none" w:sz="0" w:space="0" w:color="auto"/>
        <w:right w:val="none" w:sz="0" w:space="0" w:color="auto"/>
      </w:divBdr>
    </w:div>
    <w:div w:id="1375470233">
      <w:bodyDiv w:val="1"/>
      <w:marLeft w:val="0"/>
      <w:marRight w:val="0"/>
      <w:marTop w:val="0"/>
      <w:marBottom w:val="0"/>
      <w:divBdr>
        <w:top w:val="none" w:sz="0" w:space="0" w:color="auto"/>
        <w:left w:val="none" w:sz="0" w:space="0" w:color="auto"/>
        <w:bottom w:val="none" w:sz="0" w:space="0" w:color="auto"/>
        <w:right w:val="none" w:sz="0" w:space="0" w:color="auto"/>
      </w:divBdr>
    </w:div>
    <w:div w:id="1375696416">
      <w:bodyDiv w:val="1"/>
      <w:marLeft w:val="0"/>
      <w:marRight w:val="0"/>
      <w:marTop w:val="0"/>
      <w:marBottom w:val="0"/>
      <w:divBdr>
        <w:top w:val="none" w:sz="0" w:space="0" w:color="auto"/>
        <w:left w:val="none" w:sz="0" w:space="0" w:color="auto"/>
        <w:bottom w:val="none" w:sz="0" w:space="0" w:color="auto"/>
        <w:right w:val="none" w:sz="0" w:space="0" w:color="auto"/>
      </w:divBdr>
    </w:div>
    <w:div w:id="1375697444">
      <w:bodyDiv w:val="1"/>
      <w:marLeft w:val="0"/>
      <w:marRight w:val="0"/>
      <w:marTop w:val="0"/>
      <w:marBottom w:val="0"/>
      <w:divBdr>
        <w:top w:val="none" w:sz="0" w:space="0" w:color="auto"/>
        <w:left w:val="none" w:sz="0" w:space="0" w:color="auto"/>
        <w:bottom w:val="none" w:sz="0" w:space="0" w:color="auto"/>
        <w:right w:val="none" w:sz="0" w:space="0" w:color="auto"/>
      </w:divBdr>
    </w:div>
    <w:div w:id="1378970640">
      <w:bodyDiv w:val="1"/>
      <w:marLeft w:val="0"/>
      <w:marRight w:val="0"/>
      <w:marTop w:val="0"/>
      <w:marBottom w:val="0"/>
      <w:divBdr>
        <w:top w:val="none" w:sz="0" w:space="0" w:color="auto"/>
        <w:left w:val="none" w:sz="0" w:space="0" w:color="auto"/>
        <w:bottom w:val="none" w:sz="0" w:space="0" w:color="auto"/>
        <w:right w:val="none" w:sz="0" w:space="0" w:color="auto"/>
      </w:divBdr>
    </w:div>
    <w:div w:id="1379864184">
      <w:bodyDiv w:val="1"/>
      <w:marLeft w:val="0"/>
      <w:marRight w:val="0"/>
      <w:marTop w:val="0"/>
      <w:marBottom w:val="0"/>
      <w:divBdr>
        <w:top w:val="none" w:sz="0" w:space="0" w:color="auto"/>
        <w:left w:val="none" w:sz="0" w:space="0" w:color="auto"/>
        <w:bottom w:val="none" w:sz="0" w:space="0" w:color="auto"/>
        <w:right w:val="none" w:sz="0" w:space="0" w:color="auto"/>
      </w:divBdr>
    </w:div>
    <w:div w:id="1381633599">
      <w:bodyDiv w:val="1"/>
      <w:marLeft w:val="0"/>
      <w:marRight w:val="0"/>
      <w:marTop w:val="0"/>
      <w:marBottom w:val="0"/>
      <w:divBdr>
        <w:top w:val="none" w:sz="0" w:space="0" w:color="auto"/>
        <w:left w:val="none" w:sz="0" w:space="0" w:color="auto"/>
        <w:bottom w:val="none" w:sz="0" w:space="0" w:color="auto"/>
        <w:right w:val="none" w:sz="0" w:space="0" w:color="auto"/>
      </w:divBdr>
    </w:div>
    <w:div w:id="1382627881">
      <w:bodyDiv w:val="1"/>
      <w:marLeft w:val="0"/>
      <w:marRight w:val="0"/>
      <w:marTop w:val="0"/>
      <w:marBottom w:val="0"/>
      <w:divBdr>
        <w:top w:val="none" w:sz="0" w:space="0" w:color="auto"/>
        <w:left w:val="none" w:sz="0" w:space="0" w:color="auto"/>
        <w:bottom w:val="none" w:sz="0" w:space="0" w:color="auto"/>
        <w:right w:val="none" w:sz="0" w:space="0" w:color="auto"/>
      </w:divBdr>
    </w:div>
    <w:div w:id="1390031100">
      <w:bodyDiv w:val="1"/>
      <w:marLeft w:val="0"/>
      <w:marRight w:val="0"/>
      <w:marTop w:val="0"/>
      <w:marBottom w:val="0"/>
      <w:divBdr>
        <w:top w:val="none" w:sz="0" w:space="0" w:color="auto"/>
        <w:left w:val="none" w:sz="0" w:space="0" w:color="auto"/>
        <w:bottom w:val="none" w:sz="0" w:space="0" w:color="auto"/>
        <w:right w:val="none" w:sz="0" w:space="0" w:color="auto"/>
      </w:divBdr>
    </w:div>
    <w:div w:id="1391729970">
      <w:bodyDiv w:val="1"/>
      <w:marLeft w:val="0"/>
      <w:marRight w:val="0"/>
      <w:marTop w:val="0"/>
      <w:marBottom w:val="0"/>
      <w:divBdr>
        <w:top w:val="none" w:sz="0" w:space="0" w:color="auto"/>
        <w:left w:val="none" w:sz="0" w:space="0" w:color="auto"/>
        <w:bottom w:val="none" w:sz="0" w:space="0" w:color="auto"/>
        <w:right w:val="none" w:sz="0" w:space="0" w:color="auto"/>
      </w:divBdr>
    </w:div>
    <w:div w:id="1391881805">
      <w:bodyDiv w:val="1"/>
      <w:marLeft w:val="0"/>
      <w:marRight w:val="0"/>
      <w:marTop w:val="0"/>
      <w:marBottom w:val="0"/>
      <w:divBdr>
        <w:top w:val="none" w:sz="0" w:space="0" w:color="auto"/>
        <w:left w:val="none" w:sz="0" w:space="0" w:color="auto"/>
        <w:bottom w:val="none" w:sz="0" w:space="0" w:color="auto"/>
        <w:right w:val="none" w:sz="0" w:space="0" w:color="auto"/>
      </w:divBdr>
    </w:div>
    <w:div w:id="1392727691">
      <w:bodyDiv w:val="1"/>
      <w:marLeft w:val="0"/>
      <w:marRight w:val="0"/>
      <w:marTop w:val="0"/>
      <w:marBottom w:val="0"/>
      <w:divBdr>
        <w:top w:val="none" w:sz="0" w:space="0" w:color="auto"/>
        <w:left w:val="none" w:sz="0" w:space="0" w:color="auto"/>
        <w:bottom w:val="none" w:sz="0" w:space="0" w:color="auto"/>
        <w:right w:val="none" w:sz="0" w:space="0" w:color="auto"/>
      </w:divBdr>
    </w:div>
    <w:div w:id="1394040460">
      <w:bodyDiv w:val="1"/>
      <w:marLeft w:val="0"/>
      <w:marRight w:val="0"/>
      <w:marTop w:val="0"/>
      <w:marBottom w:val="0"/>
      <w:divBdr>
        <w:top w:val="none" w:sz="0" w:space="0" w:color="auto"/>
        <w:left w:val="none" w:sz="0" w:space="0" w:color="auto"/>
        <w:bottom w:val="none" w:sz="0" w:space="0" w:color="auto"/>
        <w:right w:val="none" w:sz="0" w:space="0" w:color="auto"/>
      </w:divBdr>
    </w:div>
    <w:div w:id="1394309116">
      <w:bodyDiv w:val="1"/>
      <w:marLeft w:val="0"/>
      <w:marRight w:val="0"/>
      <w:marTop w:val="0"/>
      <w:marBottom w:val="0"/>
      <w:divBdr>
        <w:top w:val="none" w:sz="0" w:space="0" w:color="auto"/>
        <w:left w:val="none" w:sz="0" w:space="0" w:color="auto"/>
        <w:bottom w:val="none" w:sz="0" w:space="0" w:color="auto"/>
        <w:right w:val="none" w:sz="0" w:space="0" w:color="auto"/>
      </w:divBdr>
    </w:div>
    <w:div w:id="1394886836">
      <w:bodyDiv w:val="1"/>
      <w:marLeft w:val="0"/>
      <w:marRight w:val="0"/>
      <w:marTop w:val="0"/>
      <w:marBottom w:val="0"/>
      <w:divBdr>
        <w:top w:val="none" w:sz="0" w:space="0" w:color="auto"/>
        <w:left w:val="none" w:sz="0" w:space="0" w:color="auto"/>
        <w:bottom w:val="none" w:sz="0" w:space="0" w:color="auto"/>
        <w:right w:val="none" w:sz="0" w:space="0" w:color="auto"/>
      </w:divBdr>
    </w:div>
    <w:div w:id="1397703273">
      <w:bodyDiv w:val="1"/>
      <w:marLeft w:val="0"/>
      <w:marRight w:val="0"/>
      <w:marTop w:val="0"/>
      <w:marBottom w:val="0"/>
      <w:divBdr>
        <w:top w:val="none" w:sz="0" w:space="0" w:color="auto"/>
        <w:left w:val="none" w:sz="0" w:space="0" w:color="auto"/>
        <w:bottom w:val="none" w:sz="0" w:space="0" w:color="auto"/>
        <w:right w:val="none" w:sz="0" w:space="0" w:color="auto"/>
      </w:divBdr>
    </w:div>
    <w:div w:id="1400009453">
      <w:bodyDiv w:val="1"/>
      <w:marLeft w:val="0"/>
      <w:marRight w:val="0"/>
      <w:marTop w:val="0"/>
      <w:marBottom w:val="0"/>
      <w:divBdr>
        <w:top w:val="none" w:sz="0" w:space="0" w:color="auto"/>
        <w:left w:val="none" w:sz="0" w:space="0" w:color="auto"/>
        <w:bottom w:val="none" w:sz="0" w:space="0" w:color="auto"/>
        <w:right w:val="none" w:sz="0" w:space="0" w:color="auto"/>
      </w:divBdr>
    </w:div>
    <w:div w:id="1401830163">
      <w:bodyDiv w:val="1"/>
      <w:marLeft w:val="0"/>
      <w:marRight w:val="0"/>
      <w:marTop w:val="0"/>
      <w:marBottom w:val="0"/>
      <w:divBdr>
        <w:top w:val="none" w:sz="0" w:space="0" w:color="auto"/>
        <w:left w:val="none" w:sz="0" w:space="0" w:color="auto"/>
        <w:bottom w:val="none" w:sz="0" w:space="0" w:color="auto"/>
        <w:right w:val="none" w:sz="0" w:space="0" w:color="auto"/>
      </w:divBdr>
    </w:div>
    <w:div w:id="1402214781">
      <w:bodyDiv w:val="1"/>
      <w:marLeft w:val="0"/>
      <w:marRight w:val="0"/>
      <w:marTop w:val="0"/>
      <w:marBottom w:val="0"/>
      <w:divBdr>
        <w:top w:val="none" w:sz="0" w:space="0" w:color="auto"/>
        <w:left w:val="none" w:sz="0" w:space="0" w:color="auto"/>
        <w:bottom w:val="none" w:sz="0" w:space="0" w:color="auto"/>
        <w:right w:val="none" w:sz="0" w:space="0" w:color="auto"/>
      </w:divBdr>
    </w:div>
    <w:div w:id="1402632763">
      <w:bodyDiv w:val="1"/>
      <w:marLeft w:val="0"/>
      <w:marRight w:val="0"/>
      <w:marTop w:val="0"/>
      <w:marBottom w:val="0"/>
      <w:divBdr>
        <w:top w:val="none" w:sz="0" w:space="0" w:color="auto"/>
        <w:left w:val="none" w:sz="0" w:space="0" w:color="auto"/>
        <w:bottom w:val="none" w:sz="0" w:space="0" w:color="auto"/>
        <w:right w:val="none" w:sz="0" w:space="0" w:color="auto"/>
      </w:divBdr>
    </w:div>
    <w:div w:id="1405764078">
      <w:bodyDiv w:val="1"/>
      <w:marLeft w:val="0"/>
      <w:marRight w:val="0"/>
      <w:marTop w:val="0"/>
      <w:marBottom w:val="0"/>
      <w:divBdr>
        <w:top w:val="none" w:sz="0" w:space="0" w:color="auto"/>
        <w:left w:val="none" w:sz="0" w:space="0" w:color="auto"/>
        <w:bottom w:val="none" w:sz="0" w:space="0" w:color="auto"/>
        <w:right w:val="none" w:sz="0" w:space="0" w:color="auto"/>
      </w:divBdr>
    </w:div>
    <w:div w:id="1407997776">
      <w:bodyDiv w:val="1"/>
      <w:marLeft w:val="0"/>
      <w:marRight w:val="0"/>
      <w:marTop w:val="0"/>
      <w:marBottom w:val="0"/>
      <w:divBdr>
        <w:top w:val="none" w:sz="0" w:space="0" w:color="auto"/>
        <w:left w:val="none" w:sz="0" w:space="0" w:color="auto"/>
        <w:bottom w:val="none" w:sz="0" w:space="0" w:color="auto"/>
        <w:right w:val="none" w:sz="0" w:space="0" w:color="auto"/>
      </w:divBdr>
    </w:div>
    <w:div w:id="1409570517">
      <w:bodyDiv w:val="1"/>
      <w:marLeft w:val="0"/>
      <w:marRight w:val="0"/>
      <w:marTop w:val="0"/>
      <w:marBottom w:val="0"/>
      <w:divBdr>
        <w:top w:val="none" w:sz="0" w:space="0" w:color="auto"/>
        <w:left w:val="none" w:sz="0" w:space="0" w:color="auto"/>
        <w:bottom w:val="none" w:sz="0" w:space="0" w:color="auto"/>
        <w:right w:val="none" w:sz="0" w:space="0" w:color="auto"/>
      </w:divBdr>
    </w:div>
    <w:div w:id="1410495758">
      <w:bodyDiv w:val="1"/>
      <w:marLeft w:val="0"/>
      <w:marRight w:val="0"/>
      <w:marTop w:val="0"/>
      <w:marBottom w:val="0"/>
      <w:divBdr>
        <w:top w:val="none" w:sz="0" w:space="0" w:color="auto"/>
        <w:left w:val="none" w:sz="0" w:space="0" w:color="auto"/>
        <w:bottom w:val="none" w:sz="0" w:space="0" w:color="auto"/>
        <w:right w:val="none" w:sz="0" w:space="0" w:color="auto"/>
      </w:divBdr>
    </w:div>
    <w:div w:id="1411467119">
      <w:bodyDiv w:val="1"/>
      <w:marLeft w:val="0"/>
      <w:marRight w:val="0"/>
      <w:marTop w:val="0"/>
      <w:marBottom w:val="0"/>
      <w:divBdr>
        <w:top w:val="none" w:sz="0" w:space="0" w:color="auto"/>
        <w:left w:val="none" w:sz="0" w:space="0" w:color="auto"/>
        <w:bottom w:val="none" w:sz="0" w:space="0" w:color="auto"/>
        <w:right w:val="none" w:sz="0" w:space="0" w:color="auto"/>
      </w:divBdr>
    </w:div>
    <w:div w:id="1412698672">
      <w:bodyDiv w:val="1"/>
      <w:marLeft w:val="0"/>
      <w:marRight w:val="0"/>
      <w:marTop w:val="0"/>
      <w:marBottom w:val="0"/>
      <w:divBdr>
        <w:top w:val="none" w:sz="0" w:space="0" w:color="auto"/>
        <w:left w:val="none" w:sz="0" w:space="0" w:color="auto"/>
        <w:bottom w:val="none" w:sz="0" w:space="0" w:color="auto"/>
        <w:right w:val="none" w:sz="0" w:space="0" w:color="auto"/>
      </w:divBdr>
    </w:div>
    <w:div w:id="1413502095">
      <w:bodyDiv w:val="1"/>
      <w:marLeft w:val="0"/>
      <w:marRight w:val="0"/>
      <w:marTop w:val="0"/>
      <w:marBottom w:val="0"/>
      <w:divBdr>
        <w:top w:val="none" w:sz="0" w:space="0" w:color="auto"/>
        <w:left w:val="none" w:sz="0" w:space="0" w:color="auto"/>
        <w:bottom w:val="none" w:sz="0" w:space="0" w:color="auto"/>
        <w:right w:val="none" w:sz="0" w:space="0" w:color="auto"/>
      </w:divBdr>
    </w:div>
    <w:div w:id="1416248852">
      <w:bodyDiv w:val="1"/>
      <w:marLeft w:val="0"/>
      <w:marRight w:val="0"/>
      <w:marTop w:val="0"/>
      <w:marBottom w:val="0"/>
      <w:divBdr>
        <w:top w:val="none" w:sz="0" w:space="0" w:color="auto"/>
        <w:left w:val="none" w:sz="0" w:space="0" w:color="auto"/>
        <w:bottom w:val="none" w:sz="0" w:space="0" w:color="auto"/>
        <w:right w:val="none" w:sz="0" w:space="0" w:color="auto"/>
      </w:divBdr>
    </w:div>
    <w:div w:id="1422065880">
      <w:bodyDiv w:val="1"/>
      <w:marLeft w:val="0"/>
      <w:marRight w:val="0"/>
      <w:marTop w:val="0"/>
      <w:marBottom w:val="0"/>
      <w:divBdr>
        <w:top w:val="none" w:sz="0" w:space="0" w:color="auto"/>
        <w:left w:val="none" w:sz="0" w:space="0" w:color="auto"/>
        <w:bottom w:val="none" w:sz="0" w:space="0" w:color="auto"/>
        <w:right w:val="none" w:sz="0" w:space="0" w:color="auto"/>
      </w:divBdr>
    </w:div>
    <w:div w:id="1424448900">
      <w:bodyDiv w:val="1"/>
      <w:marLeft w:val="0"/>
      <w:marRight w:val="0"/>
      <w:marTop w:val="0"/>
      <w:marBottom w:val="0"/>
      <w:divBdr>
        <w:top w:val="none" w:sz="0" w:space="0" w:color="auto"/>
        <w:left w:val="none" w:sz="0" w:space="0" w:color="auto"/>
        <w:bottom w:val="none" w:sz="0" w:space="0" w:color="auto"/>
        <w:right w:val="none" w:sz="0" w:space="0" w:color="auto"/>
      </w:divBdr>
    </w:div>
    <w:div w:id="1425303062">
      <w:bodyDiv w:val="1"/>
      <w:marLeft w:val="0"/>
      <w:marRight w:val="0"/>
      <w:marTop w:val="0"/>
      <w:marBottom w:val="0"/>
      <w:divBdr>
        <w:top w:val="none" w:sz="0" w:space="0" w:color="auto"/>
        <w:left w:val="none" w:sz="0" w:space="0" w:color="auto"/>
        <w:bottom w:val="none" w:sz="0" w:space="0" w:color="auto"/>
        <w:right w:val="none" w:sz="0" w:space="0" w:color="auto"/>
      </w:divBdr>
    </w:div>
    <w:div w:id="1426733517">
      <w:bodyDiv w:val="1"/>
      <w:marLeft w:val="0"/>
      <w:marRight w:val="0"/>
      <w:marTop w:val="0"/>
      <w:marBottom w:val="0"/>
      <w:divBdr>
        <w:top w:val="none" w:sz="0" w:space="0" w:color="auto"/>
        <w:left w:val="none" w:sz="0" w:space="0" w:color="auto"/>
        <w:bottom w:val="none" w:sz="0" w:space="0" w:color="auto"/>
        <w:right w:val="none" w:sz="0" w:space="0" w:color="auto"/>
      </w:divBdr>
    </w:div>
    <w:div w:id="1427844561">
      <w:bodyDiv w:val="1"/>
      <w:marLeft w:val="0"/>
      <w:marRight w:val="0"/>
      <w:marTop w:val="0"/>
      <w:marBottom w:val="0"/>
      <w:divBdr>
        <w:top w:val="none" w:sz="0" w:space="0" w:color="auto"/>
        <w:left w:val="none" w:sz="0" w:space="0" w:color="auto"/>
        <w:bottom w:val="none" w:sz="0" w:space="0" w:color="auto"/>
        <w:right w:val="none" w:sz="0" w:space="0" w:color="auto"/>
      </w:divBdr>
    </w:div>
    <w:div w:id="1433086872">
      <w:bodyDiv w:val="1"/>
      <w:marLeft w:val="0"/>
      <w:marRight w:val="0"/>
      <w:marTop w:val="0"/>
      <w:marBottom w:val="0"/>
      <w:divBdr>
        <w:top w:val="none" w:sz="0" w:space="0" w:color="auto"/>
        <w:left w:val="none" w:sz="0" w:space="0" w:color="auto"/>
        <w:bottom w:val="none" w:sz="0" w:space="0" w:color="auto"/>
        <w:right w:val="none" w:sz="0" w:space="0" w:color="auto"/>
      </w:divBdr>
    </w:div>
    <w:div w:id="1433167318">
      <w:bodyDiv w:val="1"/>
      <w:marLeft w:val="0"/>
      <w:marRight w:val="0"/>
      <w:marTop w:val="0"/>
      <w:marBottom w:val="0"/>
      <w:divBdr>
        <w:top w:val="none" w:sz="0" w:space="0" w:color="auto"/>
        <w:left w:val="none" w:sz="0" w:space="0" w:color="auto"/>
        <w:bottom w:val="none" w:sz="0" w:space="0" w:color="auto"/>
        <w:right w:val="none" w:sz="0" w:space="0" w:color="auto"/>
      </w:divBdr>
    </w:div>
    <w:div w:id="1436436267">
      <w:bodyDiv w:val="1"/>
      <w:marLeft w:val="0"/>
      <w:marRight w:val="0"/>
      <w:marTop w:val="0"/>
      <w:marBottom w:val="0"/>
      <w:divBdr>
        <w:top w:val="none" w:sz="0" w:space="0" w:color="auto"/>
        <w:left w:val="none" w:sz="0" w:space="0" w:color="auto"/>
        <w:bottom w:val="none" w:sz="0" w:space="0" w:color="auto"/>
        <w:right w:val="none" w:sz="0" w:space="0" w:color="auto"/>
      </w:divBdr>
    </w:div>
    <w:div w:id="1437410642">
      <w:bodyDiv w:val="1"/>
      <w:marLeft w:val="0"/>
      <w:marRight w:val="0"/>
      <w:marTop w:val="0"/>
      <w:marBottom w:val="0"/>
      <w:divBdr>
        <w:top w:val="none" w:sz="0" w:space="0" w:color="auto"/>
        <w:left w:val="none" w:sz="0" w:space="0" w:color="auto"/>
        <w:bottom w:val="none" w:sz="0" w:space="0" w:color="auto"/>
        <w:right w:val="none" w:sz="0" w:space="0" w:color="auto"/>
      </w:divBdr>
    </w:div>
    <w:div w:id="1439566443">
      <w:bodyDiv w:val="1"/>
      <w:marLeft w:val="0"/>
      <w:marRight w:val="0"/>
      <w:marTop w:val="0"/>
      <w:marBottom w:val="0"/>
      <w:divBdr>
        <w:top w:val="none" w:sz="0" w:space="0" w:color="auto"/>
        <w:left w:val="none" w:sz="0" w:space="0" w:color="auto"/>
        <w:bottom w:val="none" w:sz="0" w:space="0" w:color="auto"/>
        <w:right w:val="none" w:sz="0" w:space="0" w:color="auto"/>
      </w:divBdr>
    </w:div>
    <w:div w:id="1440954760">
      <w:bodyDiv w:val="1"/>
      <w:marLeft w:val="0"/>
      <w:marRight w:val="0"/>
      <w:marTop w:val="0"/>
      <w:marBottom w:val="0"/>
      <w:divBdr>
        <w:top w:val="none" w:sz="0" w:space="0" w:color="auto"/>
        <w:left w:val="none" w:sz="0" w:space="0" w:color="auto"/>
        <w:bottom w:val="none" w:sz="0" w:space="0" w:color="auto"/>
        <w:right w:val="none" w:sz="0" w:space="0" w:color="auto"/>
      </w:divBdr>
    </w:div>
    <w:div w:id="1443692728">
      <w:bodyDiv w:val="1"/>
      <w:marLeft w:val="0"/>
      <w:marRight w:val="0"/>
      <w:marTop w:val="0"/>
      <w:marBottom w:val="0"/>
      <w:divBdr>
        <w:top w:val="none" w:sz="0" w:space="0" w:color="auto"/>
        <w:left w:val="none" w:sz="0" w:space="0" w:color="auto"/>
        <w:bottom w:val="none" w:sz="0" w:space="0" w:color="auto"/>
        <w:right w:val="none" w:sz="0" w:space="0" w:color="auto"/>
      </w:divBdr>
    </w:div>
    <w:div w:id="1445350047">
      <w:bodyDiv w:val="1"/>
      <w:marLeft w:val="0"/>
      <w:marRight w:val="0"/>
      <w:marTop w:val="0"/>
      <w:marBottom w:val="0"/>
      <w:divBdr>
        <w:top w:val="none" w:sz="0" w:space="0" w:color="auto"/>
        <w:left w:val="none" w:sz="0" w:space="0" w:color="auto"/>
        <w:bottom w:val="none" w:sz="0" w:space="0" w:color="auto"/>
        <w:right w:val="none" w:sz="0" w:space="0" w:color="auto"/>
      </w:divBdr>
    </w:div>
    <w:div w:id="1445423530">
      <w:bodyDiv w:val="1"/>
      <w:marLeft w:val="0"/>
      <w:marRight w:val="0"/>
      <w:marTop w:val="0"/>
      <w:marBottom w:val="0"/>
      <w:divBdr>
        <w:top w:val="none" w:sz="0" w:space="0" w:color="auto"/>
        <w:left w:val="none" w:sz="0" w:space="0" w:color="auto"/>
        <w:bottom w:val="none" w:sz="0" w:space="0" w:color="auto"/>
        <w:right w:val="none" w:sz="0" w:space="0" w:color="auto"/>
      </w:divBdr>
    </w:div>
    <w:div w:id="1445491672">
      <w:bodyDiv w:val="1"/>
      <w:marLeft w:val="0"/>
      <w:marRight w:val="0"/>
      <w:marTop w:val="0"/>
      <w:marBottom w:val="0"/>
      <w:divBdr>
        <w:top w:val="none" w:sz="0" w:space="0" w:color="auto"/>
        <w:left w:val="none" w:sz="0" w:space="0" w:color="auto"/>
        <w:bottom w:val="none" w:sz="0" w:space="0" w:color="auto"/>
        <w:right w:val="none" w:sz="0" w:space="0" w:color="auto"/>
      </w:divBdr>
    </w:div>
    <w:div w:id="1446343227">
      <w:bodyDiv w:val="1"/>
      <w:marLeft w:val="0"/>
      <w:marRight w:val="0"/>
      <w:marTop w:val="0"/>
      <w:marBottom w:val="0"/>
      <w:divBdr>
        <w:top w:val="none" w:sz="0" w:space="0" w:color="auto"/>
        <w:left w:val="none" w:sz="0" w:space="0" w:color="auto"/>
        <w:bottom w:val="none" w:sz="0" w:space="0" w:color="auto"/>
        <w:right w:val="none" w:sz="0" w:space="0" w:color="auto"/>
      </w:divBdr>
    </w:div>
    <w:div w:id="1446343597">
      <w:bodyDiv w:val="1"/>
      <w:marLeft w:val="0"/>
      <w:marRight w:val="0"/>
      <w:marTop w:val="0"/>
      <w:marBottom w:val="0"/>
      <w:divBdr>
        <w:top w:val="none" w:sz="0" w:space="0" w:color="auto"/>
        <w:left w:val="none" w:sz="0" w:space="0" w:color="auto"/>
        <w:bottom w:val="none" w:sz="0" w:space="0" w:color="auto"/>
        <w:right w:val="none" w:sz="0" w:space="0" w:color="auto"/>
      </w:divBdr>
    </w:div>
    <w:div w:id="1446777694">
      <w:bodyDiv w:val="1"/>
      <w:marLeft w:val="0"/>
      <w:marRight w:val="0"/>
      <w:marTop w:val="0"/>
      <w:marBottom w:val="0"/>
      <w:divBdr>
        <w:top w:val="none" w:sz="0" w:space="0" w:color="auto"/>
        <w:left w:val="none" w:sz="0" w:space="0" w:color="auto"/>
        <w:bottom w:val="none" w:sz="0" w:space="0" w:color="auto"/>
        <w:right w:val="none" w:sz="0" w:space="0" w:color="auto"/>
      </w:divBdr>
    </w:div>
    <w:div w:id="1450707431">
      <w:bodyDiv w:val="1"/>
      <w:marLeft w:val="0"/>
      <w:marRight w:val="0"/>
      <w:marTop w:val="0"/>
      <w:marBottom w:val="0"/>
      <w:divBdr>
        <w:top w:val="none" w:sz="0" w:space="0" w:color="auto"/>
        <w:left w:val="none" w:sz="0" w:space="0" w:color="auto"/>
        <w:bottom w:val="none" w:sz="0" w:space="0" w:color="auto"/>
        <w:right w:val="none" w:sz="0" w:space="0" w:color="auto"/>
      </w:divBdr>
    </w:div>
    <w:div w:id="1450736232">
      <w:bodyDiv w:val="1"/>
      <w:marLeft w:val="0"/>
      <w:marRight w:val="0"/>
      <w:marTop w:val="0"/>
      <w:marBottom w:val="0"/>
      <w:divBdr>
        <w:top w:val="none" w:sz="0" w:space="0" w:color="auto"/>
        <w:left w:val="none" w:sz="0" w:space="0" w:color="auto"/>
        <w:bottom w:val="none" w:sz="0" w:space="0" w:color="auto"/>
        <w:right w:val="none" w:sz="0" w:space="0" w:color="auto"/>
      </w:divBdr>
    </w:div>
    <w:div w:id="1453866021">
      <w:bodyDiv w:val="1"/>
      <w:marLeft w:val="0"/>
      <w:marRight w:val="0"/>
      <w:marTop w:val="0"/>
      <w:marBottom w:val="0"/>
      <w:divBdr>
        <w:top w:val="none" w:sz="0" w:space="0" w:color="auto"/>
        <w:left w:val="none" w:sz="0" w:space="0" w:color="auto"/>
        <w:bottom w:val="none" w:sz="0" w:space="0" w:color="auto"/>
        <w:right w:val="none" w:sz="0" w:space="0" w:color="auto"/>
      </w:divBdr>
    </w:div>
    <w:div w:id="1454906765">
      <w:bodyDiv w:val="1"/>
      <w:marLeft w:val="0"/>
      <w:marRight w:val="0"/>
      <w:marTop w:val="0"/>
      <w:marBottom w:val="0"/>
      <w:divBdr>
        <w:top w:val="none" w:sz="0" w:space="0" w:color="auto"/>
        <w:left w:val="none" w:sz="0" w:space="0" w:color="auto"/>
        <w:bottom w:val="none" w:sz="0" w:space="0" w:color="auto"/>
        <w:right w:val="none" w:sz="0" w:space="0" w:color="auto"/>
      </w:divBdr>
    </w:div>
    <w:div w:id="1455709537">
      <w:bodyDiv w:val="1"/>
      <w:marLeft w:val="0"/>
      <w:marRight w:val="0"/>
      <w:marTop w:val="0"/>
      <w:marBottom w:val="0"/>
      <w:divBdr>
        <w:top w:val="none" w:sz="0" w:space="0" w:color="auto"/>
        <w:left w:val="none" w:sz="0" w:space="0" w:color="auto"/>
        <w:bottom w:val="none" w:sz="0" w:space="0" w:color="auto"/>
        <w:right w:val="none" w:sz="0" w:space="0" w:color="auto"/>
      </w:divBdr>
    </w:div>
    <w:div w:id="1458142740">
      <w:bodyDiv w:val="1"/>
      <w:marLeft w:val="0"/>
      <w:marRight w:val="0"/>
      <w:marTop w:val="0"/>
      <w:marBottom w:val="0"/>
      <w:divBdr>
        <w:top w:val="none" w:sz="0" w:space="0" w:color="auto"/>
        <w:left w:val="none" w:sz="0" w:space="0" w:color="auto"/>
        <w:bottom w:val="none" w:sz="0" w:space="0" w:color="auto"/>
        <w:right w:val="none" w:sz="0" w:space="0" w:color="auto"/>
      </w:divBdr>
    </w:div>
    <w:div w:id="1461992582">
      <w:bodyDiv w:val="1"/>
      <w:marLeft w:val="0"/>
      <w:marRight w:val="0"/>
      <w:marTop w:val="0"/>
      <w:marBottom w:val="0"/>
      <w:divBdr>
        <w:top w:val="none" w:sz="0" w:space="0" w:color="auto"/>
        <w:left w:val="none" w:sz="0" w:space="0" w:color="auto"/>
        <w:bottom w:val="none" w:sz="0" w:space="0" w:color="auto"/>
        <w:right w:val="none" w:sz="0" w:space="0" w:color="auto"/>
      </w:divBdr>
    </w:div>
    <w:div w:id="1463188000">
      <w:bodyDiv w:val="1"/>
      <w:marLeft w:val="0"/>
      <w:marRight w:val="0"/>
      <w:marTop w:val="0"/>
      <w:marBottom w:val="0"/>
      <w:divBdr>
        <w:top w:val="none" w:sz="0" w:space="0" w:color="auto"/>
        <w:left w:val="none" w:sz="0" w:space="0" w:color="auto"/>
        <w:bottom w:val="none" w:sz="0" w:space="0" w:color="auto"/>
        <w:right w:val="none" w:sz="0" w:space="0" w:color="auto"/>
      </w:divBdr>
    </w:div>
    <w:div w:id="1463424796">
      <w:bodyDiv w:val="1"/>
      <w:marLeft w:val="0"/>
      <w:marRight w:val="0"/>
      <w:marTop w:val="0"/>
      <w:marBottom w:val="0"/>
      <w:divBdr>
        <w:top w:val="none" w:sz="0" w:space="0" w:color="auto"/>
        <w:left w:val="none" w:sz="0" w:space="0" w:color="auto"/>
        <w:bottom w:val="none" w:sz="0" w:space="0" w:color="auto"/>
        <w:right w:val="none" w:sz="0" w:space="0" w:color="auto"/>
      </w:divBdr>
    </w:div>
    <w:div w:id="1464687948">
      <w:bodyDiv w:val="1"/>
      <w:marLeft w:val="0"/>
      <w:marRight w:val="0"/>
      <w:marTop w:val="0"/>
      <w:marBottom w:val="0"/>
      <w:divBdr>
        <w:top w:val="none" w:sz="0" w:space="0" w:color="auto"/>
        <w:left w:val="none" w:sz="0" w:space="0" w:color="auto"/>
        <w:bottom w:val="none" w:sz="0" w:space="0" w:color="auto"/>
        <w:right w:val="none" w:sz="0" w:space="0" w:color="auto"/>
      </w:divBdr>
    </w:div>
    <w:div w:id="1464926981">
      <w:bodyDiv w:val="1"/>
      <w:marLeft w:val="0"/>
      <w:marRight w:val="0"/>
      <w:marTop w:val="0"/>
      <w:marBottom w:val="0"/>
      <w:divBdr>
        <w:top w:val="none" w:sz="0" w:space="0" w:color="auto"/>
        <w:left w:val="none" w:sz="0" w:space="0" w:color="auto"/>
        <w:bottom w:val="none" w:sz="0" w:space="0" w:color="auto"/>
        <w:right w:val="none" w:sz="0" w:space="0" w:color="auto"/>
      </w:divBdr>
    </w:div>
    <w:div w:id="1467507642">
      <w:bodyDiv w:val="1"/>
      <w:marLeft w:val="0"/>
      <w:marRight w:val="0"/>
      <w:marTop w:val="0"/>
      <w:marBottom w:val="0"/>
      <w:divBdr>
        <w:top w:val="none" w:sz="0" w:space="0" w:color="auto"/>
        <w:left w:val="none" w:sz="0" w:space="0" w:color="auto"/>
        <w:bottom w:val="none" w:sz="0" w:space="0" w:color="auto"/>
        <w:right w:val="none" w:sz="0" w:space="0" w:color="auto"/>
      </w:divBdr>
    </w:div>
    <w:div w:id="1467967760">
      <w:bodyDiv w:val="1"/>
      <w:marLeft w:val="0"/>
      <w:marRight w:val="0"/>
      <w:marTop w:val="0"/>
      <w:marBottom w:val="0"/>
      <w:divBdr>
        <w:top w:val="none" w:sz="0" w:space="0" w:color="auto"/>
        <w:left w:val="none" w:sz="0" w:space="0" w:color="auto"/>
        <w:bottom w:val="none" w:sz="0" w:space="0" w:color="auto"/>
        <w:right w:val="none" w:sz="0" w:space="0" w:color="auto"/>
      </w:divBdr>
    </w:div>
    <w:div w:id="1470979251">
      <w:bodyDiv w:val="1"/>
      <w:marLeft w:val="0"/>
      <w:marRight w:val="0"/>
      <w:marTop w:val="0"/>
      <w:marBottom w:val="0"/>
      <w:divBdr>
        <w:top w:val="none" w:sz="0" w:space="0" w:color="auto"/>
        <w:left w:val="none" w:sz="0" w:space="0" w:color="auto"/>
        <w:bottom w:val="none" w:sz="0" w:space="0" w:color="auto"/>
        <w:right w:val="none" w:sz="0" w:space="0" w:color="auto"/>
      </w:divBdr>
    </w:div>
    <w:div w:id="1471364071">
      <w:bodyDiv w:val="1"/>
      <w:marLeft w:val="0"/>
      <w:marRight w:val="0"/>
      <w:marTop w:val="0"/>
      <w:marBottom w:val="0"/>
      <w:divBdr>
        <w:top w:val="none" w:sz="0" w:space="0" w:color="auto"/>
        <w:left w:val="none" w:sz="0" w:space="0" w:color="auto"/>
        <w:bottom w:val="none" w:sz="0" w:space="0" w:color="auto"/>
        <w:right w:val="none" w:sz="0" w:space="0" w:color="auto"/>
      </w:divBdr>
    </w:div>
    <w:div w:id="1471511527">
      <w:bodyDiv w:val="1"/>
      <w:marLeft w:val="0"/>
      <w:marRight w:val="0"/>
      <w:marTop w:val="0"/>
      <w:marBottom w:val="0"/>
      <w:divBdr>
        <w:top w:val="none" w:sz="0" w:space="0" w:color="auto"/>
        <w:left w:val="none" w:sz="0" w:space="0" w:color="auto"/>
        <w:bottom w:val="none" w:sz="0" w:space="0" w:color="auto"/>
        <w:right w:val="none" w:sz="0" w:space="0" w:color="auto"/>
      </w:divBdr>
    </w:div>
    <w:div w:id="1475492134">
      <w:bodyDiv w:val="1"/>
      <w:marLeft w:val="0"/>
      <w:marRight w:val="0"/>
      <w:marTop w:val="0"/>
      <w:marBottom w:val="0"/>
      <w:divBdr>
        <w:top w:val="none" w:sz="0" w:space="0" w:color="auto"/>
        <w:left w:val="none" w:sz="0" w:space="0" w:color="auto"/>
        <w:bottom w:val="none" w:sz="0" w:space="0" w:color="auto"/>
        <w:right w:val="none" w:sz="0" w:space="0" w:color="auto"/>
      </w:divBdr>
    </w:div>
    <w:div w:id="1475828305">
      <w:bodyDiv w:val="1"/>
      <w:marLeft w:val="0"/>
      <w:marRight w:val="0"/>
      <w:marTop w:val="0"/>
      <w:marBottom w:val="0"/>
      <w:divBdr>
        <w:top w:val="none" w:sz="0" w:space="0" w:color="auto"/>
        <w:left w:val="none" w:sz="0" w:space="0" w:color="auto"/>
        <w:bottom w:val="none" w:sz="0" w:space="0" w:color="auto"/>
        <w:right w:val="none" w:sz="0" w:space="0" w:color="auto"/>
      </w:divBdr>
    </w:div>
    <w:div w:id="1477138976">
      <w:bodyDiv w:val="1"/>
      <w:marLeft w:val="0"/>
      <w:marRight w:val="0"/>
      <w:marTop w:val="0"/>
      <w:marBottom w:val="0"/>
      <w:divBdr>
        <w:top w:val="none" w:sz="0" w:space="0" w:color="auto"/>
        <w:left w:val="none" w:sz="0" w:space="0" w:color="auto"/>
        <w:bottom w:val="none" w:sz="0" w:space="0" w:color="auto"/>
        <w:right w:val="none" w:sz="0" w:space="0" w:color="auto"/>
      </w:divBdr>
    </w:div>
    <w:div w:id="1477796369">
      <w:bodyDiv w:val="1"/>
      <w:marLeft w:val="0"/>
      <w:marRight w:val="0"/>
      <w:marTop w:val="0"/>
      <w:marBottom w:val="0"/>
      <w:divBdr>
        <w:top w:val="none" w:sz="0" w:space="0" w:color="auto"/>
        <w:left w:val="none" w:sz="0" w:space="0" w:color="auto"/>
        <w:bottom w:val="none" w:sz="0" w:space="0" w:color="auto"/>
        <w:right w:val="none" w:sz="0" w:space="0" w:color="auto"/>
      </w:divBdr>
    </w:div>
    <w:div w:id="1477911164">
      <w:bodyDiv w:val="1"/>
      <w:marLeft w:val="0"/>
      <w:marRight w:val="0"/>
      <w:marTop w:val="0"/>
      <w:marBottom w:val="0"/>
      <w:divBdr>
        <w:top w:val="none" w:sz="0" w:space="0" w:color="auto"/>
        <w:left w:val="none" w:sz="0" w:space="0" w:color="auto"/>
        <w:bottom w:val="none" w:sz="0" w:space="0" w:color="auto"/>
        <w:right w:val="none" w:sz="0" w:space="0" w:color="auto"/>
      </w:divBdr>
    </w:div>
    <w:div w:id="1479033959">
      <w:bodyDiv w:val="1"/>
      <w:marLeft w:val="0"/>
      <w:marRight w:val="0"/>
      <w:marTop w:val="0"/>
      <w:marBottom w:val="0"/>
      <w:divBdr>
        <w:top w:val="none" w:sz="0" w:space="0" w:color="auto"/>
        <w:left w:val="none" w:sz="0" w:space="0" w:color="auto"/>
        <w:bottom w:val="none" w:sz="0" w:space="0" w:color="auto"/>
        <w:right w:val="none" w:sz="0" w:space="0" w:color="auto"/>
      </w:divBdr>
    </w:div>
    <w:div w:id="1479685973">
      <w:bodyDiv w:val="1"/>
      <w:marLeft w:val="0"/>
      <w:marRight w:val="0"/>
      <w:marTop w:val="0"/>
      <w:marBottom w:val="0"/>
      <w:divBdr>
        <w:top w:val="none" w:sz="0" w:space="0" w:color="auto"/>
        <w:left w:val="none" w:sz="0" w:space="0" w:color="auto"/>
        <w:bottom w:val="none" w:sz="0" w:space="0" w:color="auto"/>
        <w:right w:val="none" w:sz="0" w:space="0" w:color="auto"/>
      </w:divBdr>
    </w:div>
    <w:div w:id="1479691505">
      <w:bodyDiv w:val="1"/>
      <w:marLeft w:val="0"/>
      <w:marRight w:val="0"/>
      <w:marTop w:val="0"/>
      <w:marBottom w:val="0"/>
      <w:divBdr>
        <w:top w:val="none" w:sz="0" w:space="0" w:color="auto"/>
        <w:left w:val="none" w:sz="0" w:space="0" w:color="auto"/>
        <w:bottom w:val="none" w:sz="0" w:space="0" w:color="auto"/>
        <w:right w:val="none" w:sz="0" w:space="0" w:color="auto"/>
      </w:divBdr>
    </w:div>
    <w:div w:id="1481650256">
      <w:bodyDiv w:val="1"/>
      <w:marLeft w:val="0"/>
      <w:marRight w:val="0"/>
      <w:marTop w:val="0"/>
      <w:marBottom w:val="0"/>
      <w:divBdr>
        <w:top w:val="none" w:sz="0" w:space="0" w:color="auto"/>
        <w:left w:val="none" w:sz="0" w:space="0" w:color="auto"/>
        <w:bottom w:val="none" w:sz="0" w:space="0" w:color="auto"/>
        <w:right w:val="none" w:sz="0" w:space="0" w:color="auto"/>
      </w:divBdr>
    </w:div>
    <w:div w:id="1481995933">
      <w:bodyDiv w:val="1"/>
      <w:marLeft w:val="0"/>
      <w:marRight w:val="0"/>
      <w:marTop w:val="0"/>
      <w:marBottom w:val="0"/>
      <w:divBdr>
        <w:top w:val="none" w:sz="0" w:space="0" w:color="auto"/>
        <w:left w:val="none" w:sz="0" w:space="0" w:color="auto"/>
        <w:bottom w:val="none" w:sz="0" w:space="0" w:color="auto"/>
        <w:right w:val="none" w:sz="0" w:space="0" w:color="auto"/>
      </w:divBdr>
    </w:div>
    <w:div w:id="1482192147">
      <w:bodyDiv w:val="1"/>
      <w:marLeft w:val="0"/>
      <w:marRight w:val="0"/>
      <w:marTop w:val="0"/>
      <w:marBottom w:val="0"/>
      <w:divBdr>
        <w:top w:val="none" w:sz="0" w:space="0" w:color="auto"/>
        <w:left w:val="none" w:sz="0" w:space="0" w:color="auto"/>
        <w:bottom w:val="none" w:sz="0" w:space="0" w:color="auto"/>
        <w:right w:val="none" w:sz="0" w:space="0" w:color="auto"/>
      </w:divBdr>
    </w:div>
    <w:div w:id="1484199169">
      <w:bodyDiv w:val="1"/>
      <w:marLeft w:val="0"/>
      <w:marRight w:val="0"/>
      <w:marTop w:val="0"/>
      <w:marBottom w:val="0"/>
      <w:divBdr>
        <w:top w:val="none" w:sz="0" w:space="0" w:color="auto"/>
        <w:left w:val="none" w:sz="0" w:space="0" w:color="auto"/>
        <w:bottom w:val="none" w:sz="0" w:space="0" w:color="auto"/>
        <w:right w:val="none" w:sz="0" w:space="0" w:color="auto"/>
      </w:divBdr>
    </w:div>
    <w:div w:id="1484350354">
      <w:bodyDiv w:val="1"/>
      <w:marLeft w:val="0"/>
      <w:marRight w:val="0"/>
      <w:marTop w:val="0"/>
      <w:marBottom w:val="0"/>
      <w:divBdr>
        <w:top w:val="none" w:sz="0" w:space="0" w:color="auto"/>
        <w:left w:val="none" w:sz="0" w:space="0" w:color="auto"/>
        <w:bottom w:val="none" w:sz="0" w:space="0" w:color="auto"/>
        <w:right w:val="none" w:sz="0" w:space="0" w:color="auto"/>
      </w:divBdr>
    </w:div>
    <w:div w:id="1487820019">
      <w:bodyDiv w:val="1"/>
      <w:marLeft w:val="0"/>
      <w:marRight w:val="0"/>
      <w:marTop w:val="0"/>
      <w:marBottom w:val="0"/>
      <w:divBdr>
        <w:top w:val="none" w:sz="0" w:space="0" w:color="auto"/>
        <w:left w:val="none" w:sz="0" w:space="0" w:color="auto"/>
        <w:bottom w:val="none" w:sz="0" w:space="0" w:color="auto"/>
        <w:right w:val="none" w:sz="0" w:space="0" w:color="auto"/>
      </w:divBdr>
    </w:div>
    <w:div w:id="1488011134">
      <w:bodyDiv w:val="1"/>
      <w:marLeft w:val="0"/>
      <w:marRight w:val="0"/>
      <w:marTop w:val="0"/>
      <w:marBottom w:val="0"/>
      <w:divBdr>
        <w:top w:val="none" w:sz="0" w:space="0" w:color="auto"/>
        <w:left w:val="none" w:sz="0" w:space="0" w:color="auto"/>
        <w:bottom w:val="none" w:sz="0" w:space="0" w:color="auto"/>
        <w:right w:val="none" w:sz="0" w:space="0" w:color="auto"/>
      </w:divBdr>
    </w:div>
    <w:div w:id="1488473494">
      <w:bodyDiv w:val="1"/>
      <w:marLeft w:val="0"/>
      <w:marRight w:val="0"/>
      <w:marTop w:val="0"/>
      <w:marBottom w:val="0"/>
      <w:divBdr>
        <w:top w:val="none" w:sz="0" w:space="0" w:color="auto"/>
        <w:left w:val="none" w:sz="0" w:space="0" w:color="auto"/>
        <w:bottom w:val="none" w:sz="0" w:space="0" w:color="auto"/>
        <w:right w:val="none" w:sz="0" w:space="0" w:color="auto"/>
      </w:divBdr>
    </w:div>
    <w:div w:id="1488475711">
      <w:bodyDiv w:val="1"/>
      <w:marLeft w:val="0"/>
      <w:marRight w:val="0"/>
      <w:marTop w:val="0"/>
      <w:marBottom w:val="0"/>
      <w:divBdr>
        <w:top w:val="none" w:sz="0" w:space="0" w:color="auto"/>
        <w:left w:val="none" w:sz="0" w:space="0" w:color="auto"/>
        <w:bottom w:val="none" w:sz="0" w:space="0" w:color="auto"/>
        <w:right w:val="none" w:sz="0" w:space="0" w:color="auto"/>
      </w:divBdr>
    </w:div>
    <w:div w:id="1488743720">
      <w:bodyDiv w:val="1"/>
      <w:marLeft w:val="0"/>
      <w:marRight w:val="0"/>
      <w:marTop w:val="0"/>
      <w:marBottom w:val="0"/>
      <w:divBdr>
        <w:top w:val="none" w:sz="0" w:space="0" w:color="auto"/>
        <w:left w:val="none" w:sz="0" w:space="0" w:color="auto"/>
        <w:bottom w:val="none" w:sz="0" w:space="0" w:color="auto"/>
        <w:right w:val="none" w:sz="0" w:space="0" w:color="auto"/>
      </w:divBdr>
    </w:div>
    <w:div w:id="1489712520">
      <w:bodyDiv w:val="1"/>
      <w:marLeft w:val="0"/>
      <w:marRight w:val="0"/>
      <w:marTop w:val="0"/>
      <w:marBottom w:val="0"/>
      <w:divBdr>
        <w:top w:val="none" w:sz="0" w:space="0" w:color="auto"/>
        <w:left w:val="none" w:sz="0" w:space="0" w:color="auto"/>
        <w:bottom w:val="none" w:sz="0" w:space="0" w:color="auto"/>
        <w:right w:val="none" w:sz="0" w:space="0" w:color="auto"/>
      </w:divBdr>
    </w:div>
    <w:div w:id="1491679479">
      <w:bodyDiv w:val="1"/>
      <w:marLeft w:val="0"/>
      <w:marRight w:val="0"/>
      <w:marTop w:val="0"/>
      <w:marBottom w:val="0"/>
      <w:divBdr>
        <w:top w:val="none" w:sz="0" w:space="0" w:color="auto"/>
        <w:left w:val="none" w:sz="0" w:space="0" w:color="auto"/>
        <w:bottom w:val="none" w:sz="0" w:space="0" w:color="auto"/>
        <w:right w:val="none" w:sz="0" w:space="0" w:color="auto"/>
      </w:divBdr>
    </w:div>
    <w:div w:id="1495679518">
      <w:bodyDiv w:val="1"/>
      <w:marLeft w:val="0"/>
      <w:marRight w:val="0"/>
      <w:marTop w:val="0"/>
      <w:marBottom w:val="0"/>
      <w:divBdr>
        <w:top w:val="none" w:sz="0" w:space="0" w:color="auto"/>
        <w:left w:val="none" w:sz="0" w:space="0" w:color="auto"/>
        <w:bottom w:val="none" w:sz="0" w:space="0" w:color="auto"/>
        <w:right w:val="none" w:sz="0" w:space="0" w:color="auto"/>
      </w:divBdr>
    </w:div>
    <w:div w:id="1495681596">
      <w:bodyDiv w:val="1"/>
      <w:marLeft w:val="0"/>
      <w:marRight w:val="0"/>
      <w:marTop w:val="0"/>
      <w:marBottom w:val="0"/>
      <w:divBdr>
        <w:top w:val="none" w:sz="0" w:space="0" w:color="auto"/>
        <w:left w:val="none" w:sz="0" w:space="0" w:color="auto"/>
        <w:bottom w:val="none" w:sz="0" w:space="0" w:color="auto"/>
        <w:right w:val="none" w:sz="0" w:space="0" w:color="auto"/>
      </w:divBdr>
    </w:div>
    <w:div w:id="1495685275">
      <w:bodyDiv w:val="1"/>
      <w:marLeft w:val="0"/>
      <w:marRight w:val="0"/>
      <w:marTop w:val="0"/>
      <w:marBottom w:val="0"/>
      <w:divBdr>
        <w:top w:val="none" w:sz="0" w:space="0" w:color="auto"/>
        <w:left w:val="none" w:sz="0" w:space="0" w:color="auto"/>
        <w:bottom w:val="none" w:sz="0" w:space="0" w:color="auto"/>
        <w:right w:val="none" w:sz="0" w:space="0" w:color="auto"/>
      </w:divBdr>
    </w:div>
    <w:div w:id="1497528373">
      <w:bodyDiv w:val="1"/>
      <w:marLeft w:val="0"/>
      <w:marRight w:val="0"/>
      <w:marTop w:val="0"/>
      <w:marBottom w:val="0"/>
      <w:divBdr>
        <w:top w:val="none" w:sz="0" w:space="0" w:color="auto"/>
        <w:left w:val="none" w:sz="0" w:space="0" w:color="auto"/>
        <w:bottom w:val="none" w:sz="0" w:space="0" w:color="auto"/>
        <w:right w:val="none" w:sz="0" w:space="0" w:color="auto"/>
      </w:divBdr>
    </w:div>
    <w:div w:id="1497764042">
      <w:bodyDiv w:val="1"/>
      <w:marLeft w:val="0"/>
      <w:marRight w:val="0"/>
      <w:marTop w:val="0"/>
      <w:marBottom w:val="0"/>
      <w:divBdr>
        <w:top w:val="none" w:sz="0" w:space="0" w:color="auto"/>
        <w:left w:val="none" w:sz="0" w:space="0" w:color="auto"/>
        <w:bottom w:val="none" w:sz="0" w:space="0" w:color="auto"/>
        <w:right w:val="none" w:sz="0" w:space="0" w:color="auto"/>
      </w:divBdr>
    </w:div>
    <w:div w:id="1498308744">
      <w:bodyDiv w:val="1"/>
      <w:marLeft w:val="0"/>
      <w:marRight w:val="0"/>
      <w:marTop w:val="0"/>
      <w:marBottom w:val="0"/>
      <w:divBdr>
        <w:top w:val="none" w:sz="0" w:space="0" w:color="auto"/>
        <w:left w:val="none" w:sz="0" w:space="0" w:color="auto"/>
        <w:bottom w:val="none" w:sz="0" w:space="0" w:color="auto"/>
        <w:right w:val="none" w:sz="0" w:space="0" w:color="auto"/>
      </w:divBdr>
    </w:div>
    <w:div w:id="1498811036">
      <w:bodyDiv w:val="1"/>
      <w:marLeft w:val="0"/>
      <w:marRight w:val="0"/>
      <w:marTop w:val="0"/>
      <w:marBottom w:val="0"/>
      <w:divBdr>
        <w:top w:val="none" w:sz="0" w:space="0" w:color="auto"/>
        <w:left w:val="none" w:sz="0" w:space="0" w:color="auto"/>
        <w:bottom w:val="none" w:sz="0" w:space="0" w:color="auto"/>
        <w:right w:val="none" w:sz="0" w:space="0" w:color="auto"/>
      </w:divBdr>
    </w:div>
    <w:div w:id="1499466485">
      <w:bodyDiv w:val="1"/>
      <w:marLeft w:val="0"/>
      <w:marRight w:val="0"/>
      <w:marTop w:val="0"/>
      <w:marBottom w:val="0"/>
      <w:divBdr>
        <w:top w:val="none" w:sz="0" w:space="0" w:color="auto"/>
        <w:left w:val="none" w:sz="0" w:space="0" w:color="auto"/>
        <w:bottom w:val="none" w:sz="0" w:space="0" w:color="auto"/>
        <w:right w:val="none" w:sz="0" w:space="0" w:color="auto"/>
      </w:divBdr>
    </w:div>
    <w:div w:id="1499689541">
      <w:bodyDiv w:val="1"/>
      <w:marLeft w:val="0"/>
      <w:marRight w:val="0"/>
      <w:marTop w:val="0"/>
      <w:marBottom w:val="0"/>
      <w:divBdr>
        <w:top w:val="none" w:sz="0" w:space="0" w:color="auto"/>
        <w:left w:val="none" w:sz="0" w:space="0" w:color="auto"/>
        <w:bottom w:val="none" w:sz="0" w:space="0" w:color="auto"/>
        <w:right w:val="none" w:sz="0" w:space="0" w:color="auto"/>
      </w:divBdr>
    </w:div>
    <w:div w:id="1503466042">
      <w:bodyDiv w:val="1"/>
      <w:marLeft w:val="0"/>
      <w:marRight w:val="0"/>
      <w:marTop w:val="0"/>
      <w:marBottom w:val="0"/>
      <w:divBdr>
        <w:top w:val="none" w:sz="0" w:space="0" w:color="auto"/>
        <w:left w:val="none" w:sz="0" w:space="0" w:color="auto"/>
        <w:bottom w:val="none" w:sz="0" w:space="0" w:color="auto"/>
        <w:right w:val="none" w:sz="0" w:space="0" w:color="auto"/>
      </w:divBdr>
    </w:div>
    <w:div w:id="1503739638">
      <w:bodyDiv w:val="1"/>
      <w:marLeft w:val="0"/>
      <w:marRight w:val="0"/>
      <w:marTop w:val="0"/>
      <w:marBottom w:val="0"/>
      <w:divBdr>
        <w:top w:val="none" w:sz="0" w:space="0" w:color="auto"/>
        <w:left w:val="none" w:sz="0" w:space="0" w:color="auto"/>
        <w:bottom w:val="none" w:sz="0" w:space="0" w:color="auto"/>
        <w:right w:val="none" w:sz="0" w:space="0" w:color="auto"/>
      </w:divBdr>
    </w:div>
    <w:div w:id="1504079955">
      <w:bodyDiv w:val="1"/>
      <w:marLeft w:val="0"/>
      <w:marRight w:val="0"/>
      <w:marTop w:val="0"/>
      <w:marBottom w:val="0"/>
      <w:divBdr>
        <w:top w:val="none" w:sz="0" w:space="0" w:color="auto"/>
        <w:left w:val="none" w:sz="0" w:space="0" w:color="auto"/>
        <w:bottom w:val="none" w:sz="0" w:space="0" w:color="auto"/>
        <w:right w:val="none" w:sz="0" w:space="0" w:color="auto"/>
      </w:divBdr>
    </w:div>
    <w:div w:id="1504125849">
      <w:bodyDiv w:val="1"/>
      <w:marLeft w:val="0"/>
      <w:marRight w:val="0"/>
      <w:marTop w:val="0"/>
      <w:marBottom w:val="0"/>
      <w:divBdr>
        <w:top w:val="none" w:sz="0" w:space="0" w:color="auto"/>
        <w:left w:val="none" w:sz="0" w:space="0" w:color="auto"/>
        <w:bottom w:val="none" w:sz="0" w:space="0" w:color="auto"/>
        <w:right w:val="none" w:sz="0" w:space="0" w:color="auto"/>
      </w:divBdr>
    </w:div>
    <w:div w:id="1505631095">
      <w:bodyDiv w:val="1"/>
      <w:marLeft w:val="0"/>
      <w:marRight w:val="0"/>
      <w:marTop w:val="0"/>
      <w:marBottom w:val="0"/>
      <w:divBdr>
        <w:top w:val="none" w:sz="0" w:space="0" w:color="auto"/>
        <w:left w:val="none" w:sz="0" w:space="0" w:color="auto"/>
        <w:bottom w:val="none" w:sz="0" w:space="0" w:color="auto"/>
        <w:right w:val="none" w:sz="0" w:space="0" w:color="auto"/>
      </w:divBdr>
    </w:div>
    <w:div w:id="1506167410">
      <w:bodyDiv w:val="1"/>
      <w:marLeft w:val="0"/>
      <w:marRight w:val="0"/>
      <w:marTop w:val="0"/>
      <w:marBottom w:val="0"/>
      <w:divBdr>
        <w:top w:val="none" w:sz="0" w:space="0" w:color="auto"/>
        <w:left w:val="none" w:sz="0" w:space="0" w:color="auto"/>
        <w:bottom w:val="none" w:sz="0" w:space="0" w:color="auto"/>
        <w:right w:val="none" w:sz="0" w:space="0" w:color="auto"/>
      </w:divBdr>
    </w:div>
    <w:div w:id="1506214633">
      <w:bodyDiv w:val="1"/>
      <w:marLeft w:val="0"/>
      <w:marRight w:val="0"/>
      <w:marTop w:val="0"/>
      <w:marBottom w:val="0"/>
      <w:divBdr>
        <w:top w:val="none" w:sz="0" w:space="0" w:color="auto"/>
        <w:left w:val="none" w:sz="0" w:space="0" w:color="auto"/>
        <w:bottom w:val="none" w:sz="0" w:space="0" w:color="auto"/>
        <w:right w:val="none" w:sz="0" w:space="0" w:color="auto"/>
      </w:divBdr>
    </w:div>
    <w:div w:id="1506702833">
      <w:bodyDiv w:val="1"/>
      <w:marLeft w:val="0"/>
      <w:marRight w:val="0"/>
      <w:marTop w:val="0"/>
      <w:marBottom w:val="0"/>
      <w:divBdr>
        <w:top w:val="none" w:sz="0" w:space="0" w:color="auto"/>
        <w:left w:val="none" w:sz="0" w:space="0" w:color="auto"/>
        <w:bottom w:val="none" w:sz="0" w:space="0" w:color="auto"/>
        <w:right w:val="none" w:sz="0" w:space="0" w:color="auto"/>
      </w:divBdr>
    </w:div>
    <w:div w:id="1507548931">
      <w:bodyDiv w:val="1"/>
      <w:marLeft w:val="0"/>
      <w:marRight w:val="0"/>
      <w:marTop w:val="0"/>
      <w:marBottom w:val="0"/>
      <w:divBdr>
        <w:top w:val="none" w:sz="0" w:space="0" w:color="auto"/>
        <w:left w:val="none" w:sz="0" w:space="0" w:color="auto"/>
        <w:bottom w:val="none" w:sz="0" w:space="0" w:color="auto"/>
        <w:right w:val="none" w:sz="0" w:space="0" w:color="auto"/>
      </w:divBdr>
    </w:div>
    <w:div w:id="1507592479">
      <w:bodyDiv w:val="1"/>
      <w:marLeft w:val="0"/>
      <w:marRight w:val="0"/>
      <w:marTop w:val="0"/>
      <w:marBottom w:val="0"/>
      <w:divBdr>
        <w:top w:val="none" w:sz="0" w:space="0" w:color="auto"/>
        <w:left w:val="none" w:sz="0" w:space="0" w:color="auto"/>
        <w:bottom w:val="none" w:sz="0" w:space="0" w:color="auto"/>
        <w:right w:val="none" w:sz="0" w:space="0" w:color="auto"/>
      </w:divBdr>
    </w:div>
    <w:div w:id="1509252839">
      <w:bodyDiv w:val="1"/>
      <w:marLeft w:val="0"/>
      <w:marRight w:val="0"/>
      <w:marTop w:val="0"/>
      <w:marBottom w:val="0"/>
      <w:divBdr>
        <w:top w:val="none" w:sz="0" w:space="0" w:color="auto"/>
        <w:left w:val="none" w:sz="0" w:space="0" w:color="auto"/>
        <w:bottom w:val="none" w:sz="0" w:space="0" w:color="auto"/>
        <w:right w:val="none" w:sz="0" w:space="0" w:color="auto"/>
      </w:divBdr>
    </w:div>
    <w:div w:id="1509321288">
      <w:bodyDiv w:val="1"/>
      <w:marLeft w:val="0"/>
      <w:marRight w:val="0"/>
      <w:marTop w:val="0"/>
      <w:marBottom w:val="0"/>
      <w:divBdr>
        <w:top w:val="none" w:sz="0" w:space="0" w:color="auto"/>
        <w:left w:val="none" w:sz="0" w:space="0" w:color="auto"/>
        <w:bottom w:val="none" w:sz="0" w:space="0" w:color="auto"/>
        <w:right w:val="none" w:sz="0" w:space="0" w:color="auto"/>
      </w:divBdr>
    </w:div>
    <w:div w:id="1509442237">
      <w:bodyDiv w:val="1"/>
      <w:marLeft w:val="0"/>
      <w:marRight w:val="0"/>
      <w:marTop w:val="0"/>
      <w:marBottom w:val="0"/>
      <w:divBdr>
        <w:top w:val="none" w:sz="0" w:space="0" w:color="auto"/>
        <w:left w:val="none" w:sz="0" w:space="0" w:color="auto"/>
        <w:bottom w:val="none" w:sz="0" w:space="0" w:color="auto"/>
        <w:right w:val="none" w:sz="0" w:space="0" w:color="auto"/>
      </w:divBdr>
    </w:div>
    <w:div w:id="1511602464">
      <w:bodyDiv w:val="1"/>
      <w:marLeft w:val="0"/>
      <w:marRight w:val="0"/>
      <w:marTop w:val="0"/>
      <w:marBottom w:val="0"/>
      <w:divBdr>
        <w:top w:val="none" w:sz="0" w:space="0" w:color="auto"/>
        <w:left w:val="none" w:sz="0" w:space="0" w:color="auto"/>
        <w:bottom w:val="none" w:sz="0" w:space="0" w:color="auto"/>
        <w:right w:val="none" w:sz="0" w:space="0" w:color="auto"/>
      </w:divBdr>
    </w:div>
    <w:div w:id="1512337548">
      <w:bodyDiv w:val="1"/>
      <w:marLeft w:val="0"/>
      <w:marRight w:val="0"/>
      <w:marTop w:val="0"/>
      <w:marBottom w:val="0"/>
      <w:divBdr>
        <w:top w:val="none" w:sz="0" w:space="0" w:color="auto"/>
        <w:left w:val="none" w:sz="0" w:space="0" w:color="auto"/>
        <w:bottom w:val="none" w:sz="0" w:space="0" w:color="auto"/>
        <w:right w:val="none" w:sz="0" w:space="0" w:color="auto"/>
      </w:divBdr>
    </w:div>
    <w:div w:id="1513227756">
      <w:bodyDiv w:val="1"/>
      <w:marLeft w:val="0"/>
      <w:marRight w:val="0"/>
      <w:marTop w:val="0"/>
      <w:marBottom w:val="0"/>
      <w:divBdr>
        <w:top w:val="none" w:sz="0" w:space="0" w:color="auto"/>
        <w:left w:val="none" w:sz="0" w:space="0" w:color="auto"/>
        <w:bottom w:val="none" w:sz="0" w:space="0" w:color="auto"/>
        <w:right w:val="none" w:sz="0" w:space="0" w:color="auto"/>
      </w:divBdr>
    </w:div>
    <w:div w:id="1514144298">
      <w:bodyDiv w:val="1"/>
      <w:marLeft w:val="0"/>
      <w:marRight w:val="0"/>
      <w:marTop w:val="0"/>
      <w:marBottom w:val="0"/>
      <w:divBdr>
        <w:top w:val="none" w:sz="0" w:space="0" w:color="auto"/>
        <w:left w:val="none" w:sz="0" w:space="0" w:color="auto"/>
        <w:bottom w:val="none" w:sz="0" w:space="0" w:color="auto"/>
        <w:right w:val="none" w:sz="0" w:space="0" w:color="auto"/>
      </w:divBdr>
    </w:div>
    <w:div w:id="1514151291">
      <w:bodyDiv w:val="1"/>
      <w:marLeft w:val="0"/>
      <w:marRight w:val="0"/>
      <w:marTop w:val="0"/>
      <w:marBottom w:val="0"/>
      <w:divBdr>
        <w:top w:val="none" w:sz="0" w:space="0" w:color="auto"/>
        <w:left w:val="none" w:sz="0" w:space="0" w:color="auto"/>
        <w:bottom w:val="none" w:sz="0" w:space="0" w:color="auto"/>
        <w:right w:val="none" w:sz="0" w:space="0" w:color="auto"/>
      </w:divBdr>
    </w:div>
    <w:div w:id="1514226340">
      <w:bodyDiv w:val="1"/>
      <w:marLeft w:val="0"/>
      <w:marRight w:val="0"/>
      <w:marTop w:val="0"/>
      <w:marBottom w:val="0"/>
      <w:divBdr>
        <w:top w:val="none" w:sz="0" w:space="0" w:color="auto"/>
        <w:left w:val="none" w:sz="0" w:space="0" w:color="auto"/>
        <w:bottom w:val="none" w:sz="0" w:space="0" w:color="auto"/>
        <w:right w:val="none" w:sz="0" w:space="0" w:color="auto"/>
      </w:divBdr>
    </w:div>
    <w:div w:id="1517117922">
      <w:bodyDiv w:val="1"/>
      <w:marLeft w:val="0"/>
      <w:marRight w:val="0"/>
      <w:marTop w:val="0"/>
      <w:marBottom w:val="0"/>
      <w:divBdr>
        <w:top w:val="none" w:sz="0" w:space="0" w:color="auto"/>
        <w:left w:val="none" w:sz="0" w:space="0" w:color="auto"/>
        <w:bottom w:val="none" w:sz="0" w:space="0" w:color="auto"/>
        <w:right w:val="none" w:sz="0" w:space="0" w:color="auto"/>
      </w:divBdr>
    </w:div>
    <w:div w:id="1518621508">
      <w:bodyDiv w:val="1"/>
      <w:marLeft w:val="0"/>
      <w:marRight w:val="0"/>
      <w:marTop w:val="0"/>
      <w:marBottom w:val="0"/>
      <w:divBdr>
        <w:top w:val="none" w:sz="0" w:space="0" w:color="auto"/>
        <w:left w:val="none" w:sz="0" w:space="0" w:color="auto"/>
        <w:bottom w:val="none" w:sz="0" w:space="0" w:color="auto"/>
        <w:right w:val="none" w:sz="0" w:space="0" w:color="auto"/>
      </w:divBdr>
    </w:div>
    <w:div w:id="1519075883">
      <w:bodyDiv w:val="1"/>
      <w:marLeft w:val="0"/>
      <w:marRight w:val="0"/>
      <w:marTop w:val="0"/>
      <w:marBottom w:val="0"/>
      <w:divBdr>
        <w:top w:val="none" w:sz="0" w:space="0" w:color="auto"/>
        <w:left w:val="none" w:sz="0" w:space="0" w:color="auto"/>
        <w:bottom w:val="none" w:sz="0" w:space="0" w:color="auto"/>
        <w:right w:val="none" w:sz="0" w:space="0" w:color="auto"/>
      </w:divBdr>
    </w:div>
    <w:div w:id="1519536712">
      <w:bodyDiv w:val="1"/>
      <w:marLeft w:val="0"/>
      <w:marRight w:val="0"/>
      <w:marTop w:val="0"/>
      <w:marBottom w:val="0"/>
      <w:divBdr>
        <w:top w:val="none" w:sz="0" w:space="0" w:color="auto"/>
        <w:left w:val="none" w:sz="0" w:space="0" w:color="auto"/>
        <w:bottom w:val="none" w:sz="0" w:space="0" w:color="auto"/>
        <w:right w:val="none" w:sz="0" w:space="0" w:color="auto"/>
      </w:divBdr>
    </w:div>
    <w:div w:id="1523209177">
      <w:bodyDiv w:val="1"/>
      <w:marLeft w:val="0"/>
      <w:marRight w:val="0"/>
      <w:marTop w:val="0"/>
      <w:marBottom w:val="0"/>
      <w:divBdr>
        <w:top w:val="none" w:sz="0" w:space="0" w:color="auto"/>
        <w:left w:val="none" w:sz="0" w:space="0" w:color="auto"/>
        <w:bottom w:val="none" w:sz="0" w:space="0" w:color="auto"/>
        <w:right w:val="none" w:sz="0" w:space="0" w:color="auto"/>
      </w:divBdr>
    </w:div>
    <w:div w:id="1527329837">
      <w:bodyDiv w:val="1"/>
      <w:marLeft w:val="0"/>
      <w:marRight w:val="0"/>
      <w:marTop w:val="0"/>
      <w:marBottom w:val="0"/>
      <w:divBdr>
        <w:top w:val="none" w:sz="0" w:space="0" w:color="auto"/>
        <w:left w:val="none" w:sz="0" w:space="0" w:color="auto"/>
        <w:bottom w:val="none" w:sz="0" w:space="0" w:color="auto"/>
        <w:right w:val="none" w:sz="0" w:space="0" w:color="auto"/>
      </w:divBdr>
    </w:div>
    <w:div w:id="1527715584">
      <w:bodyDiv w:val="1"/>
      <w:marLeft w:val="0"/>
      <w:marRight w:val="0"/>
      <w:marTop w:val="0"/>
      <w:marBottom w:val="0"/>
      <w:divBdr>
        <w:top w:val="none" w:sz="0" w:space="0" w:color="auto"/>
        <w:left w:val="none" w:sz="0" w:space="0" w:color="auto"/>
        <w:bottom w:val="none" w:sz="0" w:space="0" w:color="auto"/>
        <w:right w:val="none" w:sz="0" w:space="0" w:color="auto"/>
      </w:divBdr>
    </w:div>
    <w:div w:id="1528134599">
      <w:bodyDiv w:val="1"/>
      <w:marLeft w:val="0"/>
      <w:marRight w:val="0"/>
      <w:marTop w:val="0"/>
      <w:marBottom w:val="0"/>
      <w:divBdr>
        <w:top w:val="none" w:sz="0" w:space="0" w:color="auto"/>
        <w:left w:val="none" w:sz="0" w:space="0" w:color="auto"/>
        <w:bottom w:val="none" w:sz="0" w:space="0" w:color="auto"/>
        <w:right w:val="none" w:sz="0" w:space="0" w:color="auto"/>
      </w:divBdr>
    </w:div>
    <w:div w:id="1530951087">
      <w:bodyDiv w:val="1"/>
      <w:marLeft w:val="0"/>
      <w:marRight w:val="0"/>
      <w:marTop w:val="0"/>
      <w:marBottom w:val="0"/>
      <w:divBdr>
        <w:top w:val="none" w:sz="0" w:space="0" w:color="auto"/>
        <w:left w:val="none" w:sz="0" w:space="0" w:color="auto"/>
        <w:bottom w:val="none" w:sz="0" w:space="0" w:color="auto"/>
        <w:right w:val="none" w:sz="0" w:space="0" w:color="auto"/>
      </w:divBdr>
    </w:div>
    <w:div w:id="1534878912">
      <w:bodyDiv w:val="1"/>
      <w:marLeft w:val="0"/>
      <w:marRight w:val="0"/>
      <w:marTop w:val="0"/>
      <w:marBottom w:val="0"/>
      <w:divBdr>
        <w:top w:val="none" w:sz="0" w:space="0" w:color="auto"/>
        <w:left w:val="none" w:sz="0" w:space="0" w:color="auto"/>
        <w:bottom w:val="none" w:sz="0" w:space="0" w:color="auto"/>
        <w:right w:val="none" w:sz="0" w:space="0" w:color="auto"/>
      </w:divBdr>
    </w:div>
    <w:div w:id="1538157070">
      <w:bodyDiv w:val="1"/>
      <w:marLeft w:val="0"/>
      <w:marRight w:val="0"/>
      <w:marTop w:val="0"/>
      <w:marBottom w:val="0"/>
      <w:divBdr>
        <w:top w:val="none" w:sz="0" w:space="0" w:color="auto"/>
        <w:left w:val="none" w:sz="0" w:space="0" w:color="auto"/>
        <w:bottom w:val="none" w:sz="0" w:space="0" w:color="auto"/>
        <w:right w:val="none" w:sz="0" w:space="0" w:color="auto"/>
      </w:divBdr>
    </w:div>
    <w:div w:id="1538157945">
      <w:bodyDiv w:val="1"/>
      <w:marLeft w:val="0"/>
      <w:marRight w:val="0"/>
      <w:marTop w:val="0"/>
      <w:marBottom w:val="0"/>
      <w:divBdr>
        <w:top w:val="none" w:sz="0" w:space="0" w:color="auto"/>
        <w:left w:val="none" w:sz="0" w:space="0" w:color="auto"/>
        <w:bottom w:val="none" w:sz="0" w:space="0" w:color="auto"/>
        <w:right w:val="none" w:sz="0" w:space="0" w:color="auto"/>
      </w:divBdr>
    </w:div>
    <w:div w:id="1539926580">
      <w:bodyDiv w:val="1"/>
      <w:marLeft w:val="0"/>
      <w:marRight w:val="0"/>
      <w:marTop w:val="0"/>
      <w:marBottom w:val="0"/>
      <w:divBdr>
        <w:top w:val="none" w:sz="0" w:space="0" w:color="auto"/>
        <w:left w:val="none" w:sz="0" w:space="0" w:color="auto"/>
        <w:bottom w:val="none" w:sz="0" w:space="0" w:color="auto"/>
        <w:right w:val="none" w:sz="0" w:space="0" w:color="auto"/>
      </w:divBdr>
    </w:div>
    <w:div w:id="1540321150">
      <w:bodyDiv w:val="1"/>
      <w:marLeft w:val="0"/>
      <w:marRight w:val="0"/>
      <w:marTop w:val="0"/>
      <w:marBottom w:val="0"/>
      <w:divBdr>
        <w:top w:val="none" w:sz="0" w:space="0" w:color="auto"/>
        <w:left w:val="none" w:sz="0" w:space="0" w:color="auto"/>
        <w:bottom w:val="none" w:sz="0" w:space="0" w:color="auto"/>
        <w:right w:val="none" w:sz="0" w:space="0" w:color="auto"/>
      </w:divBdr>
    </w:div>
    <w:div w:id="1540826018">
      <w:bodyDiv w:val="1"/>
      <w:marLeft w:val="0"/>
      <w:marRight w:val="0"/>
      <w:marTop w:val="0"/>
      <w:marBottom w:val="0"/>
      <w:divBdr>
        <w:top w:val="none" w:sz="0" w:space="0" w:color="auto"/>
        <w:left w:val="none" w:sz="0" w:space="0" w:color="auto"/>
        <w:bottom w:val="none" w:sz="0" w:space="0" w:color="auto"/>
        <w:right w:val="none" w:sz="0" w:space="0" w:color="auto"/>
      </w:divBdr>
    </w:div>
    <w:div w:id="1542477327">
      <w:bodyDiv w:val="1"/>
      <w:marLeft w:val="0"/>
      <w:marRight w:val="0"/>
      <w:marTop w:val="0"/>
      <w:marBottom w:val="0"/>
      <w:divBdr>
        <w:top w:val="none" w:sz="0" w:space="0" w:color="auto"/>
        <w:left w:val="none" w:sz="0" w:space="0" w:color="auto"/>
        <w:bottom w:val="none" w:sz="0" w:space="0" w:color="auto"/>
        <w:right w:val="none" w:sz="0" w:space="0" w:color="auto"/>
      </w:divBdr>
    </w:div>
    <w:div w:id="1542550427">
      <w:bodyDiv w:val="1"/>
      <w:marLeft w:val="0"/>
      <w:marRight w:val="0"/>
      <w:marTop w:val="0"/>
      <w:marBottom w:val="0"/>
      <w:divBdr>
        <w:top w:val="none" w:sz="0" w:space="0" w:color="auto"/>
        <w:left w:val="none" w:sz="0" w:space="0" w:color="auto"/>
        <w:bottom w:val="none" w:sz="0" w:space="0" w:color="auto"/>
        <w:right w:val="none" w:sz="0" w:space="0" w:color="auto"/>
      </w:divBdr>
    </w:div>
    <w:div w:id="1544750653">
      <w:bodyDiv w:val="1"/>
      <w:marLeft w:val="0"/>
      <w:marRight w:val="0"/>
      <w:marTop w:val="0"/>
      <w:marBottom w:val="0"/>
      <w:divBdr>
        <w:top w:val="none" w:sz="0" w:space="0" w:color="auto"/>
        <w:left w:val="none" w:sz="0" w:space="0" w:color="auto"/>
        <w:bottom w:val="none" w:sz="0" w:space="0" w:color="auto"/>
        <w:right w:val="none" w:sz="0" w:space="0" w:color="auto"/>
      </w:divBdr>
    </w:div>
    <w:div w:id="1544826307">
      <w:bodyDiv w:val="1"/>
      <w:marLeft w:val="0"/>
      <w:marRight w:val="0"/>
      <w:marTop w:val="0"/>
      <w:marBottom w:val="0"/>
      <w:divBdr>
        <w:top w:val="none" w:sz="0" w:space="0" w:color="auto"/>
        <w:left w:val="none" w:sz="0" w:space="0" w:color="auto"/>
        <w:bottom w:val="none" w:sz="0" w:space="0" w:color="auto"/>
        <w:right w:val="none" w:sz="0" w:space="0" w:color="auto"/>
      </w:divBdr>
    </w:div>
    <w:div w:id="1545219401">
      <w:bodyDiv w:val="1"/>
      <w:marLeft w:val="0"/>
      <w:marRight w:val="0"/>
      <w:marTop w:val="0"/>
      <w:marBottom w:val="0"/>
      <w:divBdr>
        <w:top w:val="none" w:sz="0" w:space="0" w:color="auto"/>
        <w:left w:val="none" w:sz="0" w:space="0" w:color="auto"/>
        <w:bottom w:val="none" w:sz="0" w:space="0" w:color="auto"/>
        <w:right w:val="none" w:sz="0" w:space="0" w:color="auto"/>
      </w:divBdr>
    </w:div>
    <w:div w:id="1546214056">
      <w:bodyDiv w:val="1"/>
      <w:marLeft w:val="0"/>
      <w:marRight w:val="0"/>
      <w:marTop w:val="0"/>
      <w:marBottom w:val="0"/>
      <w:divBdr>
        <w:top w:val="none" w:sz="0" w:space="0" w:color="auto"/>
        <w:left w:val="none" w:sz="0" w:space="0" w:color="auto"/>
        <w:bottom w:val="none" w:sz="0" w:space="0" w:color="auto"/>
        <w:right w:val="none" w:sz="0" w:space="0" w:color="auto"/>
      </w:divBdr>
    </w:div>
    <w:div w:id="1547253665">
      <w:bodyDiv w:val="1"/>
      <w:marLeft w:val="0"/>
      <w:marRight w:val="0"/>
      <w:marTop w:val="0"/>
      <w:marBottom w:val="0"/>
      <w:divBdr>
        <w:top w:val="none" w:sz="0" w:space="0" w:color="auto"/>
        <w:left w:val="none" w:sz="0" w:space="0" w:color="auto"/>
        <w:bottom w:val="none" w:sz="0" w:space="0" w:color="auto"/>
        <w:right w:val="none" w:sz="0" w:space="0" w:color="auto"/>
      </w:divBdr>
    </w:div>
    <w:div w:id="1551527614">
      <w:bodyDiv w:val="1"/>
      <w:marLeft w:val="0"/>
      <w:marRight w:val="0"/>
      <w:marTop w:val="0"/>
      <w:marBottom w:val="0"/>
      <w:divBdr>
        <w:top w:val="none" w:sz="0" w:space="0" w:color="auto"/>
        <w:left w:val="none" w:sz="0" w:space="0" w:color="auto"/>
        <w:bottom w:val="none" w:sz="0" w:space="0" w:color="auto"/>
        <w:right w:val="none" w:sz="0" w:space="0" w:color="auto"/>
      </w:divBdr>
    </w:div>
    <w:div w:id="1552308043">
      <w:bodyDiv w:val="1"/>
      <w:marLeft w:val="0"/>
      <w:marRight w:val="0"/>
      <w:marTop w:val="0"/>
      <w:marBottom w:val="0"/>
      <w:divBdr>
        <w:top w:val="none" w:sz="0" w:space="0" w:color="auto"/>
        <w:left w:val="none" w:sz="0" w:space="0" w:color="auto"/>
        <w:bottom w:val="none" w:sz="0" w:space="0" w:color="auto"/>
        <w:right w:val="none" w:sz="0" w:space="0" w:color="auto"/>
      </w:divBdr>
    </w:div>
    <w:div w:id="1554928551">
      <w:bodyDiv w:val="1"/>
      <w:marLeft w:val="0"/>
      <w:marRight w:val="0"/>
      <w:marTop w:val="0"/>
      <w:marBottom w:val="0"/>
      <w:divBdr>
        <w:top w:val="none" w:sz="0" w:space="0" w:color="auto"/>
        <w:left w:val="none" w:sz="0" w:space="0" w:color="auto"/>
        <w:bottom w:val="none" w:sz="0" w:space="0" w:color="auto"/>
        <w:right w:val="none" w:sz="0" w:space="0" w:color="auto"/>
      </w:divBdr>
    </w:div>
    <w:div w:id="1557165009">
      <w:bodyDiv w:val="1"/>
      <w:marLeft w:val="0"/>
      <w:marRight w:val="0"/>
      <w:marTop w:val="0"/>
      <w:marBottom w:val="0"/>
      <w:divBdr>
        <w:top w:val="none" w:sz="0" w:space="0" w:color="auto"/>
        <w:left w:val="none" w:sz="0" w:space="0" w:color="auto"/>
        <w:bottom w:val="none" w:sz="0" w:space="0" w:color="auto"/>
        <w:right w:val="none" w:sz="0" w:space="0" w:color="auto"/>
      </w:divBdr>
    </w:div>
    <w:div w:id="1557664913">
      <w:bodyDiv w:val="1"/>
      <w:marLeft w:val="0"/>
      <w:marRight w:val="0"/>
      <w:marTop w:val="0"/>
      <w:marBottom w:val="0"/>
      <w:divBdr>
        <w:top w:val="none" w:sz="0" w:space="0" w:color="auto"/>
        <w:left w:val="none" w:sz="0" w:space="0" w:color="auto"/>
        <w:bottom w:val="none" w:sz="0" w:space="0" w:color="auto"/>
        <w:right w:val="none" w:sz="0" w:space="0" w:color="auto"/>
      </w:divBdr>
    </w:div>
    <w:div w:id="1558930247">
      <w:bodyDiv w:val="1"/>
      <w:marLeft w:val="0"/>
      <w:marRight w:val="0"/>
      <w:marTop w:val="0"/>
      <w:marBottom w:val="0"/>
      <w:divBdr>
        <w:top w:val="none" w:sz="0" w:space="0" w:color="auto"/>
        <w:left w:val="none" w:sz="0" w:space="0" w:color="auto"/>
        <w:bottom w:val="none" w:sz="0" w:space="0" w:color="auto"/>
        <w:right w:val="none" w:sz="0" w:space="0" w:color="auto"/>
      </w:divBdr>
    </w:div>
    <w:div w:id="1561475042">
      <w:bodyDiv w:val="1"/>
      <w:marLeft w:val="0"/>
      <w:marRight w:val="0"/>
      <w:marTop w:val="0"/>
      <w:marBottom w:val="0"/>
      <w:divBdr>
        <w:top w:val="none" w:sz="0" w:space="0" w:color="auto"/>
        <w:left w:val="none" w:sz="0" w:space="0" w:color="auto"/>
        <w:bottom w:val="none" w:sz="0" w:space="0" w:color="auto"/>
        <w:right w:val="none" w:sz="0" w:space="0" w:color="auto"/>
      </w:divBdr>
    </w:div>
    <w:div w:id="1564292399">
      <w:bodyDiv w:val="1"/>
      <w:marLeft w:val="0"/>
      <w:marRight w:val="0"/>
      <w:marTop w:val="0"/>
      <w:marBottom w:val="0"/>
      <w:divBdr>
        <w:top w:val="none" w:sz="0" w:space="0" w:color="auto"/>
        <w:left w:val="none" w:sz="0" w:space="0" w:color="auto"/>
        <w:bottom w:val="none" w:sz="0" w:space="0" w:color="auto"/>
        <w:right w:val="none" w:sz="0" w:space="0" w:color="auto"/>
      </w:divBdr>
    </w:div>
    <w:div w:id="1564676091">
      <w:bodyDiv w:val="1"/>
      <w:marLeft w:val="0"/>
      <w:marRight w:val="0"/>
      <w:marTop w:val="0"/>
      <w:marBottom w:val="0"/>
      <w:divBdr>
        <w:top w:val="none" w:sz="0" w:space="0" w:color="auto"/>
        <w:left w:val="none" w:sz="0" w:space="0" w:color="auto"/>
        <w:bottom w:val="none" w:sz="0" w:space="0" w:color="auto"/>
        <w:right w:val="none" w:sz="0" w:space="0" w:color="auto"/>
      </w:divBdr>
    </w:div>
    <w:div w:id="1565675750">
      <w:bodyDiv w:val="1"/>
      <w:marLeft w:val="0"/>
      <w:marRight w:val="0"/>
      <w:marTop w:val="0"/>
      <w:marBottom w:val="0"/>
      <w:divBdr>
        <w:top w:val="none" w:sz="0" w:space="0" w:color="auto"/>
        <w:left w:val="none" w:sz="0" w:space="0" w:color="auto"/>
        <w:bottom w:val="none" w:sz="0" w:space="0" w:color="auto"/>
        <w:right w:val="none" w:sz="0" w:space="0" w:color="auto"/>
      </w:divBdr>
    </w:div>
    <w:div w:id="1567837850">
      <w:bodyDiv w:val="1"/>
      <w:marLeft w:val="0"/>
      <w:marRight w:val="0"/>
      <w:marTop w:val="0"/>
      <w:marBottom w:val="0"/>
      <w:divBdr>
        <w:top w:val="none" w:sz="0" w:space="0" w:color="auto"/>
        <w:left w:val="none" w:sz="0" w:space="0" w:color="auto"/>
        <w:bottom w:val="none" w:sz="0" w:space="0" w:color="auto"/>
        <w:right w:val="none" w:sz="0" w:space="0" w:color="auto"/>
      </w:divBdr>
    </w:div>
    <w:div w:id="1568228495">
      <w:bodyDiv w:val="1"/>
      <w:marLeft w:val="0"/>
      <w:marRight w:val="0"/>
      <w:marTop w:val="0"/>
      <w:marBottom w:val="0"/>
      <w:divBdr>
        <w:top w:val="none" w:sz="0" w:space="0" w:color="auto"/>
        <w:left w:val="none" w:sz="0" w:space="0" w:color="auto"/>
        <w:bottom w:val="none" w:sz="0" w:space="0" w:color="auto"/>
        <w:right w:val="none" w:sz="0" w:space="0" w:color="auto"/>
      </w:divBdr>
    </w:div>
    <w:div w:id="1568417844">
      <w:bodyDiv w:val="1"/>
      <w:marLeft w:val="0"/>
      <w:marRight w:val="0"/>
      <w:marTop w:val="0"/>
      <w:marBottom w:val="0"/>
      <w:divBdr>
        <w:top w:val="none" w:sz="0" w:space="0" w:color="auto"/>
        <w:left w:val="none" w:sz="0" w:space="0" w:color="auto"/>
        <w:bottom w:val="none" w:sz="0" w:space="0" w:color="auto"/>
        <w:right w:val="none" w:sz="0" w:space="0" w:color="auto"/>
      </w:divBdr>
    </w:div>
    <w:div w:id="1568879187">
      <w:bodyDiv w:val="1"/>
      <w:marLeft w:val="0"/>
      <w:marRight w:val="0"/>
      <w:marTop w:val="0"/>
      <w:marBottom w:val="0"/>
      <w:divBdr>
        <w:top w:val="none" w:sz="0" w:space="0" w:color="auto"/>
        <w:left w:val="none" w:sz="0" w:space="0" w:color="auto"/>
        <w:bottom w:val="none" w:sz="0" w:space="0" w:color="auto"/>
        <w:right w:val="none" w:sz="0" w:space="0" w:color="auto"/>
      </w:divBdr>
    </w:div>
    <w:div w:id="1573656638">
      <w:bodyDiv w:val="1"/>
      <w:marLeft w:val="0"/>
      <w:marRight w:val="0"/>
      <w:marTop w:val="0"/>
      <w:marBottom w:val="0"/>
      <w:divBdr>
        <w:top w:val="none" w:sz="0" w:space="0" w:color="auto"/>
        <w:left w:val="none" w:sz="0" w:space="0" w:color="auto"/>
        <w:bottom w:val="none" w:sz="0" w:space="0" w:color="auto"/>
        <w:right w:val="none" w:sz="0" w:space="0" w:color="auto"/>
      </w:divBdr>
    </w:div>
    <w:div w:id="1574004935">
      <w:bodyDiv w:val="1"/>
      <w:marLeft w:val="0"/>
      <w:marRight w:val="0"/>
      <w:marTop w:val="0"/>
      <w:marBottom w:val="0"/>
      <w:divBdr>
        <w:top w:val="none" w:sz="0" w:space="0" w:color="auto"/>
        <w:left w:val="none" w:sz="0" w:space="0" w:color="auto"/>
        <w:bottom w:val="none" w:sz="0" w:space="0" w:color="auto"/>
        <w:right w:val="none" w:sz="0" w:space="0" w:color="auto"/>
      </w:divBdr>
    </w:div>
    <w:div w:id="1574969798">
      <w:bodyDiv w:val="1"/>
      <w:marLeft w:val="0"/>
      <w:marRight w:val="0"/>
      <w:marTop w:val="0"/>
      <w:marBottom w:val="0"/>
      <w:divBdr>
        <w:top w:val="none" w:sz="0" w:space="0" w:color="auto"/>
        <w:left w:val="none" w:sz="0" w:space="0" w:color="auto"/>
        <w:bottom w:val="none" w:sz="0" w:space="0" w:color="auto"/>
        <w:right w:val="none" w:sz="0" w:space="0" w:color="auto"/>
      </w:divBdr>
    </w:div>
    <w:div w:id="1575969414">
      <w:bodyDiv w:val="1"/>
      <w:marLeft w:val="0"/>
      <w:marRight w:val="0"/>
      <w:marTop w:val="0"/>
      <w:marBottom w:val="0"/>
      <w:divBdr>
        <w:top w:val="none" w:sz="0" w:space="0" w:color="auto"/>
        <w:left w:val="none" w:sz="0" w:space="0" w:color="auto"/>
        <w:bottom w:val="none" w:sz="0" w:space="0" w:color="auto"/>
        <w:right w:val="none" w:sz="0" w:space="0" w:color="auto"/>
      </w:divBdr>
    </w:div>
    <w:div w:id="1576435653">
      <w:bodyDiv w:val="1"/>
      <w:marLeft w:val="0"/>
      <w:marRight w:val="0"/>
      <w:marTop w:val="0"/>
      <w:marBottom w:val="0"/>
      <w:divBdr>
        <w:top w:val="none" w:sz="0" w:space="0" w:color="auto"/>
        <w:left w:val="none" w:sz="0" w:space="0" w:color="auto"/>
        <w:bottom w:val="none" w:sz="0" w:space="0" w:color="auto"/>
        <w:right w:val="none" w:sz="0" w:space="0" w:color="auto"/>
      </w:divBdr>
    </w:div>
    <w:div w:id="1579486584">
      <w:bodyDiv w:val="1"/>
      <w:marLeft w:val="0"/>
      <w:marRight w:val="0"/>
      <w:marTop w:val="0"/>
      <w:marBottom w:val="0"/>
      <w:divBdr>
        <w:top w:val="none" w:sz="0" w:space="0" w:color="auto"/>
        <w:left w:val="none" w:sz="0" w:space="0" w:color="auto"/>
        <w:bottom w:val="none" w:sz="0" w:space="0" w:color="auto"/>
        <w:right w:val="none" w:sz="0" w:space="0" w:color="auto"/>
      </w:divBdr>
    </w:div>
    <w:div w:id="1580140905">
      <w:bodyDiv w:val="1"/>
      <w:marLeft w:val="0"/>
      <w:marRight w:val="0"/>
      <w:marTop w:val="0"/>
      <w:marBottom w:val="0"/>
      <w:divBdr>
        <w:top w:val="none" w:sz="0" w:space="0" w:color="auto"/>
        <w:left w:val="none" w:sz="0" w:space="0" w:color="auto"/>
        <w:bottom w:val="none" w:sz="0" w:space="0" w:color="auto"/>
        <w:right w:val="none" w:sz="0" w:space="0" w:color="auto"/>
      </w:divBdr>
    </w:div>
    <w:div w:id="1580209506">
      <w:bodyDiv w:val="1"/>
      <w:marLeft w:val="0"/>
      <w:marRight w:val="0"/>
      <w:marTop w:val="0"/>
      <w:marBottom w:val="0"/>
      <w:divBdr>
        <w:top w:val="none" w:sz="0" w:space="0" w:color="auto"/>
        <w:left w:val="none" w:sz="0" w:space="0" w:color="auto"/>
        <w:bottom w:val="none" w:sz="0" w:space="0" w:color="auto"/>
        <w:right w:val="none" w:sz="0" w:space="0" w:color="auto"/>
      </w:divBdr>
    </w:div>
    <w:div w:id="1580359785">
      <w:bodyDiv w:val="1"/>
      <w:marLeft w:val="0"/>
      <w:marRight w:val="0"/>
      <w:marTop w:val="0"/>
      <w:marBottom w:val="0"/>
      <w:divBdr>
        <w:top w:val="none" w:sz="0" w:space="0" w:color="auto"/>
        <w:left w:val="none" w:sz="0" w:space="0" w:color="auto"/>
        <w:bottom w:val="none" w:sz="0" w:space="0" w:color="auto"/>
        <w:right w:val="none" w:sz="0" w:space="0" w:color="auto"/>
      </w:divBdr>
    </w:div>
    <w:div w:id="1581677929">
      <w:bodyDiv w:val="1"/>
      <w:marLeft w:val="0"/>
      <w:marRight w:val="0"/>
      <w:marTop w:val="0"/>
      <w:marBottom w:val="0"/>
      <w:divBdr>
        <w:top w:val="none" w:sz="0" w:space="0" w:color="auto"/>
        <w:left w:val="none" w:sz="0" w:space="0" w:color="auto"/>
        <w:bottom w:val="none" w:sz="0" w:space="0" w:color="auto"/>
        <w:right w:val="none" w:sz="0" w:space="0" w:color="auto"/>
      </w:divBdr>
    </w:div>
    <w:div w:id="1582369004">
      <w:bodyDiv w:val="1"/>
      <w:marLeft w:val="0"/>
      <w:marRight w:val="0"/>
      <w:marTop w:val="0"/>
      <w:marBottom w:val="0"/>
      <w:divBdr>
        <w:top w:val="none" w:sz="0" w:space="0" w:color="auto"/>
        <w:left w:val="none" w:sz="0" w:space="0" w:color="auto"/>
        <w:bottom w:val="none" w:sz="0" w:space="0" w:color="auto"/>
        <w:right w:val="none" w:sz="0" w:space="0" w:color="auto"/>
      </w:divBdr>
    </w:div>
    <w:div w:id="1582451586">
      <w:bodyDiv w:val="1"/>
      <w:marLeft w:val="0"/>
      <w:marRight w:val="0"/>
      <w:marTop w:val="0"/>
      <w:marBottom w:val="0"/>
      <w:divBdr>
        <w:top w:val="none" w:sz="0" w:space="0" w:color="auto"/>
        <w:left w:val="none" w:sz="0" w:space="0" w:color="auto"/>
        <w:bottom w:val="none" w:sz="0" w:space="0" w:color="auto"/>
        <w:right w:val="none" w:sz="0" w:space="0" w:color="auto"/>
      </w:divBdr>
    </w:div>
    <w:div w:id="1582525107">
      <w:bodyDiv w:val="1"/>
      <w:marLeft w:val="0"/>
      <w:marRight w:val="0"/>
      <w:marTop w:val="0"/>
      <w:marBottom w:val="0"/>
      <w:divBdr>
        <w:top w:val="none" w:sz="0" w:space="0" w:color="auto"/>
        <w:left w:val="none" w:sz="0" w:space="0" w:color="auto"/>
        <w:bottom w:val="none" w:sz="0" w:space="0" w:color="auto"/>
        <w:right w:val="none" w:sz="0" w:space="0" w:color="auto"/>
      </w:divBdr>
    </w:div>
    <w:div w:id="1583831420">
      <w:bodyDiv w:val="1"/>
      <w:marLeft w:val="0"/>
      <w:marRight w:val="0"/>
      <w:marTop w:val="0"/>
      <w:marBottom w:val="0"/>
      <w:divBdr>
        <w:top w:val="none" w:sz="0" w:space="0" w:color="auto"/>
        <w:left w:val="none" w:sz="0" w:space="0" w:color="auto"/>
        <w:bottom w:val="none" w:sz="0" w:space="0" w:color="auto"/>
        <w:right w:val="none" w:sz="0" w:space="0" w:color="auto"/>
      </w:divBdr>
    </w:div>
    <w:div w:id="1583953316">
      <w:bodyDiv w:val="1"/>
      <w:marLeft w:val="0"/>
      <w:marRight w:val="0"/>
      <w:marTop w:val="0"/>
      <w:marBottom w:val="0"/>
      <w:divBdr>
        <w:top w:val="none" w:sz="0" w:space="0" w:color="auto"/>
        <w:left w:val="none" w:sz="0" w:space="0" w:color="auto"/>
        <w:bottom w:val="none" w:sz="0" w:space="0" w:color="auto"/>
        <w:right w:val="none" w:sz="0" w:space="0" w:color="auto"/>
      </w:divBdr>
    </w:div>
    <w:div w:id="1584216820">
      <w:bodyDiv w:val="1"/>
      <w:marLeft w:val="0"/>
      <w:marRight w:val="0"/>
      <w:marTop w:val="0"/>
      <w:marBottom w:val="0"/>
      <w:divBdr>
        <w:top w:val="none" w:sz="0" w:space="0" w:color="auto"/>
        <w:left w:val="none" w:sz="0" w:space="0" w:color="auto"/>
        <w:bottom w:val="none" w:sz="0" w:space="0" w:color="auto"/>
        <w:right w:val="none" w:sz="0" w:space="0" w:color="auto"/>
      </w:divBdr>
    </w:div>
    <w:div w:id="1584726688">
      <w:bodyDiv w:val="1"/>
      <w:marLeft w:val="0"/>
      <w:marRight w:val="0"/>
      <w:marTop w:val="0"/>
      <w:marBottom w:val="0"/>
      <w:divBdr>
        <w:top w:val="none" w:sz="0" w:space="0" w:color="auto"/>
        <w:left w:val="none" w:sz="0" w:space="0" w:color="auto"/>
        <w:bottom w:val="none" w:sz="0" w:space="0" w:color="auto"/>
        <w:right w:val="none" w:sz="0" w:space="0" w:color="auto"/>
      </w:divBdr>
    </w:div>
    <w:div w:id="1586185603">
      <w:bodyDiv w:val="1"/>
      <w:marLeft w:val="0"/>
      <w:marRight w:val="0"/>
      <w:marTop w:val="0"/>
      <w:marBottom w:val="0"/>
      <w:divBdr>
        <w:top w:val="none" w:sz="0" w:space="0" w:color="auto"/>
        <w:left w:val="none" w:sz="0" w:space="0" w:color="auto"/>
        <w:bottom w:val="none" w:sz="0" w:space="0" w:color="auto"/>
        <w:right w:val="none" w:sz="0" w:space="0" w:color="auto"/>
      </w:divBdr>
    </w:div>
    <w:div w:id="1586450896">
      <w:bodyDiv w:val="1"/>
      <w:marLeft w:val="0"/>
      <w:marRight w:val="0"/>
      <w:marTop w:val="0"/>
      <w:marBottom w:val="0"/>
      <w:divBdr>
        <w:top w:val="none" w:sz="0" w:space="0" w:color="auto"/>
        <w:left w:val="none" w:sz="0" w:space="0" w:color="auto"/>
        <w:bottom w:val="none" w:sz="0" w:space="0" w:color="auto"/>
        <w:right w:val="none" w:sz="0" w:space="0" w:color="auto"/>
      </w:divBdr>
    </w:div>
    <w:div w:id="1587569031">
      <w:bodyDiv w:val="1"/>
      <w:marLeft w:val="0"/>
      <w:marRight w:val="0"/>
      <w:marTop w:val="0"/>
      <w:marBottom w:val="0"/>
      <w:divBdr>
        <w:top w:val="none" w:sz="0" w:space="0" w:color="auto"/>
        <w:left w:val="none" w:sz="0" w:space="0" w:color="auto"/>
        <w:bottom w:val="none" w:sz="0" w:space="0" w:color="auto"/>
        <w:right w:val="none" w:sz="0" w:space="0" w:color="auto"/>
      </w:divBdr>
    </w:div>
    <w:div w:id="1590263176">
      <w:bodyDiv w:val="1"/>
      <w:marLeft w:val="0"/>
      <w:marRight w:val="0"/>
      <w:marTop w:val="0"/>
      <w:marBottom w:val="0"/>
      <w:divBdr>
        <w:top w:val="none" w:sz="0" w:space="0" w:color="auto"/>
        <w:left w:val="none" w:sz="0" w:space="0" w:color="auto"/>
        <w:bottom w:val="none" w:sz="0" w:space="0" w:color="auto"/>
        <w:right w:val="none" w:sz="0" w:space="0" w:color="auto"/>
      </w:divBdr>
    </w:div>
    <w:div w:id="1590382583">
      <w:bodyDiv w:val="1"/>
      <w:marLeft w:val="0"/>
      <w:marRight w:val="0"/>
      <w:marTop w:val="0"/>
      <w:marBottom w:val="0"/>
      <w:divBdr>
        <w:top w:val="none" w:sz="0" w:space="0" w:color="auto"/>
        <w:left w:val="none" w:sz="0" w:space="0" w:color="auto"/>
        <w:bottom w:val="none" w:sz="0" w:space="0" w:color="auto"/>
        <w:right w:val="none" w:sz="0" w:space="0" w:color="auto"/>
      </w:divBdr>
    </w:div>
    <w:div w:id="1591425236">
      <w:bodyDiv w:val="1"/>
      <w:marLeft w:val="0"/>
      <w:marRight w:val="0"/>
      <w:marTop w:val="0"/>
      <w:marBottom w:val="0"/>
      <w:divBdr>
        <w:top w:val="none" w:sz="0" w:space="0" w:color="auto"/>
        <w:left w:val="none" w:sz="0" w:space="0" w:color="auto"/>
        <w:bottom w:val="none" w:sz="0" w:space="0" w:color="auto"/>
        <w:right w:val="none" w:sz="0" w:space="0" w:color="auto"/>
      </w:divBdr>
    </w:div>
    <w:div w:id="1591967573">
      <w:bodyDiv w:val="1"/>
      <w:marLeft w:val="0"/>
      <w:marRight w:val="0"/>
      <w:marTop w:val="0"/>
      <w:marBottom w:val="0"/>
      <w:divBdr>
        <w:top w:val="none" w:sz="0" w:space="0" w:color="auto"/>
        <w:left w:val="none" w:sz="0" w:space="0" w:color="auto"/>
        <w:bottom w:val="none" w:sz="0" w:space="0" w:color="auto"/>
        <w:right w:val="none" w:sz="0" w:space="0" w:color="auto"/>
      </w:divBdr>
    </w:div>
    <w:div w:id="1592199254">
      <w:bodyDiv w:val="1"/>
      <w:marLeft w:val="0"/>
      <w:marRight w:val="0"/>
      <w:marTop w:val="0"/>
      <w:marBottom w:val="0"/>
      <w:divBdr>
        <w:top w:val="none" w:sz="0" w:space="0" w:color="auto"/>
        <w:left w:val="none" w:sz="0" w:space="0" w:color="auto"/>
        <w:bottom w:val="none" w:sz="0" w:space="0" w:color="auto"/>
        <w:right w:val="none" w:sz="0" w:space="0" w:color="auto"/>
      </w:divBdr>
    </w:div>
    <w:div w:id="1592591401">
      <w:bodyDiv w:val="1"/>
      <w:marLeft w:val="0"/>
      <w:marRight w:val="0"/>
      <w:marTop w:val="0"/>
      <w:marBottom w:val="0"/>
      <w:divBdr>
        <w:top w:val="none" w:sz="0" w:space="0" w:color="auto"/>
        <w:left w:val="none" w:sz="0" w:space="0" w:color="auto"/>
        <w:bottom w:val="none" w:sz="0" w:space="0" w:color="auto"/>
        <w:right w:val="none" w:sz="0" w:space="0" w:color="auto"/>
      </w:divBdr>
    </w:div>
    <w:div w:id="1592811980">
      <w:bodyDiv w:val="1"/>
      <w:marLeft w:val="0"/>
      <w:marRight w:val="0"/>
      <w:marTop w:val="0"/>
      <w:marBottom w:val="0"/>
      <w:divBdr>
        <w:top w:val="none" w:sz="0" w:space="0" w:color="auto"/>
        <w:left w:val="none" w:sz="0" w:space="0" w:color="auto"/>
        <w:bottom w:val="none" w:sz="0" w:space="0" w:color="auto"/>
        <w:right w:val="none" w:sz="0" w:space="0" w:color="auto"/>
      </w:divBdr>
    </w:div>
    <w:div w:id="1594701029">
      <w:bodyDiv w:val="1"/>
      <w:marLeft w:val="0"/>
      <w:marRight w:val="0"/>
      <w:marTop w:val="0"/>
      <w:marBottom w:val="0"/>
      <w:divBdr>
        <w:top w:val="none" w:sz="0" w:space="0" w:color="auto"/>
        <w:left w:val="none" w:sz="0" w:space="0" w:color="auto"/>
        <w:bottom w:val="none" w:sz="0" w:space="0" w:color="auto"/>
        <w:right w:val="none" w:sz="0" w:space="0" w:color="auto"/>
      </w:divBdr>
    </w:div>
    <w:div w:id="1595943484">
      <w:bodyDiv w:val="1"/>
      <w:marLeft w:val="0"/>
      <w:marRight w:val="0"/>
      <w:marTop w:val="0"/>
      <w:marBottom w:val="0"/>
      <w:divBdr>
        <w:top w:val="none" w:sz="0" w:space="0" w:color="auto"/>
        <w:left w:val="none" w:sz="0" w:space="0" w:color="auto"/>
        <w:bottom w:val="none" w:sz="0" w:space="0" w:color="auto"/>
        <w:right w:val="none" w:sz="0" w:space="0" w:color="auto"/>
      </w:divBdr>
    </w:div>
    <w:div w:id="1596867976">
      <w:bodyDiv w:val="1"/>
      <w:marLeft w:val="0"/>
      <w:marRight w:val="0"/>
      <w:marTop w:val="0"/>
      <w:marBottom w:val="0"/>
      <w:divBdr>
        <w:top w:val="none" w:sz="0" w:space="0" w:color="auto"/>
        <w:left w:val="none" w:sz="0" w:space="0" w:color="auto"/>
        <w:bottom w:val="none" w:sz="0" w:space="0" w:color="auto"/>
        <w:right w:val="none" w:sz="0" w:space="0" w:color="auto"/>
      </w:divBdr>
    </w:div>
    <w:div w:id="1597325031">
      <w:bodyDiv w:val="1"/>
      <w:marLeft w:val="0"/>
      <w:marRight w:val="0"/>
      <w:marTop w:val="0"/>
      <w:marBottom w:val="0"/>
      <w:divBdr>
        <w:top w:val="none" w:sz="0" w:space="0" w:color="auto"/>
        <w:left w:val="none" w:sz="0" w:space="0" w:color="auto"/>
        <w:bottom w:val="none" w:sz="0" w:space="0" w:color="auto"/>
        <w:right w:val="none" w:sz="0" w:space="0" w:color="auto"/>
      </w:divBdr>
    </w:div>
    <w:div w:id="1601911286">
      <w:bodyDiv w:val="1"/>
      <w:marLeft w:val="0"/>
      <w:marRight w:val="0"/>
      <w:marTop w:val="0"/>
      <w:marBottom w:val="0"/>
      <w:divBdr>
        <w:top w:val="none" w:sz="0" w:space="0" w:color="auto"/>
        <w:left w:val="none" w:sz="0" w:space="0" w:color="auto"/>
        <w:bottom w:val="none" w:sz="0" w:space="0" w:color="auto"/>
        <w:right w:val="none" w:sz="0" w:space="0" w:color="auto"/>
      </w:divBdr>
    </w:div>
    <w:div w:id="1602683311">
      <w:bodyDiv w:val="1"/>
      <w:marLeft w:val="0"/>
      <w:marRight w:val="0"/>
      <w:marTop w:val="0"/>
      <w:marBottom w:val="0"/>
      <w:divBdr>
        <w:top w:val="none" w:sz="0" w:space="0" w:color="auto"/>
        <w:left w:val="none" w:sz="0" w:space="0" w:color="auto"/>
        <w:bottom w:val="none" w:sz="0" w:space="0" w:color="auto"/>
        <w:right w:val="none" w:sz="0" w:space="0" w:color="auto"/>
      </w:divBdr>
    </w:div>
    <w:div w:id="1602832977">
      <w:bodyDiv w:val="1"/>
      <w:marLeft w:val="0"/>
      <w:marRight w:val="0"/>
      <w:marTop w:val="0"/>
      <w:marBottom w:val="0"/>
      <w:divBdr>
        <w:top w:val="none" w:sz="0" w:space="0" w:color="auto"/>
        <w:left w:val="none" w:sz="0" w:space="0" w:color="auto"/>
        <w:bottom w:val="none" w:sz="0" w:space="0" w:color="auto"/>
        <w:right w:val="none" w:sz="0" w:space="0" w:color="auto"/>
      </w:divBdr>
    </w:div>
    <w:div w:id="1603880807">
      <w:bodyDiv w:val="1"/>
      <w:marLeft w:val="0"/>
      <w:marRight w:val="0"/>
      <w:marTop w:val="0"/>
      <w:marBottom w:val="0"/>
      <w:divBdr>
        <w:top w:val="none" w:sz="0" w:space="0" w:color="auto"/>
        <w:left w:val="none" w:sz="0" w:space="0" w:color="auto"/>
        <w:bottom w:val="none" w:sz="0" w:space="0" w:color="auto"/>
        <w:right w:val="none" w:sz="0" w:space="0" w:color="auto"/>
      </w:divBdr>
    </w:div>
    <w:div w:id="1604144113">
      <w:bodyDiv w:val="1"/>
      <w:marLeft w:val="0"/>
      <w:marRight w:val="0"/>
      <w:marTop w:val="0"/>
      <w:marBottom w:val="0"/>
      <w:divBdr>
        <w:top w:val="none" w:sz="0" w:space="0" w:color="auto"/>
        <w:left w:val="none" w:sz="0" w:space="0" w:color="auto"/>
        <w:bottom w:val="none" w:sz="0" w:space="0" w:color="auto"/>
        <w:right w:val="none" w:sz="0" w:space="0" w:color="auto"/>
      </w:divBdr>
    </w:div>
    <w:div w:id="1604340843">
      <w:bodyDiv w:val="1"/>
      <w:marLeft w:val="0"/>
      <w:marRight w:val="0"/>
      <w:marTop w:val="0"/>
      <w:marBottom w:val="0"/>
      <w:divBdr>
        <w:top w:val="none" w:sz="0" w:space="0" w:color="auto"/>
        <w:left w:val="none" w:sz="0" w:space="0" w:color="auto"/>
        <w:bottom w:val="none" w:sz="0" w:space="0" w:color="auto"/>
        <w:right w:val="none" w:sz="0" w:space="0" w:color="auto"/>
      </w:divBdr>
    </w:div>
    <w:div w:id="1604608124">
      <w:bodyDiv w:val="1"/>
      <w:marLeft w:val="0"/>
      <w:marRight w:val="0"/>
      <w:marTop w:val="0"/>
      <w:marBottom w:val="0"/>
      <w:divBdr>
        <w:top w:val="none" w:sz="0" w:space="0" w:color="auto"/>
        <w:left w:val="none" w:sz="0" w:space="0" w:color="auto"/>
        <w:bottom w:val="none" w:sz="0" w:space="0" w:color="auto"/>
        <w:right w:val="none" w:sz="0" w:space="0" w:color="auto"/>
      </w:divBdr>
    </w:div>
    <w:div w:id="1605457576">
      <w:bodyDiv w:val="1"/>
      <w:marLeft w:val="0"/>
      <w:marRight w:val="0"/>
      <w:marTop w:val="0"/>
      <w:marBottom w:val="0"/>
      <w:divBdr>
        <w:top w:val="none" w:sz="0" w:space="0" w:color="auto"/>
        <w:left w:val="none" w:sz="0" w:space="0" w:color="auto"/>
        <w:bottom w:val="none" w:sz="0" w:space="0" w:color="auto"/>
        <w:right w:val="none" w:sz="0" w:space="0" w:color="auto"/>
      </w:divBdr>
    </w:div>
    <w:div w:id="1605458271">
      <w:bodyDiv w:val="1"/>
      <w:marLeft w:val="0"/>
      <w:marRight w:val="0"/>
      <w:marTop w:val="0"/>
      <w:marBottom w:val="0"/>
      <w:divBdr>
        <w:top w:val="none" w:sz="0" w:space="0" w:color="auto"/>
        <w:left w:val="none" w:sz="0" w:space="0" w:color="auto"/>
        <w:bottom w:val="none" w:sz="0" w:space="0" w:color="auto"/>
        <w:right w:val="none" w:sz="0" w:space="0" w:color="auto"/>
      </w:divBdr>
    </w:div>
    <w:div w:id="1606423277">
      <w:bodyDiv w:val="1"/>
      <w:marLeft w:val="0"/>
      <w:marRight w:val="0"/>
      <w:marTop w:val="0"/>
      <w:marBottom w:val="0"/>
      <w:divBdr>
        <w:top w:val="none" w:sz="0" w:space="0" w:color="auto"/>
        <w:left w:val="none" w:sz="0" w:space="0" w:color="auto"/>
        <w:bottom w:val="none" w:sz="0" w:space="0" w:color="auto"/>
        <w:right w:val="none" w:sz="0" w:space="0" w:color="auto"/>
      </w:divBdr>
    </w:div>
    <w:div w:id="1607615849">
      <w:bodyDiv w:val="1"/>
      <w:marLeft w:val="0"/>
      <w:marRight w:val="0"/>
      <w:marTop w:val="0"/>
      <w:marBottom w:val="0"/>
      <w:divBdr>
        <w:top w:val="none" w:sz="0" w:space="0" w:color="auto"/>
        <w:left w:val="none" w:sz="0" w:space="0" w:color="auto"/>
        <w:bottom w:val="none" w:sz="0" w:space="0" w:color="auto"/>
        <w:right w:val="none" w:sz="0" w:space="0" w:color="auto"/>
      </w:divBdr>
    </w:div>
    <w:div w:id="1609312503">
      <w:bodyDiv w:val="1"/>
      <w:marLeft w:val="0"/>
      <w:marRight w:val="0"/>
      <w:marTop w:val="0"/>
      <w:marBottom w:val="0"/>
      <w:divBdr>
        <w:top w:val="none" w:sz="0" w:space="0" w:color="auto"/>
        <w:left w:val="none" w:sz="0" w:space="0" w:color="auto"/>
        <w:bottom w:val="none" w:sz="0" w:space="0" w:color="auto"/>
        <w:right w:val="none" w:sz="0" w:space="0" w:color="auto"/>
      </w:divBdr>
    </w:div>
    <w:div w:id="1610502947">
      <w:bodyDiv w:val="1"/>
      <w:marLeft w:val="0"/>
      <w:marRight w:val="0"/>
      <w:marTop w:val="0"/>
      <w:marBottom w:val="0"/>
      <w:divBdr>
        <w:top w:val="none" w:sz="0" w:space="0" w:color="auto"/>
        <w:left w:val="none" w:sz="0" w:space="0" w:color="auto"/>
        <w:bottom w:val="none" w:sz="0" w:space="0" w:color="auto"/>
        <w:right w:val="none" w:sz="0" w:space="0" w:color="auto"/>
      </w:divBdr>
    </w:div>
    <w:div w:id="1610618938">
      <w:bodyDiv w:val="1"/>
      <w:marLeft w:val="0"/>
      <w:marRight w:val="0"/>
      <w:marTop w:val="0"/>
      <w:marBottom w:val="0"/>
      <w:divBdr>
        <w:top w:val="none" w:sz="0" w:space="0" w:color="auto"/>
        <w:left w:val="none" w:sz="0" w:space="0" w:color="auto"/>
        <w:bottom w:val="none" w:sz="0" w:space="0" w:color="auto"/>
        <w:right w:val="none" w:sz="0" w:space="0" w:color="auto"/>
      </w:divBdr>
    </w:div>
    <w:div w:id="1611358535">
      <w:bodyDiv w:val="1"/>
      <w:marLeft w:val="0"/>
      <w:marRight w:val="0"/>
      <w:marTop w:val="0"/>
      <w:marBottom w:val="0"/>
      <w:divBdr>
        <w:top w:val="none" w:sz="0" w:space="0" w:color="auto"/>
        <w:left w:val="none" w:sz="0" w:space="0" w:color="auto"/>
        <w:bottom w:val="none" w:sz="0" w:space="0" w:color="auto"/>
        <w:right w:val="none" w:sz="0" w:space="0" w:color="auto"/>
      </w:divBdr>
    </w:div>
    <w:div w:id="1611932783">
      <w:bodyDiv w:val="1"/>
      <w:marLeft w:val="0"/>
      <w:marRight w:val="0"/>
      <w:marTop w:val="0"/>
      <w:marBottom w:val="0"/>
      <w:divBdr>
        <w:top w:val="none" w:sz="0" w:space="0" w:color="auto"/>
        <w:left w:val="none" w:sz="0" w:space="0" w:color="auto"/>
        <w:bottom w:val="none" w:sz="0" w:space="0" w:color="auto"/>
        <w:right w:val="none" w:sz="0" w:space="0" w:color="auto"/>
      </w:divBdr>
    </w:div>
    <w:div w:id="1612011114">
      <w:bodyDiv w:val="1"/>
      <w:marLeft w:val="0"/>
      <w:marRight w:val="0"/>
      <w:marTop w:val="0"/>
      <w:marBottom w:val="0"/>
      <w:divBdr>
        <w:top w:val="none" w:sz="0" w:space="0" w:color="auto"/>
        <w:left w:val="none" w:sz="0" w:space="0" w:color="auto"/>
        <w:bottom w:val="none" w:sz="0" w:space="0" w:color="auto"/>
        <w:right w:val="none" w:sz="0" w:space="0" w:color="auto"/>
      </w:divBdr>
    </w:div>
    <w:div w:id="1613980205">
      <w:bodyDiv w:val="1"/>
      <w:marLeft w:val="0"/>
      <w:marRight w:val="0"/>
      <w:marTop w:val="0"/>
      <w:marBottom w:val="0"/>
      <w:divBdr>
        <w:top w:val="none" w:sz="0" w:space="0" w:color="auto"/>
        <w:left w:val="none" w:sz="0" w:space="0" w:color="auto"/>
        <w:bottom w:val="none" w:sz="0" w:space="0" w:color="auto"/>
        <w:right w:val="none" w:sz="0" w:space="0" w:color="auto"/>
      </w:divBdr>
    </w:div>
    <w:div w:id="1617133033">
      <w:bodyDiv w:val="1"/>
      <w:marLeft w:val="0"/>
      <w:marRight w:val="0"/>
      <w:marTop w:val="0"/>
      <w:marBottom w:val="0"/>
      <w:divBdr>
        <w:top w:val="none" w:sz="0" w:space="0" w:color="auto"/>
        <w:left w:val="none" w:sz="0" w:space="0" w:color="auto"/>
        <w:bottom w:val="none" w:sz="0" w:space="0" w:color="auto"/>
        <w:right w:val="none" w:sz="0" w:space="0" w:color="auto"/>
      </w:divBdr>
    </w:div>
    <w:div w:id="1620381659">
      <w:bodyDiv w:val="1"/>
      <w:marLeft w:val="0"/>
      <w:marRight w:val="0"/>
      <w:marTop w:val="0"/>
      <w:marBottom w:val="0"/>
      <w:divBdr>
        <w:top w:val="none" w:sz="0" w:space="0" w:color="auto"/>
        <w:left w:val="none" w:sz="0" w:space="0" w:color="auto"/>
        <w:bottom w:val="none" w:sz="0" w:space="0" w:color="auto"/>
        <w:right w:val="none" w:sz="0" w:space="0" w:color="auto"/>
      </w:divBdr>
    </w:div>
    <w:div w:id="1620599674">
      <w:bodyDiv w:val="1"/>
      <w:marLeft w:val="0"/>
      <w:marRight w:val="0"/>
      <w:marTop w:val="0"/>
      <w:marBottom w:val="0"/>
      <w:divBdr>
        <w:top w:val="none" w:sz="0" w:space="0" w:color="auto"/>
        <w:left w:val="none" w:sz="0" w:space="0" w:color="auto"/>
        <w:bottom w:val="none" w:sz="0" w:space="0" w:color="auto"/>
        <w:right w:val="none" w:sz="0" w:space="0" w:color="auto"/>
      </w:divBdr>
    </w:div>
    <w:div w:id="1620794554">
      <w:bodyDiv w:val="1"/>
      <w:marLeft w:val="0"/>
      <w:marRight w:val="0"/>
      <w:marTop w:val="0"/>
      <w:marBottom w:val="0"/>
      <w:divBdr>
        <w:top w:val="none" w:sz="0" w:space="0" w:color="auto"/>
        <w:left w:val="none" w:sz="0" w:space="0" w:color="auto"/>
        <w:bottom w:val="none" w:sz="0" w:space="0" w:color="auto"/>
        <w:right w:val="none" w:sz="0" w:space="0" w:color="auto"/>
      </w:divBdr>
    </w:div>
    <w:div w:id="1622035415">
      <w:bodyDiv w:val="1"/>
      <w:marLeft w:val="0"/>
      <w:marRight w:val="0"/>
      <w:marTop w:val="0"/>
      <w:marBottom w:val="0"/>
      <w:divBdr>
        <w:top w:val="none" w:sz="0" w:space="0" w:color="auto"/>
        <w:left w:val="none" w:sz="0" w:space="0" w:color="auto"/>
        <w:bottom w:val="none" w:sz="0" w:space="0" w:color="auto"/>
        <w:right w:val="none" w:sz="0" w:space="0" w:color="auto"/>
      </w:divBdr>
    </w:div>
    <w:div w:id="1622497592">
      <w:bodyDiv w:val="1"/>
      <w:marLeft w:val="0"/>
      <w:marRight w:val="0"/>
      <w:marTop w:val="0"/>
      <w:marBottom w:val="0"/>
      <w:divBdr>
        <w:top w:val="none" w:sz="0" w:space="0" w:color="auto"/>
        <w:left w:val="none" w:sz="0" w:space="0" w:color="auto"/>
        <w:bottom w:val="none" w:sz="0" w:space="0" w:color="auto"/>
        <w:right w:val="none" w:sz="0" w:space="0" w:color="auto"/>
      </w:divBdr>
    </w:div>
    <w:div w:id="1623655902">
      <w:bodyDiv w:val="1"/>
      <w:marLeft w:val="0"/>
      <w:marRight w:val="0"/>
      <w:marTop w:val="0"/>
      <w:marBottom w:val="0"/>
      <w:divBdr>
        <w:top w:val="none" w:sz="0" w:space="0" w:color="auto"/>
        <w:left w:val="none" w:sz="0" w:space="0" w:color="auto"/>
        <w:bottom w:val="none" w:sz="0" w:space="0" w:color="auto"/>
        <w:right w:val="none" w:sz="0" w:space="0" w:color="auto"/>
      </w:divBdr>
    </w:div>
    <w:div w:id="1625572155">
      <w:bodyDiv w:val="1"/>
      <w:marLeft w:val="0"/>
      <w:marRight w:val="0"/>
      <w:marTop w:val="0"/>
      <w:marBottom w:val="0"/>
      <w:divBdr>
        <w:top w:val="none" w:sz="0" w:space="0" w:color="auto"/>
        <w:left w:val="none" w:sz="0" w:space="0" w:color="auto"/>
        <w:bottom w:val="none" w:sz="0" w:space="0" w:color="auto"/>
        <w:right w:val="none" w:sz="0" w:space="0" w:color="auto"/>
      </w:divBdr>
    </w:div>
    <w:div w:id="1626353265">
      <w:bodyDiv w:val="1"/>
      <w:marLeft w:val="0"/>
      <w:marRight w:val="0"/>
      <w:marTop w:val="0"/>
      <w:marBottom w:val="0"/>
      <w:divBdr>
        <w:top w:val="none" w:sz="0" w:space="0" w:color="auto"/>
        <w:left w:val="none" w:sz="0" w:space="0" w:color="auto"/>
        <w:bottom w:val="none" w:sz="0" w:space="0" w:color="auto"/>
        <w:right w:val="none" w:sz="0" w:space="0" w:color="auto"/>
      </w:divBdr>
    </w:div>
    <w:div w:id="1627345372">
      <w:bodyDiv w:val="1"/>
      <w:marLeft w:val="0"/>
      <w:marRight w:val="0"/>
      <w:marTop w:val="0"/>
      <w:marBottom w:val="0"/>
      <w:divBdr>
        <w:top w:val="none" w:sz="0" w:space="0" w:color="auto"/>
        <w:left w:val="none" w:sz="0" w:space="0" w:color="auto"/>
        <w:bottom w:val="none" w:sz="0" w:space="0" w:color="auto"/>
        <w:right w:val="none" w:sz="0" w:space="0" w:color="auto"/>
      </w:divBdr>
    </w:div>
    <w:div w:id="1627852048">
      <w:bodyDiv w:val="1"/>
      <w:marLeft w:val="0"/>
      <w:marRight w:val="0"/>
      <w:marTop w:val="0"/>
      <w:marBottom w:val="0"/>
      <w:divBdr>
        <w:top w:val="none" w:sz="0" w:space="0" w:color="auto"/>
        <w:left w:val="none" w:sz="0" w:space="0" w:color="auto"/>
        <w:bottom w:val="none" w:sz="0" w:space="0" w:color="auto"/>
        <w:right w:val="none" w:sz="0" w:space="0" w:color="auto"/>
      </w:divBdr>
    </w:div>
    <w:div w:id="1630277028">
      <w:bodyDiv w:val="1"/>
      <w:marLeft w:val="0"/>
      <w:marRight w:val="0"/>
      <w:marTop w:val="0"/>
      <w:marBottom w:val="0"/>
      <w:divBdr>
        <w:top w:val="none" w:sz="0" w:space="0" w:color="auto"/>
        <w:left w:val="none" w:sz="0" w:space="0" w:color="auto"/>
        <w:bottom w:val="none" w:sz="0" w:space="0" w:color="auto"/>
        <w:right w:val="none" w:sz="0" w:space="0" w:color="auto"/>
      </w:divBdr>
    </w:div>
    <w:div w:id="1631134981">
      <w:bodyDiv w:val="1"/>
      <w:marLeft w:val="0"/>
      <w:marRight w:val="0"/>
      <w:marTop w:val="0"/>
      <w:marBottom w:val="0"/>
      <w:divBdr>
        <w:top w:val="none" w:sz="0" w:space="0" w:color="auto"/>
        <w:left w:val="none" w:sz="0" w:space="0" w:color="auto"/>
        <w:bottom w:val="none" w:sz="0" w:space="0" w:color="auto"/>
        <w:right w:val="none" w:sz="0" w:space="0" w:color="auto"/>
      </w:divBdr>
    </w:div>
    <w:div w:id="1631326634">
      <w:bodyDiv w:val="1"/>
      <w:marLeft w:val="0"/>
      <w:marRight w:val="0"/>
      <w:marTop w:val="0"/>
      <w:marBottom w:val="0"/>
      <w:divBdr>
        <w:top w:val="none" w:sz="0" w:space="0" w:color="auto"/>
        <w:left w:val="none" w:sz="0" w:space="0" w:color="auto"/>
        <w:bottom w:val="none" w:sz="0" w:space="0" w:color="auto"/>
        <w:right w:val="none" w:sz="0" w:space="0" w:color="auto"/>
      </w:divBdr>
    </w:div>
    <w:div w:id="1631477117">
      <w:bodyDiv w:val="1"/>
      <w:marLeft w:val="0"/>
      <w:marRight w:val="0"/>
      <w:marTop w:val="0"/>
      <w:marBottom w:val="0"/>
      <w:divBdr>
        <w:top w:val="none" w:sz="0" w:space="0" w:color="auto"/>
        <w:left w:val="none" w:sz="0" w:space="0" w:color="auto"/>
        <w:bottom w:val="none" w:sz="0" w:space="0" w:color="auto"/>
        <w:right w:val="none" w:sz="0" w:space="0" w:color="auto"/>
      </w:divBdr>
    </w:div>
    <w:div w:id="1631786734">
      <w:bodyDiv w:val="1"/>
      <w:marLeft w:val="0"/>
      <w:marRight w:val="0"/>
      <w:marTop w:val="0"/>
      <w:marBottom w:val="0"/>
      <w:divBdr>
        <w:top w:val="none" w:sz="0" w:space="0" w:color="auto"/>
        <w:left w:val="none" w:sz="0" w:space="0" w:color="auto"/>
        <w:bottom w:val="none" w:sz="0" w:space="0" w:color="auto"/>
        <w:right w:val="none" w:sz="0" w:space="0" w:color="auto"/>
      </w:divBdr>
    </w:div>
    <w:div w:id="1631941116">
      <w:bodyDiv w:val="1"/>
      <w:marLeft w:val="0"/>
      <w:marRight w:val="0"/>
      <w:marTop w:val="0"/>
      <w:marBottom w:val="0"/>
      <w:divBdr>
        <w:top w:val="none" w:sz="0" w:space="0" w:color="auto"/>
        <w:left w:val="none" w:sz="0" w:space="0" w:color="auto"/>
        <w:bottom w:val="none" w:sz="0" w:space="0" w:color="auto"/>
        <w:right w:val="none" w:sz="0" w:space="0" w:color="auto"/>
      </w:divBdr>
    </w:div>
    <w:div w:id="1632318990">
      <w:bodyDiv w:val="1"/>
      <w:marLeft w:val="0"/>
      <w:marRight w:val="0"/>
      <w:marTop w:val="0"/>
      <w:marBottom w:val="0"/>
      <w:divBdr>
        <w:top w:val="none" w:sz="0" w:space="0" w:color="auto"/>
        <w:left w:val="none" w:sz="0" w:space="0" w:color="auto"/>
        <w:bottom w:val="none" w:sz="0" w:space="0" w:color="auto"/>
        <w:right w:val="none" w:sz="0" w:space="0" w:color="auto"/>
      </w:divBdr>
    </w:div>
    <w:div w:id="1632707755">
      <w:bodyDiv w:val="1"/>
      <w:marLeft w:val="0"/>
      <w:marRight w:val="0"/>
      <w:marTop w:val="0"/>
      <w:marBottom w:val="0"/>
      <w:divBdr>
        <w:top w:val="none" w:sz="0" w:space="0" w:color="auto"/>
        <w:left w:val="none" w:sz="0" w:space="0" w:color="auto"/>
        <w:bottom w:val="none" w:sz="0" w:space="0" w:color="auto"/>
        <w:right w:val="none" w:sz="0" w:space="0" w:color="auto"/>
      </w:divBdr>
    </w:div>
    <w:div w:id="1636639472">
      <w:bodyDiv w:val="1"/>
      <w:marLeft w:val="0"/>
      <w:marRight w:val="0"/>
      <w:marTop w:val="0"/>
      <w:marBottom w:val="0"/>
      <w:divBdr>
        <w:top w:val="none" w:sz="0" w:space="0" w:color="auto"/>
        <w:left w:val="none" w:sz="0" w:space="0" w:color="auto"/>
        <w:bottom w:val="none" w:sz="0" w:space="0" w:color="auto"/>
        <w:right w:val="none" w:sz="0" w:space="0" w:color="auto"/>
      </w:divBdr>
    </w:div>
    <w:div w:id="1637906750">
      <w:bodyDiv w:val="1"/>
      <w:marLeft w:val="0"/>
      <w:marRight w:val="0"/>
      <w:marTop w:val="0"/>
      <w:marBottom w:val="0"/>
      <w:divBdr>
        <w:top w:val="none" w:sz="0" w:space="0" w:color="auto"/>
        <w:left w:val="none" w:sz="0" w:space="0" w:color="auto"/>
        <w:bottom w:val="none" w:sz="0" w:space="0" w:color="auto"/>
        <w:right w:val="none" w:sz="0" w:space="0" w:color="auto"/>
      </w:divBdr>
    </w:div>
    <w:div w:id="1639921827">
      <w:bodyDiv w:val="1"/>
      <w:marLeft w:val="0"/>
      <w:marRight w:val="0"/>
      <w:marTop w:val="0"/>
      <w:marBottom w:val="0"/>
      <w:divBdr>
        <w:top w:val="none" w:sz="0" w:space="0" w:color="auto"/>
        <w:left w:val="none" w:sz="0" w:space="0" w:color="auto"/>
        <w:bottom w:val="none" w:sz="0" w:space="0" w:color="auto"/>
        <w:right w:val="none" w:sz="0" w:space="0" w:color="auto"/>
      </w:divBdr>
    </w:div>
    <w:div w:id="1640842579">
      <w:bodyDiv w:val="1"/>
      <w:marLeft w:val="0"/>
      <w:marRight w:val="0"/>
      <w:marTop w:val="0"/>
      <w:marBottom w:val="0"/>
      <w:divBdr>
        <w:top w:val="none" w:sz="0" w:space="0" w:color="auto"/>
        <w:left w:val="none" w:sz="0" w:space="0" w:color="auto"/>
        <w:bottom w:val="none" w:sz="0" w:space="0" w:color="auto"/>
        <w:right w:val="none" w:sz="0" w:space="0" w:color="auto"/>
      </w:divBdr>
    </w:div>
    <w:div w:id="1640919527">
      <w:bodyDiv w:val="1"/>
      <w:marLeft w:val="0"/>
      <w:marRight w:val="0"/>
      <w:marTop w:val="0"/>
      <w:marBottom w:val="0"/>
      <w:divBdr>
        <w:top w:val="none" w:sz="0" w:space="0" w:color="auto"/>
        <w:left w:val="none" w:sz="0" w:space="0" w:color="auto"/>
        <w:bottom w:val="none" w:sz="0" w:space="0" w:color="auto"/>
        <w:right w:val="none" w:sz="0" w:space="0" w:color="auto"/>
      </w:divBdr>
    </w:div>
    <w:div w:id="1640958497">
      <w:bodyDiv w:val="1"/>
      <w:marLeft w:val="0"/>
      <w:marRight w:val="0"/>
      <w:marTop w:val="0"/>
      <w:marBottom w:val="0"/>
      <w:divBdr>
        <w:top w:val="none" w:sz="0" w:space="0" w:color="auto"/>
        <w:left w:val="none" w:sz="0" w:space="0" w:color="auto"/>
        <w:bottom w:val="none" w:sz="0" w:space="0" w:color="auto"/>
        <w:right w:val="none" w:sz="0" w:space="0" w:color="auto"/>
      </w:divBdr>
    </w:div>
    <w:div w:id="1644384327">
      <w:bodyDiv w:val="1"/>
      <w:marLeft w:val="0"/>
      <w:marRight w:val="0"/>
      <w:marTop w:val="0"/>
      <w:marBottom w:val="0"/>
      <w:divBdr>
        <w:top w:val="none" w:sz="0" w:space="0" w:color="auto"/>
        <w:left w:val="none" w:sz="0" w:space="0" w:color="auto"/>
        <w:bottom w:val="none" w:sz="0" w:space="0" w:color="auto"/>
        <w:right w:val="none" w:sz="0" w:space="0" w:color="auto"/>
      </w:divBdr>
    </w:div>
    <w:div w:id="1644891930">
      <w:bodyDiv w:val="1"/>
      <w:marLeft w:val="0"/>
      <w:marRight w:val="0"/>
      <w:marTop w:val="0"/>
      <w:marBottom w:val="0"/>
      <w:divBdr>
        <w:top w:val="none" w:sz="0" w:space="0" w:color="auto"/>
        <w:left w:val="none" w:sz="0" w:space="0" w:color="auto"/>
        <w:bottom w:val="none" w:sz="0" w:space="0" w:color="auto"/>
        <w:right w:val="none" w:sz="0" w:space="0" w:color="auto"/>
      </w:divBdr>
    </w:div>
    <w:div w:id="1645544991">
      <w:bodyDiv w:val="1"/>
      <w:marLeft w:val="0"/>
      <w:marRight w:val="0"/>
      <w:marTop w:val="0"/>
      <w:marBottom w:val="0"/>
      <w:divBdr>
        <w:top w:val="none" w:sz="0" w:space="0" w:color="auto"/>
        <w:left w:val="none" w:sz="0" w:space="0" w:color="auto"/>
        <w:bottom w:val="none" w:sz="0" w:space="0" w:color="auto"/>
        <w:right w:val="none" w:sz="0" w:space="0" w:color="auto"/>
      </w:divBdr>
    </w:div>
    <w:div w:id="1645548045">
      <w:bodyDiv w:val="1"/>
      <w:marLeft w:val="0"/>
      <w:marRight w:val="0"/>
      <w:marTop w:val="0"/>
      <w:marBottom w:val="0"/>
      <w:divBdr>
        <w:top w:val="none" w:sz="0" w:space="0" w:color="auto"/>
        <w:left w:val="none" w:sz="0" w:space="0" w:color="auto"/>
        <w:bottom w:val="none" w:sz="0" w:space="0" w:color="auto"/>
        <w:right w:val="none" w:sz="0" w:space="0" w:color="auto"/>
      </w:divBdr>
    </w:div>
    <w:div w:id="1646660468">
      <w:bodyDiv w:val="1"/>
      <w:marLeft w:val="0"/>
      <w:marRight w:val="0"/>
      <w:marTop w:val="0"/>
      <w:marBottom w:val="0"/>
      <w:divBdr>
        <w:top w:val="none" w:sz="0" w:space="0" w:color="auto"/>
        <w:left w:val="none" w:sz="0" w:space="0" w:color="auto"/>
        <w:bottom w:val="none" w:sz="0" w:space="0" w:color="auto"/>
        <w:right w:val="none" w:sz="0" w:space="0" w:color="auto"/>
      </w:divBdr>
    </w:div>
    <w:div w:id="1646936965">
      <w:bodyDiv w:val="1"/>
      <w:marLeft w:val="0"/>
      <w:marRight w:val="0"/>
      <w:marTop w:val="0"/>
      <w:marBottom w:val="0"/>
      <w:divBdr>
        <w:top w:val="none" w:sz="0" w:space="0" w:color="auto"/>
        <w:left w:val="none" w:sz="0" w:space="0" w:color="auto"/>
        <w:bottom w:val="none" w:sz="0" w:space="0" w:color="auto"/>
        <w:right w:val="none" w:sz="0" w:space="0" w:color="auto"/>
      </w:divBdr>
    </w:div>
    <w:div w:id="1649699339">
      <w:bodyDiv w:val="1"/>
      <w:marLeft w:val="0"/>
      <w:marRight w:val="0"/>
      <w:marTop w:val="0"/>
      <w:marBottom w:val="0"/>
      <w:divBdr>
        <w:top w:val="none" w:sz="0" w:space="0" w:color="auto"/>
        <w:left w:val="none" w:sz="0" w:space="0" w:color="auto"/>
        <w:bottom w:val="none" w:sz="0" w:space="0" w:color="auto"/>
        <w:right w:val="none" w:sz="0" w:space="0" w:color="auto"/>
      </w:divBdr>
    </w:div>
    <w:div w:id="1653371528">
      <w:bodyDiv w:val="1"/>
      <w:marLeft w:val="0"/>
      <w:marRight w:val="0"/>
      <w:marTop w:val="0"/>
      <w:marBottom w:val="0"/>
      <w:divBdr>
        <w:top w:val="none" w:sz="0" w:space="0" w:color="auto"/>
        <w:left w:val="none" w:sz="0" w:space="0" w:color="auto"/>
        <w:bottom w:val="none" w:sz="0" w:space="0" w:color="auto"/>
        <w:right w:val="none" w:sz="0" w:space="0" w:color="auto"/>
      </w:divBdr>
    </w:div>
    <w:div w:id="1654984325">
      <w:bodyDiv w:val="1"/>
      <w:marLeft w:val="0"/>
      <w:marRight w:val="0"/>
      <w:marTop w:val="0"/>
      <w:marBottom w:val="0"/>
      <w:divBdr>
        <w:top w:val="none" w:sz="0" w:space="0" w:color="auto"/>
        <w:left w:val="none" w:sz="0" w:space="0" w:color="auto"/>
        <w:bottom w:val="none" w:sz="0" w:space="0" w:color="auto"/>
        <w:right w:val="none" w:sz="0" w:space="0" w:color="auto"/>
      </w:divBdr>
    </w:div>
    <w:div w:id="1655523525">
      <w:bodyDiv w:val="1"/>
      <w:marLeft w:val="0"/>
      <w:marRight w:val="0"/>
      <w:marTop w:val="0"/>
      <w:marBottom w:val="0"/>
      <w:divBdr>
        <w:top w:val="none" w:sz="0" w:space="0" w:color="auto"/>
        <w:left w:val="none" w:sz="0" w:space="0" w:color="auto"/>
        <w:bottom w:val="none" w:sz="0" w:space="0" w:color="auto"/>
        <w:right w:val="none" w:sz="0" w:space="0" w:color="auto"/>
      </w:divBdr>
    </w:div>
    <w:div w:id="1655647455">
      <w:bodyDiv w:val="1"/>
      <w:marLeft w:val="0"/>
      <w:marRight w:val="0"/>
      <w:marTop w:val="0"/>
      <w:marBottom w:val="0"/>
      <w:divBdr>
        <w:top w:val="none" w:sz="0" w:space="0" w:color="auto"/>
        <w:left w:val="none" w:sz="0" w:space="0" w:color="auto"/>
        <w:bottom w:val="none" w:sz="0" w:space="0" w:color="auto"/>
        <w:right w:val="none" w:sz="0" w:space="0" w:color="auto"/>
      </w:divBdr>
    </w:div>
    <w:div w:id="1656686044">
      <w:bodyDiv w:val="1"/>
      <w:marLeft w:val="0"/>
      <w:marRight w:val="0"/>
      <w:marTop w:val="0"/>
      <w:marBottom w:val="0"/>
      <w:divBdr>
        <w:top w:val="none" w:sz="0" w:space="0" w:color="auto"/>
        <w:left w:val="none" w:sz="0" w:space="0" w:color="auto"/>
        <w:bottom w:val="none" w:sz="0" w:space="0" w:color="auto"/>
        <w:right w:val="none" w:sz="0" w:space="0" w:color="auto"/>
      </w:divBdr>
    </w:div>
    <w:div w:id="1658725080">
      <w:bodyDiv w:val="1"/>
      <w:marLeft w:val="0"/>
      <w:marRight w:val="0"/>
      <w:marTop w:val="0"/>
      <w:marBottom w:val="0"/>
      <w:divBdr>
        <w:top w:val="none" w:sz="0" w:space="0" w:color="auto"/>
        <w:left w:val="none" w:sz="0" w:space="0" w:color="auto"/>
        <w:bottom w:val="none" w:sz="0" w:space="0" w:color="auto"/>
        <w:right w:val="none" w:sz="0" w:space="0" w:color="auto"/>
      </w:divBdr>
    </w:div>
    <w:div w:id="1660227073">
      <w:bodyDiv w:val="1"/>
      <w:marLeft w:val="0"/>
      <w:marRight w:val="0"/>
      <w:marTop w:val="0"/>
      <w:marBottom w:val="0"/>
      <w:divBdr>
        <w:top w:val="none" w:sz="0" w:space="0" w:color="auto"/>
        <w:left w:val="none" w:sz="0" w:space="0" w:color="auto"/>
        <w:bottom w:val="none" w:sz="0" w:space="0" w:color="auto"/>
        <w:right w:val="none" w:sz="0" w:space="0" w:color="auto"/>
      </w:divBdr>
    </w:div>
    <w:div w:id="1661154739">
      <w:bodyDiv w:val="1"/>
      <w:marLeft w:val="0"/>
      <w:marRight w:val="0"/>
      <w:marTop w:val="0"/>
      <w:marBottom w:val="0"/>
      <w:divBdr>
        <w:top w:val="none" w:sz="0" w:space="0" w:color="auto"/>
        <w:left w:val="none" w:sz="0" w:space="0" w:color="auto"/>
        <w:bottom w:val="none" w:sz="0" w:space="0" w:color="auto"/>
        <w:right w:val="none" w:sz="0" w:space="0" w:color="auto"/>
      </w:divBdr>
    </w:div>
    <w:div w:id="1661158134">
      <w:bodyDiv w:val="1"/>
      <w:marLeft w:val="0"/>
      <w:marRight w:val="0"/>
      <w:marTop w:val="0"/>
      <w:marBottom w:val="0"/>
      <w:divBdr>
        <w:top w:val="none" w:sz="0" w:space="0" w:color="auto"/>
        <w:left w:val="none" w:sz="0" w:space="0" w:color="auto"/>
        <w:bottom w:val="none" w:sz="0" w:space="0" w:color="auto"/>
        <w:right w:val="none" w:sz="0" w:space="0" w:color="auto"/>
      </w:divBdr>
    </w:div>
    <w:div w:id="1661538076">
      <w:bodyDiv w:val="1"/>
      <w:marLeft w:val="0"/>
      <w:marRight w:val="0"/>
      <w:marTop w:val="0"/>
      <w:marBottom w:val="0"/>
      <w:divBdr>
        <w:top w:val="none" w:sz="0" w:space="0" w:color="auto"/>
        <w:left w:val="none" w:sz="0" w:space="0" w:color="auto"/>
        <w:bottom w:val="none" w:sz="0" w:space="0" w:color="auto"/>
        <w:right w:val="none" w:sz="0" w:space="0" w:color="auto"/>
      </w:divBdr>
    </w:div>
    <w:div w:id="1663704593">
      <w:bodyDiv w:val="1"/>
      <w:marLeft w:val="0"/>
      <w:marRight w:val="0"/>
      <w:marTop w:val="0"/>
      <w:marBottom w:val="0"/>
      <w:divBdr>
        <w:top w:val="none" w:sz="0" w:space="0" w:color="auto"/>
        <w:left w:val="none" w:sz="0" w:space="0" w:color="auto"/>
        <w:bottom w:val="none" w:sz="0" w:space="0" w:color="auto"/>
        <w:right w:val="none" w:sz="0" w:space="0" w:color="auto"/>
      </w:divBdr>
    </w:div>
    <w:div w:id="1663965820">
      <w:bodyDiv w:val="1"/>
      <w:marLeft w:val="0"/>
      <w:marRight w:val="0"/>
      <w:marTop w:val="0"/>
      <w:marBottom w:val="0"/>
      <w:divBdr>
        <w:top w:val="none" w:sz="0" w:space="0" w:color="auto"/>
        <w:left w:val="none" w:sz="0" w:space="0" w:color="auto"/>
        <w:bottom w:val="none" w:sz="0" w:space="0" w:color="auto"/>
        <w:right w:val="none" w:sz="0" w:space="0" w:color="auto"/>
      </w:divBdr>
    </w:div>
    <w:div w:id="1664701076">
      <w:bodyDiv w:val="1"/>
      <w:marLeft w:val="0"/>
      <w:marRight w:val="0"/>
      <w:marTop w:val="0"/>
      <w:marBottom w:val="0"/>
      <w:divBdr>
        <w:top w:val="none" w:sz="0" w:space="0" w:color="auto"/>
        <w:left w:val="none" w:sz="0" w:space="0" w:color="auto"/>
        <w:bottom w:val="none" w:sz="0" w:space="0" w:color="auto"/>
        <w:right w:val="none" w:sz="0" w:space="0" w:color="auto"/>
      </w:divBdr>
    </w:div>
    <w:div w:id="1665088093">
      <w:bodyDiv w:val="1"/>
      <w:marLeft w:val="0"/>
      <w:marRight w:val="0"/>
      <w:marTop w:val="0"/>
      <w:marBottom w:val="0"/>
      <w:divBdr>
        <w:top w:val="none" w:sz="0" w:space="0" w:color="auto"/>
        <w:left w:val="none" w:sz="0" w:space="0" w:color="auto"/>
        <w:bottom w:val="none" w:sz="0" w:space="0" w:color="auto"/>
        <w:right w:val="none" w:sz="0" w:space="0" w:color="auto"/>
      </w:divBdr>
    </w:div>
    <w:div w:id="1666011437">
      <w:bodyDiv w:val="1"/>
      <w:marLeft w:val="0"/>
      <w:marRight w:val="0"/>
      <w:marTop w:val="0"/>
      <w:marBottom w:val="0"/>
      <w:divBdr>
        <w:top w:val="none" w:sz="0" w:space="0" w:color="auto"/>
        <w:left w:val="none" w:sz="0" w:space="0" w:color="auto"/>
        <w:bottom w:val="none" w:sz="0" w:space="0" w:color="auto"/>
        <w:right w:val="none" w:sz="0" w:space="0" w:color="auto"/>
      </w:divBdr>
    </w:div>
    <w:div w:id="1672559297">
      <w:bodyDiv w:val="1"/>
      <w:marLeft w:val="0"/>
      <w:marRight w:val="0"/>
      <w:marTop w:val="0"/>
      <w:marBottom w:val="0"/>
      <w:divBdr>
        <w:top w:val="none" w:sz="0" w:space="0" w:color="auto"/>
        <w:left w:val="none" w:sz="0" w:space="0" w:color="auto"/>
        <w:bottom w:val="none" w:sz="0" w:space="0" w:color="auto"/>
        <w:right w:val="none" w:sz="0" w:space="0" w:color="auto"/>
      </w:divBdr>
    </w:div>
    <w:div w:id="1673532072">
      <w:bodyDiv w:val="1"/>
      <w:marLeft w:val="0"/>
      <w:marRight w:val="0"/>
      <w:marTop w:val="0"/>
      <w:marBottom w:val="0"/>
      <w:divBdr>
        <w:top w:val="none" w:sz="0" w:space="0" w:color="auto"/>
        <w:left w:val="none" w:sz="0" w:space="0" w:color="auto"/>
        <w:bottom w:val="none" w:sz="0" w:space="0" w:color="auto"/>
        <w:right w:val="none" w:sz="0" w:space="0" w:color="auto"/>
      </w:divBdr>
    </w:div>
    <w:div w:id="1674719168">
      <w:bodyDiv w:val="1"/>
      <w:marLeft w:val="0"/>
      <w:marRight w:val="0"/>
      <w:marTop w:val="0"/>
      <w:marBottom w:val="0"/>
      <w:divBdr>
        <w:top w:val="none" w:sz="0" w:space="0" w:color="auto"/>
        <w:left w:val="none" w:sz="0" w:space="0" w:color="auto"/>
        <w:bottom w:val="none" w:sz="0" w:space="0" w:color="auto"/>
        <w:right w:val="none" w:sz="0" w:space="0" w:color="auto"/>
      </w:divBdr>
    </w:div>
    <w:div w:id="1674794402">
      <w:bodyDiv w:val="1"/>
      <w:marLeft w:val="0"/>
      <w:marRight w:val="0"/>
      <w:marTop w:val="0"/>
      <w:marBottom w:val="0"/>
      <w:divBdr>
        <w:top w:val="none" w:sz="0" w:space="0" w:color="auto"/>
        <w:left w:val="none" w:sz="0" w:space="0" w:color="auto"/>
        <w:bottom w:val="none" w:sz="0" w:space="0" w:color="auto"/>
        <w:right w:val="none" w:sz="0" w:space="0" w:color="auto"/>
      </w:divBdr>
    </w:div>
    <w:div w:id="1674988756">
      <w:bodyDiv w:val="1"/>
      <w:marLeft w:val="0"/>
      <w:marRight w:val="0"/>
      <w:marTop w:val="0"/>
      <w:marBottom w:val="0"/>
      <w:divBdr>
        <w:top w:val="none" w:sz="0" w:space="0" w:color="auto"/>
        <w:left w:val="none" w:sz="0" w:space="0" w:color="auto"/>
        <w:bottom w:val="none" w:sz="0" w:space="0" w:color="auto"/>
        <w:right w:val="none" w:sz="0" w:space="0" w:color="auto"/>
      </w:divBdr>
    </w:div>
    <w:div w:id="1675110814">
      <w:bodyDiv w:val="1"/>
      <w:marLeft w:val="0"/>
      <w:marRight w:val="0"/>
      <w:marTop w:val="0"/>
      <w:marBottom w:val="0"/>
      <w:divBdr>
        <w:top w:val="none" w:sz="0" w:space="0" w:color="auto"/>
        <w:left w:val="none" w:sz="0" w:space="0" w:color="auto"/>
        <w:bottom w:val="none" w:sz="0" w:space="0" w:color="auto"/>
        <w:right w:val="none" w:sz="0" w:space="0" w:color="auto"/>
      </w:divBdr>
    </w:div>
    <w:div w:id="1677998386">
      <w:bodyDiv w:val="1"/>
      <w:marLeft w:val="0"/>
      <w:marRight w:val="0"/>
      <w:marTop w:val="0"/>
      <w:marBottom w:val="0"/>
      <w:divBdr>
        <w:top w:val="none" w:sz="0" w:space="0" w:color="auto"/>
        <w:left w:val="none" w:sz="0" w:space="0" w:color="auto"/>
        <w:bottom w:val="none" w:sz="0" w:space="0" w:color="auto"/>
        <w:right w:val="none" w:sz="0" w:space="0" w:color="auto"/>
      </w:divBdr>
    </w:div>
    <w:div w:id="1678725266">
      <w:bodyDiv w:val="1"/>
      <w:marLeft w:val="0"/>
      <w:marRight w:val="0"/>
      <w:marTop w:val="0"/>
      <w:marBottom w:val="0"/>
      <w:divBdr>
        <w:top w:val="none" w:sz="0" w:space="0" w:color="auto"/>
        <w:left w:val="none" w:sz="0" w:space="0" w:color="auto"/>
        <w:bottom w:val="none" w:sz="0" w:space="0" w:color="auto"/>
        <w:right w:val="none" w:sz="0" w:space="0" w:color="auto"/>
      </w:divBdr>
    </w:div>
    <w:div w:id="1679581160">
      <w:bodyDiv w:val="1"/>
      <w:marLeft w:val="0"/>
      <w:marRight w:val="0"/>
      <w:marTop w:val="0"/>
      <w:marBottom w:val="0"/>
      <w:divBdr>
        <w:top w:val="none" w:sz="0" w:space="0" w:color="auto"/>
        <w:left w:val="none" w:sz="0" w:space="0" w:color="auto"/>
        <w:bottom w:val="none" w:sz="0" w:space="0" w:color="auto"/>
        <w:right w:val="none" w:sz="0" w:space="0" w:color="auto"/>
      </w:divBdr>
    </w:div>
    <w:div w:id="1680235002">
      <w:bodyDiv w:val="1"/>
      <w:marLeft w:val="0"/>
      <w:marRight w:val="0"/>
      <w:marTop w:val="0"/>
      <w:marBottom w:val="0"/>
      <w:divBdr>
        <w:top w:val="none" w:sz="0" w:space="0" w:color="auto"/>
        <w:left w:val="none" w:sz="0" w:space="0" w:color="auto"/>
        <w:bottom w:val="none" w:sz="0" w:space="0" w:color="auto"/>
        <w:right w:val="none" w:sz="0" w:space="0" w:color="auto"/>
      </w:divBdr>
    </w:div>
    <w:div w:id="1683314755">
      <w:bodyDiv w:val="1"/>
      <w:marLeft w:val="0"/>
      <w:marRight w:val="0"/>
      <w:marTop w:val="0"/>
      <w:marBottom w:val="0"/>
      <w:divBdr>
        <w:top w:val="none" w:sz="0" w:space="0" w:color="auto"/>
        <w:left w:val="none" w:sz="0" w:space="0" w:color="auto"/>
        <w:bottom w:val="none" w:sz="0" w:space="0" w:color="auto"/>
        <w:right w:val="none" w:sz="0" w:space="0" w:color="auto"/>
      </w:divBdr>
    </w:div>
    <w:div w:id="1683512392">
      <w:bodyDiv w:val="1"/>
      <w:marLeft w:val="0"/>
      <w:marRight w:val="0"/>
      <w:marTop w:val="0"/>
      <w:marBottom w:val="0"/>
      <w:divBdr>
        <w:top w:val="none" w:sz="0" w:space="0" w:color="auto"/>
        <w:left w:val="none" w:sz="0" w:space="0" w:color="auto"/>
        <w:bottom w:val="none" w:sz="0" w:space="0" w:color="auto"/>
        <w:right w:val="none" w:sz="0" w:space="0" w:color="auto"/>
      </w:divBdr>
    </w:div>
    <w:div w:id="1687712159">
      <w:bodyDiv w:val="1"/>
      <w:marLeft w:val="0"/>
      <w:marRight w:val="0"/>
      <w:marTop w:val="0"/>
      <w:marBottom w:val="0"/>
      <w:divBdr>
        <w:top w:val="none" w:sz="0" w:space="0" w:color="auto"/>
        <w:left w:val="none" w:sz="0" w:space="0" w:color="auto"/>
        <w:bottom w:val="none" w:sz="0" w:space="0" w:color="auto"/>
        <w:right w:val="none" w:sz="0" w:space="0" w:color="auto"/>
      </w:divBdr>
    </w:div>
    <w:div w:id="1687752466">
      <w:bodyDiv w:val="1"/>
      <w:marLeft w:val="0"/>
      <w:marRight w:val="0"/>
      <w:marTop w:val="0"/>
      <w:marBottom w:val="0"/>
      <w:divBdr>
        <w:top w:val="none" w:sz="0" w:space="0" w:color="auto"/>
        <w:left w:val="none" w:sz="0" w:space="0" w:color="auto"/>
        <w:bottom w:val="none" w:sz="0" w:space="0" w:color="auto"/>
        <w:right w:val="none" w:sz="0" w:space="0" w:color="auto"/>
      </w:divBdr>
    </w:div>
    <w:div w:id="1688868487">
      <w:bodyDiv w:val="1"/>
      <w:marLeft w:val="0"/>
      <w:marRight w:val="0"/>
      <w:marTop w:val="0"/>
      <w:marBottom w:val="0"/>
      <w:divBdr>
        <w:top w:val="none" w:sz="0" w:space="0" w:color="auto"/>
        <w:left w:val="none" w:sz="0" w:space="0" w:color="auto"/>
        <w:bottom w:val="none" w:sz="0" w:space="0" w:color="auto"/>
        <w:right w:val="none" w:sz="0" w:space="0" w:color="auto"/>
      </w:divBdr>
    </w:div>
    <w:div w:id="1694649891">
      <w:bodyDiv w:val="1"/>
      <w:marLeft w:val="0"/>
      <w:marRight w:val="0"/>
      <w:marTop w:val="0"/>
      <w:marBottom w:val="0"/>
      <w:divBdr>
        <w:top w:val="none" w:sz="0" w:space="0" w:color="auto"/>
        <w:left w:val="none" w:sz="0" w:space="0" w:color="auto"/>
        <w:bottom w:val="none" w:sz="0" w:space="0" w:color="auto"/>
        <w:right w:val="none" w:sz="0" w:space="0" w:color="auto"/>
      </w:divBdr>
    </w:div>
    <w:div w:id="1695037760">
      <w:bodyDiv w:val="1"/>
      <w:marLeft w:val="0"/>
      <w:marRight w:val="0"/>
      <w:marTop w:val="0"/>
      <w:marBottom w:val="0"/>
      <w:divBdr>
        <w:top w:val="none" w:sz="0" w:space="0" w:color="auto"/>
        <w:left w:val="none" w:sz="0" w:space="0" w:color="auto"/>
        <w:bottom w:val="none" w:sz="0" w:space="0" w:color="auto"/>
        <w:right w:val="none" w:sz="0" w:space="0" w:color="auto"/>
      </w:divBdr>
    </w:div>
    <w:div w:id="1695618948">
      <w:bodyDiv w:val="1"/>
      <w:marLeft w:val="0"/>
      <w:marRight w:val="0"/>
      <w:marTop w:val="0"/>
      <w:marBottom w:val="0"/>
      <w:divBdr>
        <w:top w:val="none" w:sz="0" w:space="0" w:color="auto"/>
        <w:left w:val="none" w:sz="0" w:space="0" w:color="auto"/>
        <w:bottom w:val="none" w:sz="0" w:space="0" w:color="auto"/>
        <w:right w:val="none" w:sz="0" w:space="0" w:color="auto"/>
      </w:divBdr>
    </w:div>
    <w:div w:id="1696541922">
      <w:bodyDiv w:val="1"/>
      <w:marLeft w:val="0"/>
      <w:marRight w:val="0"/>
      <w:marTop w:val="0"/>
      <w:marBottom w:val="0"/>
      <w:divBdr>
        <w:top w:val="none" w:sz="0" w:space="0" w:color="auto"/>
        <w:left w:val="none" w:sz="0" w:space="0" w:color="auto"/>
        <w:bottom w:val="none" w:sz="0" w:space="0" w:color="auto"/>
        <w:right w:val="none" w:sz="0" w:space="0" w:color="auto"/>
      </w:divBdr>
    </w:div>
    <w:div w:id="1696810566">
      <w:bodyDiv w:val="1"/>
      <w:marLeft w:val="0"/>
      <w:marRight w:val="0"/>
      <w:marTop w:val="0"/>
      <w:marBottom w:val="0"/>
      <w:divBdr>
        <w:top w:val="none" w:sz="0" w:space="0" w:color="auto"/>
        <w:left w:val="none" w:sz="0" w:space="0" w:color="auto"/>
        <w:bottom w:val="none" w:sz="0" w:space="0" w:color="auto"/>
        <w:right w:val="none" w:sz="0" w:space="0" w:color="auto"/>
      </w:divBdr>
    </w:div>
    <w:div w:id="1697658223">
      <w:bodyDiv w:val="1"/>
      <w:marLeft w:val="0"/>
      <w:marRight w:val="0"/>
      <w:marTop w:val="0"/>
      <w:marBottom w:val="0"/>
      <w:divBdr>
        <w:top w:val="none" w:sz="0" w:space="0" w:color="auto"/>
        <w:left w:val="none" w:sz="0" w:space="0" w:color="auto"/>
        <w:bottom w:val="none" w:sz="0" w:space="0" w:color="auto"/>
        <w:right w:val="none" w:sz="0" w:space="0" w:color="auto"/>
      </w:divBdr>
    </w:div>
    <w:div w:id="1697777023">
      <w:bodyDiv w:val="1"/>
      <w:marLeft w:val="0"/>
      <w:marRight w:val="0"/>
      <w:marTop w:val="0"/>
      <w:marBottom w:val="0"/>
      <w:divBdr>
        <w:top w:val="none" w:sz="0" w:space="0" w:color="auto"/>
        <w:left w:val="none" w:sz="0" w:space="0" w:color="auto"/>
        <w:bottom w:val="none" w:sz="0" w:space="0" w:color="auto"/>
        <w:right w:val="none" w:sz="0" w:space="0" w:color="auto"/>
      </w:divBdr>
    </w:div>
    <w:div w:id="1697921006">
      <w:bodyDiv w:val="1"/>
      <w:marLeft w:val="0"/>
      <w:marRight w:val="0"/>
      <w:marTop w:val="0"/>
      <w:marBottom w:val="0"/>
      <w:divBdr>
        <w:top w:val="none" w:sz="0" w:space="0" w:color="auto"/>
        <w:left w:val="none" w:sz="0" w:space="0" w:color="auto"/>
        <w:bottom w:val="none" w:sz="0" w:space="0" w:color="auto"/>
        <w:right w:val="none" w:sz="0" w:space="0" w:color="auto"/>
      </w:divBdr>
    </w:div>
    <w:div w:id="1700279723">
      <w:bodyDiv w:val="1"/>
      <w:marLeft w:val="0"/>
      <w:marRight w:val="0"/>
      <w:marTop w:val="0"/>
      <w:marBottom w:val="0"/>
      <w:divBdr>
        <w:top w:val="none" w:sz="0" w:space="0" w:color="auto"/>
        <w:left w:val="none" w:sz="0" w:space="0" w:color="auto"/>
        <w:bottom w:val="none" w:sz="0" w:space="0" w:color="auto"/>
        <w:right w:val="none" w:sz="0" w:space="0" w:color="auto"/>
      </w:divBdr>
    </w:div>
    <w:div w:id="1701394482">
      <w:bodyDiv w:val="1"/>
      <w:marLeft w:val="0"/>
      <w:marRight w:val="0"/>
      <w:marTop w:val="0"/>
      <w:marBottom w:val="0"/>
      <w:divBdr>
        <w:top w:val="none" w:sz="0" w:space="0" w:color="auto"/>
        <w:left w:val="none" w:sz="0" w:space="0" w:color="auto"/>
        <w:bottom w:val="none" w:sz="0" w:space="0" w:color="auto"/>
        <w:right w:val="none" w:sz="0" w:space="0" w:color="auto"/>
      </w:divBdr>
    </w:div>
    <w:div w:id="1703240281">
      <w:bodyDiv w:val="1"/>
      <w:marLeft w:val="0"/>
      <w:marRight w:val="0"/>
      <w:marTop w:val="0"/>
      <w:marBottom w:val="0"/>
      <w:divBdr>
        <w:top w:val="none" w:sz="0" w:space="0" w:color="auto"/>
        <w:left w:val="none" w:sz="0" w:space="0" w:color="auto"/>
        <w:bottom w:val="none" w:sz="0" w:space="0" w:color="auto"/>
        <w:right w:val="none" w:sz="0" w:space="0" w:color="auto"/>
      </w:divBdr>
    </w:div>
    <w:div w:id="1704014455">
      <w:bodyDiv w:val="1"/>
      <w:marLeft w:val="0"/>
      <w:marRight w:val="0"/>
      <w:marTop w:val="0"/>
      <w:marBottom w:val="0"/>
      <w:divBdr>
        <w:top w:val="none" w:sz="0" w:space="0" w:color="auto"/>
        <w:left w:val="none" w:sz="0" w:space="0" w:color="auto"/>
        <w:bottom w:val="none" w:sz="0" w:space="0" w:color="auto"/>
        <w:right w:val="none" w:sz="0" w:space="0" w:color="auto"/>
      </w:divBdr>
    </w:div>
    <w:div w:id="1704091055">
      <w:bodyDiv w:val="1"/>
      <w:marLeft w:val="0"/>
      <w:marRight w:val="0"/>
      <w:marTop w:val="0"/>
      <w:marBottom w:val="0"/>
      <w:divBdr>
        <w:top w:val="none" w:sz="0" w:space="0" w:color="auto"/>
        <w:left w:val="none" w:sz="0" w:space="0" w:color="auto"/>
        <w:bottom w:val="none" w:sz="0" w:space="0" w:color="auto"/>
        <w:right w:val="none" w:sz="0" w:space="0" w:color="auto"/>
      </w:divBdr>
    </w:div>
    <w:div w:id="1705641049">
      <w:bodyDiv w:val="1"/>
      <w:marLeft w:val="0"/>
      <w:marRight w:val="0"/>
      <w:marTop w:val="0"/>
      <w:marBottom w:val="0"/>
      <w:divBdr>
        <w:top w:val="none" w:sz="0" w:space="0" w:color="auto"/>
        <w:left w:val="none" w:sz="0" w:space="0" w:color="auto"/>
        <w:bottom w:val="none" w:sz="0" w:space="0" w:color="auto"/>
        <w:right w:val="none" w:sz="0" w:space="0" w:color="auto"/>
      </w:divBdr>
    </w:div>
    <w:div w:id="1706558956">
      <w:bodyDiv w:val="1"/>
      <w:marLeft w:val="0"/>
      <w:marRight w:val="0"/>
      <w:marTop w:val="0"/>
      <w:marBottom w:val="0"/>
      <w:divBdr>
        <w:top w:val="none" w:sz="0" w:space="0" w:color="auto"/>
        <w:left w:val="none" w:sz="0" w:space="0" w:color="auto"/>
        <w:bottom w:val="none" w:sz="0" w:space="0" w:color="auto"/>
        <w:right w:val="none" w:sz="0" w:space="0" w:color="auto"/>
      </w:divBdr>
    </w:div>
    <w:div w:id="1706641814">
      <w:bodyDiv w:val="1"/>
      <w:marLeft w:val="0"/>
      <w:marRight w:val="0"/>
      <w:marTop w:val="0"/>
      <w:marBottom w:val="0"/>
      <w:divBdr>
        <w:top w:val="none" w:sz="0" w:space="0" w:color="auto"/>
        <w:left w:val="none" w:sz="0" w:space="0" w:color="auto"/>
        <w:bottom w:val="none" w:sz="0" w:space="0" w:color="auto"/>
        <w:right w:val="none" w:sz="0" w:space="0" w:color="auto"/>
      </w:divBdr>
    </w:div>
    <w:div w:id="1712461950">
      <w:bodyDiv w:val="1"/>
      <w:marLeft w:val="0"/>
      <w:marRight w:val="0"/>
      <w:marTop w:val="0"/>
      <w:marBottom w:val="0"/>
      <w:divBdr>
        <w:top w:val="none" w:sz="0" w:space="0" w:color="auto"/>
        <w:left w:val="none" w:sz="0" w:space="0" w:color="auto"/>
        <w:bottom w:val="none" w:sz="0" w:space="0" w:color="auto"/>
        <w:right w:val="none" w:sz="0" w:space="0" w:color="auto"/>
      </w:divBdr>
    </w:div>
    <w:div w:id="1713073110">
      <w:bodyDiv w:val="1"/>
      <w:marLeft w:val="0"/>
      <w:marRight w:val="0"/>
      <w:marTop w:val="0"/>
      <w:marBottom w:val="0"/>
      <w:divBdr>
        <w:top w:val="none" w:sz="0" w:space="0" w:color="auto"/>
        <w:left w:val="none" w:sz="0" w:space="0" w:color="auto"/>
        <w:bottom w:val="none" w:sz="0" w:space="0" w:color="auto"/>
        <w:right w:val="none" w:sz="0" w:space="0" w:color="auto"/>
      </w:divBdr>
    </w:div>
    <w:div w:id="1713142611">
      <w:bodyDiv w:val="1"/>
      <w:marLeft w:val="0"/>
      <w:marRight w:val="0"/>
      <w:marTop w:val="0"/>
      <w:marBottom w:val="0"/>
      <w:divBdr>
        <w:top w:val="none" w:sz="0" w:space="0" w:color="auto"/>
        <w:left w:val="none" w:sz="0" w:space="0" w:color="auto"/>
        <w:bottom w:val="none" w:sz="0" w:space="0" w:color="auto"/>
        <w:right w:val="none" w:sz="0" w:space="0" w:color="auto"/>
      </w:divBdr>
    </w:div>
    <w:div w:id="1715108336">
      <w:bodyDiv w:val="1"/>
      <w:marLeft w:val="0"/>
      <w:marRight w:val="0"/>
      <w:marTop w:val="0"/>
      <w:marBottom w:val="0"/>
      <w:divBdr>
        <w:top w:val="none" w:sz="0" w:space="0" w:color="auto"/>
        <w:left w:val="none" w:sz="0" w:space="0" w:color="auto"/>
        <w:bottom w:val="none" w:sz="0" w:space="0" w:color="auto"/>
        <w:right w:val="none" w:sz="0" w:space="0" w:color="auto"/>
      </w:divBdr>
      <w:divsChild>
        <w:div w:id="289894987">
          <w:marLeft w:val="0"/>
          <w:marRight w:val="0"/>
          <w:marTop w:val="0"/>
          <w:marBottom w:val="0"/>
          <w:divBdr>
            <w:top w:val="none" w:sz="0" w:space="0" w:color="auto"/>
            <w:left w:val="none" w:sz="0" w:space="0" w:color="auto"/>
            <w:bottom w:val="none" w:sz="0" w:space="0" w:color="auto"/>
            <w:right w:val="none" w:sz="0" w:space="0" w:color="auto"/>
          </w:divBdr>
        </w:div>
        <w:div w:id="958754660">
          <w:marLeft w:val="0"/>
          <w:marRight w:val="0"/>
          <w:marTop w:val="0"/>
          <w:marBottom w:val="0"/>
          <w:divBdr>
            <w:top w:val="none" w:sz="0" w:space="0" w:color="auto"/>
            <w:left w:val="none" w:sz="0" w:space="0" w:color="auto"/>
            <w:bottom w:val="none" w:sz="0" w:space="0" w:color="auto"/>
            <w:right w:val="none" w:sz="0" w:space="0" w:color="auto"/>
          </w:divBdr>
        </w:div>
        <w:div w:id="1039404183">
          <w:marLeft w:val="0"/>
          <w:marRight w:val="0"/>
          <w:marTop w:val="0"/>
          <w:marBottom w:val="0"/>
          <w:divBdr>
            <w:top w:val="none" w:sz="0" w:space="0" w:color="auto"/>
            <w:left w:val="none" w:sz="0" w:space="0" w:color="auto"/>
            <w:bottom w:val="none" w:sz="0" w:space="0" w:color="auto"/>
            <w:right w:val="none" w:sz="0" w:space="0" w:color="auto"/>
          </w:divBdr>
        </w:div>
        <w:div w:id="1248534031">
          <w:marLeft w:val="0"/>
          <w:marRight w:val="0"/>
          <w:marTop w:val="0"/>
          <w:marBottom w:val="0"/>
          <w:divBdr>
            <w:top w:val="none" w:sz="0" w:space="0" w:color="auto"/>
            <w:left w:val="none" w:sz="0" w:space="0" w:color="auto"/>
            <w:bottom w:val="none" w:sz="0" w:space="0" w:color="auto"/>
            <w:right w:val="none" w:sz="0" w:space="0" w:color="auto"/>
          </w:divBdr>
        </w:div>
      </w:divsChild>
    </w:div>
    <w:div w:id="1715765064">
      <w:bodyDiv w:val="1"/>
      <w:marLeft w:val="0"/>
      <w:marRight w:val="0"/>
      <w:marTop w:val="0"/>
      <w:marBottom w:val="0"/>
      <w:divBdr>
        <w:top w:val="none" w:sz="0" w:space="0" w:color="auto"/>
        <w:left w:val="none" w:sz="0" w:space="0" w:color="auto"/>
        <w:bottom w:val="none" w:sz="0" w:space="0" w:color="auto"/>
        <w:right w:val="none" w:sz="0" w:space="0" w:color="auto"/>
      </w:divBdr>
    </w:div>
    <w:div w:id="1716002079">
      <w:bodyDiv w:val="1"/>
      <w:marLeft w:val="0"/>
      <w:marRight w:val="0"/>
      <w:marTop w:val="0"/>
      <w:marBottom w:val="0"/>
      <w:divBdr>
        <w:top w:val="none" w:sz="0" w:space="0" w:color="auto"/>
        <w:left w:val="none" w:sz="0" w:space="0" w:color="auto"/>
        <w:bottom w:val="none" w:sz="0" w:space="0" w:color="auto"/>
        <w:right w:val="none" w:sz="0" w:space="0" w:color="auto"/>
      </w:divBdr>
    </w:div>
    <w:div w:id="1716420098">
      <w:bodyDiv w:val="1"/>
      <w:marLeft w:val="0"/>
      <w:marRight w:val="0"/>
      <w:marTop w:val="0"/>
      <w:marBottom w:val="0"/>
      <w:divBdr>
        <w:top w:val="none" w:sz="0" w:space="0" w:color="auto"/>
        <w:left w:val="none" w:sz="0" w:space="0" w:color="auto"/>
        <w:bottom w:val="none" w:sz="0" w:space="0" w:color="auto"/>
        <w:right w:val="none" w:sz="0" w:space="0" w:color="auto"/>
      </w:divBdr>
    </w:div>
    <w:div w:id="1716664185">
      <w:bodyDiv w:val="1"/>
      <w:marLeft w:val="0"/>
      <w:marRight w:val="0"/>
      <w:marTop w:val="0"/>
      <w:marBottom w:val="0"/>
      <w:divBdr>
        <w:top w:val="none" w:sz="0" w:space="0" w:color="auto"/>
        <w:left w:val="none" w:sz="0" w:space="0" w:color="auto"/>
        <w:bottom w:val="none" w:sz="0" w:space="0" w:color="auto"/>
        <w:right w:val="none" w:sz="0" w:space="0" w:color="auto"/>
      </w:divBdr>
    </w:div>
    <w:div w:id="1720788796">
      <w:bodyDiv w:val="1"/>
      <w:marLeft w:val="0"/>
      <w:marRight w:val="0"/>
      <w:marTop w:val="0"/>
      <w:marBottom w:val="0"/>
      <w:divBdr>
        <w:top w:val="none" w:sz="0" w:space="0" w:color="auto"/>
        <w:left w:val="none" w:sz="0" w:space="0" w:color="auto"/>
        <w:bottom w:val="none" w:sz="0" w:space="0" w:color="auto"/>
        <w:right w:val="none" w:sz="0" w:space="0" w:color="auto"/>
      </w:divBdr>
    </w:div>
    <w:div w:id="1721589890">
      <w:bodyDiv w:val="1"/>
      <w:marLeft w:val="0"/>
      <w:marRight w:val="0"/>
      <w:marTop w:val="0"/>
      <w:marBottom w:val="0"/>
      <w:divBdr>
        <w:top w:val="none" w:sz="0" w:space="0" w:color="auto"/>
        <w:left w:val="none" w:sz="0" w:space="0" w:color="auto"/>
        <w:bottom w:val="none" w:sz="0" w:space="0" w:color="auto"/>
        <w:right w:val="none" w:sz="0" w:space="0" w:color="auto"/>
      </w:divBdr>
    </w:div>
    <w:div w:id="1724131951">
      <w:bodyDiv w:val="1"/>
      <w:marLeft w:val="0"/>
      <w:marRight w:val="0"/>
      <w:marTop w:val="0"/>
      <w:marBottom w:val="0"/>
      <w:divBdr>
        <w:top w:val="none" w:sz="0" w:space="0" w:color="auto"/>
        <w:left w:val="none" w:sz="0" w:space="0" w:color="auto"/>
        <w:bottom w:val="none" w:sz="0" w:space="0" w:color="auto"/>
        <w:right w:val="none" w:sz="0" w:space="0" w:color="auto"/>
      </w:divBdr>
    </w:div>
    <w:div w:id="1725714758">
      <w:bodyDiv w:val="1"/>
      <w:marLeft w:val="0"/>
      <w:marRight w:val="0"/>
      <w:marTop w:val="0"/>
      <w:marBottom w:val="0"/>
      <w:divBdr>
        <w:top w:val="none" w:sz="0" w:space="0" w:color="auto"/>
        <w:left w:val="none" w:sz="0" w:space="0" w:color="auto"/>
        <w:bottom w:val="none" w:sz="0" w:space="0" w:color="auto"/>
        <w:right w:val="none" w:sz="0" w:space="0" w:color="auto"/>
      </w:divBdr>
    </w:div>
    <w:div w:id="1726103599">
      <w:bodyDiv w:val="1"/>
      <w:marLeft w:val="0"/>
      <w:marRight w:val="0"/>
      <w:marTop w:val="0"/>
      <w:marBottom w:val="0"/>
      <w:divBdr>
        <w:top w:val="none" w:sz="0" w:space="0" w:color="auto"/>
        <w:left w:val="none" w:sz="0" w:space="0" w:color="auto"/>
        <w:bottom w:val="none" w:sz="0" w:space="0" w:color="auto"/>
        <w:right w:val="none" w:sz="0" w:space="0" w:color="auto"/>
      </w:divBdr>
    </w:div>
    <w:div w:id="1726296186">
      <w:bodyDiv w:val="1"/>
      <w:marLeft w:val="0"/>
      <w:marRight w:val="0"/>
      <w:marTop w:val="0"/>
      <w:marBottom w:val="0"/>
      <w:divBdr>
        <w:top w:val="none" w:sz="0" w:space="0" w:color="auto"/>
        <w:left w:val="none" w:sz="0" w:space="0" w:color="auto"/>
        <w:bottom w:val="none" w:sz="0" w:space="0" w:color="auto"/>
        <w:right w:val="none" w:sz="0" w:space="0" w:color="auto"/>
      </w:divBdr>
    </w:div>
    <w:div w:id="1726760470">
      <w:bodyDiv w:val="1"/>
      <w:marLeft w:val="0"/>
      <w:marRight w:val="0"/>
      <w:marTop w:val="0"/>
      <w:marBottom w:val="0"/>
      <w:divBdr>
        <w:top w:val="none" w:sz="0" w:space="0" w:color="auto"/>
        <w:left w:val="none" w:sz="0" w:space="0" w:color="auto"/>
        <w:bottom w:val="none" w:sz="0" w:space="0" w:color="auto"/>
        <w:right w:val="none" w:sz="0" w:space="0" w:color="auto"/>
      </w:divBdr>
    </w:div>
    <w:div w:id="1728987365">
      <w:bodyDiv w:val="1"/>
      <w:marLeft w:val="0"/>
      <w:marRight w:val="0"/>
      <w:marTop w:val="0"/>
      <w:marBottom w:val="0"/>
      <w:divBdr>
        <w:top w:val="none" w:sz="0" w:space="0" w:color="auto"/>
        <w:left w:val="none" w:sz="0" w:space="0" w:color="auto"/>
        <w:bottom w:val="none" w:sz="0" w:space="0" w:color="auto"/>
        <w:right w:val="none" w:sz="0" w:space="0" w:color="auto"/>
      </w:divBdr>
    </w:div>
    <w:div w:id="1729914146">
      <w:bodyDiv w:val="1"/>
      <w:marLeft w:val="0"/>
      <w:marRight w:val="0"/>
      <w:marTop w:val="0"/>
      <w:marBottom w:val="0"/>
      <w:divBdr>
        <w:top w:val="none" w:sz="0" w:space="0" w:color="auto"/>
        <w:left w:val="none" w:sz="0" w:space="0" w:color="auto"/>
        <w:bottom w:val="none" w:sz="0" w:space="0" w:color="auto"/>
        <w:right w:val="none" w:sz="0" w:space="0" w:color="auto"/>
      </w:divBdr>
    </w:div>
    <w:div w:id="1730379402">
      <w:bodyDiv w:val="1"/>
      <w:marLeft w:val="0"/>
      <w:marRight w:val="0"/>
      <w:marTop w:val="0"/>
      <w:marBottom w:val="0"/>
      <w:divBdr>
        <w:top w:val="none" w:sz="0" w:space="0" w:color="auto"/>
        <w:left w:val="none" w:sz="0" w:space="0" w:color="auto"/>
        <w:bottom w:val="none" w:sz="0" w:space="0" w:color="auto"/>
        <w:right w:val="none" w:sz="0" w:space="0" w:color="auto"/>
      </w:divBdr>
    </w:div>
    <w:div w:id="1733695458">
      <w:bodyDiv w:val="1"/>
      <w:marLeft w:val="0"/>
      <w:marRight w:val="0"/>
      <w:marTop w:val="0"/>
      <w:marBottom w:val="0"/>
      <w:divBdr>
        <w:top w:val="none" w:sz="0" w:space="0" w:color="auto"/>
        <w:left w:val="none" w:sz="0" w:space="0" w:color="auto"/>
        <w:bottom w:val="none" w:sz="0" w:space="0" w:color="auto"/>
        <w:right w:val="none" w:sz="0" w:space="0" w:color="auto"/>
      </w:divBdr>
    </w:div>
    <w:div w:id="1735274875">
      <w:bodyDiv w:val="1"/>
      <w:marLeft w:val="0"/>
      <w:marRight w:val="0"/>
      <w:marTop w:val="0"/>
      <w:marBottom w:val="0"/>
      <w:divBdr>
        <w:top w:val="none" w:sz="0" w:space="0" w:color="auto"/>
        <w:left w:val="none" w:sz="0" w:space="0" w:color="auto"/>
        <w:bottom w:val="none" w:sz="0" w:space="0" w:color="auto"/>
        <w:right w:val="none" w:sz="0" w:space="0" w:color="auto"/>
      </w:divBdr>
    </w:div>
    <w:div w:id="1735663892">
      <w:bodyDiv w:val="1"/>
      <w:marLeft w:val="0"/>
      <w:marRight w:val="0"/>
      <w:marTop w:val="0"/>
      <w:marBottom w:val="0"/>
      <w:divBdr>
        <w:top w:val="none" w:sz="0" w:space="0" w:color="auto"/>
        <w:left w:val="none" w:sz="0" w:space="0" w:color="auto"/>
        <w:bottom w:val="none" w:sz="0" w:space="0" w:color="auto"/>
        <w:right w:val="none" w:sz="0" w:space="0" w:color="auto"/>
      </w:divBdr>
    </w:div>
    <w:div w:id="1736466943">
      <w:bodyDiv w:val="1"/>
      <w:marLeft w:val="0"/>
      <w:marRight w:val="0"/>
      <w:marTop w:val="0"/>
      <w:marBottom w:val="0"/>
      <w:divBdr>
        <w:top w:val="none" w:sz="0" w:space="0" w:color="auto"/>
        <w:left w:val="none" w:sz="0" w:space="0" w:color="auto"/>
        <w:bottom w:val="none" w:sz="0" w:space="0" w:color="auto"/>
        <w:right w:val="none" w:sz="0" w:space="0" w:color="auto"/>
      </w:divBdr>
    </w:div>
    <w:div w:id="1738479338">
      <w:bodyDiv w:val="1"/>
      <w:marLeft w:val="0"/>
      <w:marRight w:val="0"/>
      <w:marTop w:val="0"/>
      <w:marBottom w:val="0"/>
      <w:divBdr>
        <w:top w:val="none" w:sz="0" w:space="0" w:color="auto"/>
        <w:left w:val="none" w:sz="0" w:space="0" w:color="auto"/>
        <w:bottom w:val="none" w:sz="0" w:space="0" w:color="auto"/>
        <w:right w:val="none" w:sz="0" w:space="0" w:color="auto"/>
      </w:divBdr>
    </w:div>
    <w:div w:id="1738744161">
      <w:bodyDiv w:val="1"/>
      <w:marLeft w:val="0"/>
      <w:marRight w:val="0"/>
      <w:marTop w:val="0"/>
      <w:marBottom w:val="0"/>
      <w:divBdr>
        <w:top w:val="none" w:sz="0" w:space="0" w:color="auto"/>
        <w:left w:val="none" w:sz="0" w:space="0" w:color="auto"/>
        <w:bottom w:val="none" w:sz="0" w:space="0" w:color="auto"/>
        <w:right w:val="none" w:sz="0" w:space="0" w:color="auto"/>
      </w:divBdr>
    </w:div>
    <w:div w:id="1738866849">
      <w:bodyDiv w:val="1"/>
      <w:marLeft w:val="0"/>
      <w:marRight w:val="0"/>
      <w:marTop w:val="0"/>
      <w:marBottom w:val="0"/>
      <w:divBdr>
        <w:top w:val="none" w:sz="0" w:space="0" w:color="auto"/>
        <w:left w:val="none" w:sz="0" w:space="0" w:color="auto"/>
        <w:bottom w:val="none" w:sz="0" w:space="0" w:color="auto"/>
        <w:right w:val="none" w:sz="0" w:space="0" w:color="auto"/>
      </w:divBdr>
    </w:div>
    <w:div w:id="1739591942">
      <w:bodyDiv w:val="1"/>
      <w:marLeft w:val="0"/>
      <w:marRight w:val="0"/>
      <w:marTop w:val="0"/>
      <w:marBottom w:val="0"/>
      <w:divBdr>
        <w:top w:val="none" w:sz="0" w:space="0" w:color="auto"/>
        <w:left w:val="none" w:sz="0" w:space="0" w:color="auto"/>
        <w:bottom w:val="none" w:sz="0" w:space="0" w:color="auto"/>
        <w:right w:val="none" w:sz="0" w:space="0" w:color="auto"/>
      </w:divBdr>
    </w:div>
    <w:div w:id="1740323444">
      <w:bodyDiv w:val="1"/>
      <w:marLeft w:val="0"/>
      <w:marRight w:val="0"/>
      <w:marTop w:val="0"/>
      <w:marBottom w:val="0"/>
      <w:divBdr>
        <w:top w:val="none" w:sz="0" w:space="0" w:color="auto"/>
        <w:left w:val="none" w:sz="0" w:space="0" w:color="auto"/>
        <w:bottom w:val="none" w:sz="0" w:space="0" w:color="auto"/>
        <w:right w:val="none" w:sz="0" w:space="0" w:color="auto"/>
      </w:divBdr>
    </w:div>
    <w:div w:id="1742479731">
      <w:bodyDiv w:val="1"/>
      <w:marLeft w:val="0"/>
      <w:marRight w:val="0"/>
      <w:marTop w:val="0"/>
      <w:marBottom w:val="0"/>
      <w:divBdr>
        <w:top w:val="none" w:sz="0" w:space="0" w:color="auto"/>
        <w:left w:val="none" w:sz="0" w:space="0" w:color="auto"/>
        <w:bottom w:val="none" w:sz="0" w:space="0" w:color="auto"/>
        <w:right w:val="none" w:sz="0" w:space="0" w:color="auto"/>
      </w:divBdr>
    </w:div>
    <w:div w:id="1743794810">
      <w:bodyDiv w:val="1"/>
      <w:marLeft w:val="0"/>
      <w:marRight w:val="0"/>
      <w:marTop w:val="0"/>
      <w:marBottom w:val="0"/>
      <w:divBdr>
        <w:top w:val="none" w:sz="0" w:space="0" w:color="auto"/>
        <w:left w:val="none" w:sz="0" w:space="0" w:color="auto"/>
        <w:bottom w:val="none" w:sz="0" w:space="0" w:color="auto"/>
        <w:right w:val="none" w:sz="0" w:space="0" w:color="auto"/>
      </w:divBdr>
    </w:div>
    <w:div w:id="1747147142">
      <w:bodyDiv w:val="1"/>
      <w:marLeft w:val="0"/>
      <w:marRight w:val="0"/>
      <w:marTop w:val="0"/>
      <w:marBottom w:val="0"/>
      <w:divBdr>
        <w:top w:val="none" w:sz="0" w:space="0" w:color="auto"/>
        <w:left w:val="none" w:sz="0" w:space="0" w:color="auto"/>
        <w:bottom w:val="none" w:sz="0" w:space="0" w:color="auto"/>
        <w:right w:val="none" w:sz="0" w:space="0" w:color="auto"/>
      </w:divBdr>
    </w:div>
    <w:div w:id="1747334182">
      <w:bodyDiv w:val="1"/>
      <w:marLeft w:val="0"/>
      <w:marRight w:val="0"/>
      <w:marTop w:val="0"/>
      <w:marBottom w:val="0"/>
      <w:divBdr>
        <w:top w:val="none" w:sz="0" w:space="0" w:color="auto"/>
        <w:left w:val="none" w:sz="0" w:space="0" w:color="auto"/>
        <w:bottom w:val="none" w:sz="0" w:space="0" w:color="auto"/>
        <w:right w:val="none" w:sz="0" w:space="0" w:color="auto"/>
      </w:divBdr>
    </w:div>
    <w:div w:id="1749502175">
      <w:bodyDiv w:val="1"/>
      <w:marLeft w:val="0"/>
      <w:marRight w:val="0"/>
      <w:marTop w:val="0"/>
      <w:marBottom w:val="0"/>
      <w:divBdr>
        <w:top w:val="none" w:sz="0" w:space="0" w:color="auto"/>
        <w:left w:val="none" w:sz="0" w:space="0" w:color="auto"/>
        <w:bottom w:val="none" w:sz="0" w:space="0" w:color="auto"/>
        <w:right w:val="none" w:sz="0" w:space="0" w:color="auto"/>
      </w:divBdr>
    </w:div>
    <w:div w:id="1750468527">
      <w:bodyDiv w:val="1"/>
      <w:marLeft w:val="0"/>
      <w:marRight w:val="0"/>
      <w:marTop w:val="0"/>
      <w:marBottom w:val="0"/>
      <w:divBdr>
        <w:top w:val="none" w:sz="0" w:space="0" w:color="auto"/>
        <w:left w:val="none" w:sz="0" w:space="0" w:color="auto"/>
        <w:bottom w:val="none" w:sz="0" w:space="0" w:color="auto"/>
        <w:right w:val="none" w:sz="0" w:space="0" w:color="auto"/>
      </w:divBdr>
    </w:div>
    <w:div w:id="1750730682">
      <w:bodyDiv w:val="1"/>
      <w:marLeft w:val="0"/>
      <w:marRight w:val="0"/>
      <w:marTop w:val="0"/>
      <w:marBottom w:val="0"/>
      <w:divBdr>
        <w:top w:val="none" w:sz="0" w:space="0" w:color="auto"/>
        <w:left w:val="none" w:sz="0" w:space="0" w:color="auto"/>
        <w:bottom w:val="none" w:sz="0" w:space="0" w:color="auto"/>
        <w:right w:val="none" w:sz="0" w:space="0" w:color="auto"/>
      </w:divBdr>
    </w:div>
    <w:div w:id="1751611368">
      <w:bodyDiv w:val="1"/>
      <w:marLeft w:val="0"/>
      <w:marRight w:val="0"/>
      <w:marTop w:val="0"/>
      <w:marBottom w:val="0"/>
      <w:divBdr>
        <w:top w:val="none" w:sz="0" w:space="0" w:color="auto"/>
        <w:left w:val="none" w:sz="0" w:space="0" w:color="auto"/>
        <w:bottom w:val="none" w:sz="0" w:space="0" w:color="auto"/>
        <w:right w:val="none" w:sz="0" w:space="0" w:color="auto"/>
      </w:divBdr>
    </w:div>
    <w:div w:id="1751611541">
      <w:bodyDiv w:val="1"/>
      <w:marLeft w:val="0"/>
      <w:marRight w:val="0"/>
      <w:marTop w:val="0"/>
      <w:marBottom w:val="0"/>
      <w:divBdr>
        <w:top w:val="none" w:sz="0" w:space="0" w:color="auto"/>
        <w:left w:val="none" w:sz="0" w:space="0" w:color="auto"/>
        <w:bottom w:val="none" w:sz="0" w:space="0" w:color="auto"/>
        <w:right w:val="none" w:sz="0" w:space="0" w:color="auto"/>
      </w:divBdr>
    </w:div>
    <w:div w:id="1752123133">
      <w:bodyDiv w:val="1"/>
      <w:marLeft w:val="0"/>
      <w:marRight w:val="0"/>
      <w:marTop w:val="0"/>
      <w:marBottom w:val="0"/>
      <w:divBdr>
        <w:top w:val="none" w:sz="0" w:space="0" w:color="auto"/>
        <w:left w:val="none" w:sz="0" w:space="0" w:color="auto"/>
        <w:bottom w:val="none" w:sz="0" w:space="0" w:color="auto"/>
        <w:right w:val="none" w:sz="0" w:space="0" w:color="auto"/>
      </w:divBdr>
    </w:div>
    <w:div w:id="1755857381">
      <w:bodyDiv w:val="1"/>
      <w:marLeft w:val="0"/>
      <w:marRight w:val="0"/>
      <w:marTop w:val="0"/>
      <w:marBottom w:val="0"/>
      <w:divBdr>
        <w:top w:val="none" w:sz="0" w:space="0" w:color="auto"/>
        <w:left w:val="none" w:sz="0" w:space="0" w:color="auto"/>
        <w:bottom w:val="none" w:sz="0" w:space="0" w:color="auto"/>
        <w:right w:val="none" w:sz="0" w:space="0" w:color="auto"/>
      </w:divBdr>
    </w:div>
    <w:div w:id="1756169343">
      <w:bodyDiv w:val="1"/>
      <w:marLeft w:val="0"/>
      <w:marRight w:val="0"/>
      <w:marTop w:val="0"/>
      <w:marBottom w:val="0"/>
      <w:divBdr>
        <w:top w:val="none" w:sz="0" w:space="0" w:color="auto"/>
        <w:left w:val="none" w:sz="0" w:space="0" w:color="auto"/>
        <w:bottom w:val="none" w:sz="0" w:space="0" w:color="auto"/>
        <w:right w:val="none" w:sz="0" w:space="0" w:color="auto"/>
      </w:divBdr>
    </w:div>
    <w:div w:id="1756971997">
      <w:bodyDiv w:val="1"/>
      <w:marLeft w:val="0"/>
      <w:marRight w:val="0"/>
      <w:marTop w:val="0"/>
      <w:marBottom w:val="0"/>
      <w:divBdr>
        <w:top w:val="none" w:sz="0" w:space="0" w:color="auto"/>
        <w:left w:val="none" w:sz="0" w:space="0" w:color="auto"/>
        <w:bottom w:val="none" w:sz="0" w:space="0" w:color="auto"/>
        <w:right w:val="none" w:sz="0" w:space="0" w:color="auto"/>
      </w:divBdr>
    </w:div>
    <w:div w:id="1757089762">
      <w:bodyDiv w:val="1"/>
      <w:marLeft w:val="0"/>
      <w:marRight w:val="0"/>
      <w:marTop w:val="0"/>
      <w:marBottom w:val="0"/>
      <w:divBdr>
        <w:top w:val="none" w:sz="0" w:space="0" w:color="auto"/>
        <w:left w:val="none" w:sz="0" w:space="0" w:color="auto"/>
        <w:bottom w:val="none" w:sz="0" w:space="0" w:color="auto"/>
        <w:right w:val="none" w:sz="0" w:space="0" w:color="auto"/>
      </w:divBdr>
    </w:div>
    <w:div w:id="1757358656">
      <w:bodyDiv w:val="1"/>
      <w:marLeft w:val="0"/>
      <w:marRight w:val="0"/>
      <w:marTop w:val="0"/>
      <w:marBottom w:val="0"/>
      <w:divBdr>
        <w:top w:val="none" w:sz="0" w:space="0" w:color="auto"/>
        <w:left w:val="none" w:sz="0" w:space="0" w:color="auto"/>
        <w:bottom w:val="none" w:sz="0" w:space="0" w:color="auto"/>
        <w:right w:val="none" w:sz="0" w:space="0" w:color="auto"/>
      </w:divBdr>
    </w:div>
    <w:div w:id="1757361210">
      <w:bodyDiv w:val="1"/>
      <w:marLeft w:val="0"/>
      <w:marRight w:val="0"/>
      <w:marTop w:val="0"/>
      <w:marBottom w:val="0"/>
      <w:divBdr>
        <w:top w:val="none" w:sz="0" w:space="0" w:color="auto"/>
        <w:left w:val="none" w:sz="0" w:space="0" w:color="auto"/>
        <w:bottom w:val="none" w:sz="0" w:space="0" w:color="auto"/>
        <w:right w:val="none" w:sz="0" w:space="0" w:color="auto"/>
      </w:divBdr>
    </w:div>
    <w:div w:id="1759063332">
      <w:bodyDiv w:val="1"/>
      <w:marLeft w:val="0"/>
      <w:marRight w:val="0"/>
      <w:marTop w:val="0"/>
      <w:marBottom w:val="0"/>
      <w:divBdr>
        <w:top w:val="none" w:sz="0" w:space="0" w:color="auto"/>
        <w:left w:val="none" w:sz="0" w:space="0" w:color="auto"/>
        <w:bottom w:val="none" w:sz="0" w:space="0" w:color="auto"/>
        <w:right w:val="none" w:sz="0" w:space="0" w:color="auto"/>
      </w:divBdr>
    </w:div>
    <w:div w:id="1759904957">
      <w:bodyDiv w:val="1"/>
      <w:marLeft w:val="0"/>
      <w:marRight w:val="0"/>
      <w:marTop w:val="0"/>
      <w:marBottom w:val="0"/>
      <w:divBdr>
        <w:top w:val="none" w:sz="0" w:space="0" w:color="auto"/>
        <w:left w:val="none" w:sz="0" w:space="0" w:color="auto"/>
        <w:bottom w:val="none" w:sz="0" w:space="0" w:color="auto"/>
        <w:right w:val="none" w:sz="0" w:space="0" w:color="auto"/>
      </w:divBdr>
    </w:div>
    <w:div w:id="1760446369">
      <w:bodyDiv w:val="1"/>
      <w:marLeft w:val="0"/>
      <w:marRight w:val="0"/>
      <w:marTop w:val="0"/>
      <w:marBottom w:val="0"/>
      <w:divBdr>
        <w:top w:val="none" w:sz="0" w:space="0" w:color="auto"/>
        <w:left w:val="none" w:sz="0" w:space="0" w:color="auto"/>
        <w:bottom w:val="none" w:sz="0" w:space="0" w:color="auto"/>
        <w:right w:val="none" w:sz="0" w:space="0" w:color="auto"/>
      </w:divBdr>
    </w:div>
    <w:div w:id="1761675881">
      <w:bodyDiv w:val="1"/>
      <w:marLeft w:val="0"/>
      <w:marRight w:val="0"/>
      <w:marTop w:val="0"/>
      <w:marBottom w:val="0"/>
      <w:divBdr>
        <w:top w:val="none" w:sz="0" w:space="0" w:color="auto"/>
        <w:left w:val="none" w:sz="0" w:space="0" w:color="auto"/>
        <w:bottom w:val="none" w:sz="0" w:space="0" w:color="auto"/>
        <w:right w:val="none" w:sz="0" w:space="0" w:color="auto"/>
      </w:divBdr>
    </w:div>
    <w:div w:id="1764180053">
      <w:bodyDiv w:val="1"/>
      <w:marLeft w:val="0"/>
      <w:marRight w:val="0"/>
      <w:marTop w:val="0"/>
      <w:marBottom w:val="0"/>
      <w:divBdr>
        <w:top w:val="none" w:sz="0" w:space="0" w:color="auto"/>
        <w:left w:val="none" w:sz="0" w:space="0" w:color="auto"/>
        <w:bottom w:val="none" w:sz="0" w:space="0" w:color="auto"/>
        <w:right w:val="none" w:sz="0" w:space="0" w:color="auto"/>
      </w:divBdr>
    </w:div>
    <w:div w:id="1764495193">
      <w:bodyDiv w:val="1"/>
      <w:marLeft w:val="0"/>
      <w:marRight w:val="0"/>
      <w:marTop w:val="0"/>
      <w:marBottom w:val="0"/>
      <w:divBdr>
        <w:top w:val="none" w:sz="0" w:space="0" w:color="auto"/>
        <w:left w:val="none" w:sz="0" w:space="0" w:color="auto"/>
        <w:bottom w:val="none" w:sz="0" w:space="0" w:color="auto"/>
        <w:right w:val="none" w:sz="0" w:space="0" w:color="auto"/>
      </w:divBdr>
    </w:div>
    <w:div w:id="1765033721">
      <w:bodyDiv w:val="1"/>
      <w:marLeft w:val="0"/>
      <w:marRight w:val="0"/>
      <w:marTop w:val="0"/>
      <w:marBottom w:val="0"/>
      <w:divBdr>
        <w:top w:val="none" w:sz="0" w:space="0" w:color="auto"/>
        <w:left w:val="none" w:sz="0" w:space="0" w:color="auto"/>
        <w:bottom w:val="none" w:sz="0" w:space="0" w:color="auto"/>
        <w:right w:val="none" w:sz="0" w:space="0" w:color="auto"/>
      </w:divBdr>
    </w:div>
    <w:div w:id="1765101814">
      <w:bodyDiv w:val="1"/>
      <w:marLeft w:val="0"/>
      <w:marRight w:val="0"/>
      <w:marTop w:val="0"/>
      <w:marBottom w:val="0"/>
      <w:divBdr>
        <w:top w:val="none" w:sz="0" w:space="0" w:color="auto"/>
        <w:left w:val="none" w:sz="0" w:space="0" w:color="auto"/>
        <w:bottom w:val="none" w:sz="0" w:space="0" w:color="auto"/>
        <w:right w:val="none" w:sz="0" w:space="0" w:color="auto"/>
      </w:divBdr>
    </w:div>
    <w:div w:id="1766535866">
      <w:bodyDiv w:val="1"/>
      <w:marLeft w:val="0"/>
      <w:marRight w:val="0"/>
      <w:marTop w:val="0"/>
      <w:marBottom w:val="0"/>
      <w:divBdr>
        <w:top w:val="none" w:sz="0" w:space="0" w:color="auto"/>
        <w:left w:val="none" w:sz="0" w:space="0" w:color="auto"/>
        <w:bottom w:val="none" w:sz="0" w:space="0" w:color="auto"/>
        <w:right w:val="none" w:sz="0" w:space="0" w:color="auto"/>
      </w:divBdr>
    </w:div>
    <w:div w:id="1769543817">
      <w:bodyDiv w:val="1"/>
      <w:marLeft w:val="0"/>
      <w:marRight w:val="0"/>
      <w:marTop w:val="0"/>
      <w:marBottom w:val="0"/>
      <w:divBdr>
        <w:top w:val="none" w:sz="0" w:space="0" w:color="auto"/>
        <w:left w:val="none" w:sz="0" w:space="0" w:color="auto"/>
        <w:bottom w:val="none" w:sz="0" w:space="0" w:color="auto"/>
        <w:right w:val="none" w:sz="0" w:space="0" w:color="auto"/>
      </w:divBdr>
    </w:div>
    <w:div w:id="1769546062">
      <w:bodyDiv w:val="1"/>
      <w:marLeft w:val="0"/>
      <w:marRight w:val="0"/>
      <w:marTop w:val="0"/>
      <w:marBottom w:val="0"/>
      <w:divBdr>
        <w:top w:val="none" w:sz="0" w:space="0" w:color="auto"/>
        <w:left w:val="none" w:sz="0" w:space="0" w:color="auto"/>
        <w:bottom w:val="none" w:sz="0" w:space="0" w:color="auto"/>
        <w:right w:val="none" w:sz="0" w:space="0" w:color="auto"/>
      </w:divBdr>
    </w:div>
    <w:div w:id="1770353553">
      <w:bodyDiv w:val="1"/>
      <w:marLeft w:val="0"/>
      <w:marRight w:val="0"/>
      <w:marTop w:val="0"/>
      <w:marBottom w:val="0"/>
      <w:divBdr>
        <w:top w:val="none" w:sz="0" w:space="0" w:color="auto"/>
        <w:left w:val="none" w:sz="0" w:space="0" w:color="auto"/>
        <w:bottom w:val="none" w:sz="0" w:space="0" w:color="auto"/>
        <w:right w:val="none" w:sz="0" w:space="0" w:color="auto"/>
      </w:divBdr>
    </w:div>
    <w:div w:id="1771049177">
      <w:bodyDiv w:val="1"/>
      <w:marLeft w:val="0"/>
      <w:marRight w:val="0"/>
      <w:marTop w:val="0"/>
      <w:marBottom w:val="0"/>
      <w:divBdr>
        <w:top w:val="none" w:sz="0" w:space="0" w:color="auto"/>
        <w:left w:val="none" w:sz="0" w:space="0" w:color="auto"/>
        <w:bottom w:val="none" w:sz="0" w:space="0" w:color="auto"/>
        <w:right w:val="none" w:sz="0" w:space="0" w:color="auto"/>
      </w:divBdr>
    </w:div>
    <w:div w:id="1771706362">
      <w:bodyDiv w:val="1"/>
      <w:marLeft w:val="0"/>
      <w:marRight w:val="0"/>
      <w:marTop w:val="0"/>
      <w:marBottom w:val="0"/>
      <w:divBdr>
        <w:top w:val="none" w:sz="0" w:space="0" w:color="auto"/>
        <w:left w:val="none" w:sz="0" w:space="0" w:color="auto"/>
        <w:bottom w:val="none" w:sz="0" w:space="0" w:color="auto"/>
        <w:right w:val="none" w:sz="0" w:space="0" w:color="auto"/>
      </w:divBdr>
    </w:div>
    <w:div w:id="1772971819">
      <w:bodyDiv w:val="1"/>
      <w:marLeft w:val="0"/>
      <w:marRight w:val="0"/>
      <w:marTop w:val="0"/>
      <w:marBottom w:val="0"/>
      <w:divBdr>
        <w:top w:val="none" w:sz="0" w:space="0" w:color="auto"/>
        <w:left w:val="none" w:sz="0" w:space="0" w:color="auto"/>
        <w:bottom w:val="none" w:sz="0" w:space="0" w:color="auto"/>
        <w:right w:val="none" w:sz="0" w:space="0" w:color="auto"/>
      </w:divBdr>
    </w:div>
    <w:div w:id="1773473487">
      <w:bodyDiv w:val="1"/>
      <w:marLeft w:val="0"/>
      <w:marRight w:val="0"/>
      <w:marTop w:val="0"/>
      <w:marBottom w:val="0"/>
      <w:divBdr>
        <w:top w:val="none" w:sz="0" w:space="0" w:color="auto"/>
        <w:left w:val="none" w:sz="0" w:space="0" w:color="auto"/>
        <w:bottom w:val="none" w:sz="0" w:space="0" w:color="auto"/>
        <w:right w:val="none" w:sz="0" w:space="0" w:color="auto"/>
      </w:divBdr>
    </w:div>
    <w:div w:id="1774668483">
      <w:bodyDiv w:val="1"/>
      <w:marLeft w:val="0"/>
      <w:marRight w:val="0"/>
      <w:marTop w:val="0"/>
      <w:marBottom w:val="0"/>
      <w:divBdr>
        <w:top w:val="none" w:sz="0" w:space="0" w:color="auto"/>
        <w:left w:val="none" w:sz="0" w:space="0" w:color="auto"/>
        <w:bottom w:val="none" w:sz="0" w:space="0" w:color="auto"/>
        <w:right w:val="none" w:sz="0" w:space="0" w:color="auto"/>
      </w:divBdr>
    </w:div>
    <w:div w:id="1775781393">
      <w:bodyDiv w:val="1"/>
      <w:marLeft w:val="0"/>
      <w:marRight w:val="0"/>
      <w:marTop w:val="0"/>
      <w:marBottom w:val="0"/>
      <w:divBdr>
        <w:top w:val="none" w:sz="0" w:space="0" w:color="auto"/>
        <w:left w:val="none" w:sz="0" w:space="0" w:color="auto"/>
        <w:bottom w:val="none" w:sz="0" w:space="0" w:color="auto"/>
        <w:right w:val="none" w:sz="0" w:space="0" w:color="auto"/>
      </w:divBdr>
    </w:div>
    <w:div w:id="1776903859">
      <w:bodyDiv w:val="1"/>
      <w:marLeft w:val="0"/>
      <w:marRight w:val="0"/>
      <w:marTop w:val="0"/>
      <w:marBottom w:val="0"/>
      <w:divBdr>
        <w:top w:val="none" w:sz="0" w:space="0" w:color="auto"/>
        <w:left w:val="none" w:sz="0" w:space="0" w:color="auto"/>
        <w:bottom w:val="none" w:sz="0" w:space="0" w:color="auto"/>
        <w:right w:val="none" w:sz="0" w:space="0" w:color="auto"/>
      </w:divBdr>
    </w:div>
    <w:div w:id="1777208595">
      <w:bodyDiv w:val="1"/>
      <w:marLeft w:val="0"/>
      <w:marRight w:val="0"/>
      <w:marTop w:val="0"/>
      <w:marBottom w:val="0"/>
      <w:divBdr>
        <w:top w:val="none" w:sz="0" w:space="0" w:color="auto"/>
        <w:left w:val="none" w:sz="0" w:space="0" w:color="auto"/>
        <w:bottom w:val="none" w:sz="0" w:space="0" w:color="auto"/>
        <w:right w:val="none" w:sz="0" w:space="0" w:color="auto"/>
      </w:divBdr>
    </w:div>
    <w:div w:id="1777284984">
      <w:bodyDiv w:val="1"/>
      <w:marLeft w:val="0"/>
      <w:marRight w:val="0"/>
      <w:marTop w:val="0"/>
      <w:marBottom w:val="0"/>
      <w:divBdr>
        <w:top w:val="none" w:sz="0" w:space="0" w:color="auto"/>
        <w:left w:val="none" w:sz="0" w:space="0" w:color="auto"/>
        <w:bottom w:val="none" w:sz="0" w:space="0" w:color="auto"/>
        <w:right w:val="none" w:sz="0" w:space="0" w:color="auto"/>
      </w:divBdr>
    </w:div>
    <w:div w:id="1781873404">
      <w:bodyDiv w:val="1"/>
      <w:marLeft w:val="0"/>
      <w:marRight w:val="0"/>
      <w:marTop w:val="0"/>
      <w:marBottom w:val="0"/>
      <w:divBdr>
        <w:top w:val="none" w:sz="0" w:space="0" w:color="auto"/>
        <w:left w:val="none" w:sz="0" w:space="0" w:color="auto"/>
        <w:bottom w:val="none" w:sz="0" w:space="0" w:color="auto"/>
        <w:right w:val="none" w:sz="0" w:space="0" w:color="auto"/>
      </w:divBdr>
    </w:div>
    <w:div w:id="1781991284">
      <w:bodyDiv w:val="1"/>
      <w:marLeft w:val="0"/>
      <w:marRight w:val="0"/>
      <w:marTop w:val="0"/>
      <w:marBottom w:val="0"/>
      <w:divBdr>
        <w:top w:val="none" w:sz="0" w:space="0" w:color="auto"/>
        <w:left w:val="none" w:sz="0" w:space="0" w:color="auto"/>
        <w:bottom w:val="none" w:sz="0" w:space="0" w:color="auto"/>
        <w:right w:val="none" w:sz="0" w:space="0" w:color="auto"/>
      </w:divBdr>
    </w:div>
    <w:div w:id="1782338679">
      <w:bodyDiv w:val="1"/>
      <w:marLeft w:val="0"/>
      <w:marRight w:val="0"/>
      <w:marTop w:val="0"/>
      <w:marBottom w:val="0"/>
      <w:divBdr>
        <w:top w:val="none" w:sz="0" w:space="0" w:color="auto"/>
        <w:left w:val="none" w:sz="0" w:space="0" w:color="auto"/>
        <w:bottom w:val="none" w:sz="0" w:space="0" w:color="auto"/>
        <w:right w:val="none" w:sz="0" w:space="0" w:color="auto"/>
      </w:divBdr>
    </w:div>
    <w:div w:id="1782677260">
      <w:bodyDiv w:val="1"/>
      <w:marLeft w:val="0"/>
      <w:marRight w:val="0"/>
      <w:marTop w:val="0"/>
      <w:marBottom w:val="0"/>
      <w:divBdr>
        <w:top w:val="none" w:sz="0" w:space="0" w:color="auto"/>
        <w:left w:val="none" w:sz="0" w:space="0" w:color="auto"/>
        <w:bottom w:val="none" w:sz="0" w:space="0" w:color="auto"/>
        <w:right w:val="none" w:sz="0" w:space="0" w:color="auto"/>
      </w:divBdr>
    </w:div>
    <w:div w:id="1783722993">
      <w:bodyDiv w:val="1"/>
      <w:marLeft w:val="0"/>
      <w:marRight w:val="0"/>
      <w:marTop w:val="0"/>
      <w:marBottom w:val="0"/>
      <w:divBdr>
        <w:top w:val="none" w:sz="0" w:space="0" w:color="auto"/>
        <w:left w:val="none" w:sz="0" w:space="0" w:color="auto"/>
        <w:bottom w:val="none" w:sz="0" w:space="0" w:color="auto"/>
        <w:right w:val="none" w:sz="0" w:space="0" w:color="auto"/>
      </w:divBdr>
    </w:div>
    <w:div w:id="1784380498">
      <w:bodyDiv w:val="1"/>
      <w:marLeft w:val="0"/>
      <w:marRight w:val="0"/>
      <w:marTop w:val="0"/>
      <w:marBottom w:val="0"/>
      <w:divBdr>
        <w:top w:val="none" w:sz="0" w:space="0" w:color="auto"/>
        <w:left w:val="none" w:sz="0" w:space="0" w:color="auto"/>
        <w:bottom w:val="none" w:sz="0" w:space="0" w:color="auto"/>
        <w:right w:val="none" w:sz="0" w:space="0" w:color="auto"/>
      </w:divBdr>
    </w:div>
    <w:div w:id="1785033346">
      <w:bodyDiv w:val="1"/>
      <w:marLeft w:val="0"/>
      <w:marRight w:val="0"/>
      <w:marTop w:val="0"/>
      <w:marBottom w:val="0"/>
      <w:divBdr>
        <w:top w:val="none" w:sz="0" w:space="0" w:color="auto"/>
        <w:left w:val="none" w:sz="0" w:space="0" w:color="auto"/>
        <w:bottom w:val="none" w:sz="0" w:space="0" w:color="auto"/>
        <w:right w:val="none" w:sz="0" w:space="0" w:color="auto"/>
      </w:divBdr>
    </w:div>
    <w:div w:id="1785035265">
      <w:bodyDiv w:val="1"/>
      <w:marLeft w:val="0"/>
      <w:marRight w:val="0"/>
      <w:marTop w:val="0"/>
      <w:marBottom w:val="0"/>
      <w:divBdr>
        <w:top w:val="none" w:sz="0" w:space="0" w:color="auto"/>
        <w:left w:val="none" w:sz="0" w:space="0" w:color="auto"/>
        <w:bottom w:val="none" w:sz="0" w:space="0" w:color="auto"/>
        <w:right w:val="none" w:sz="0" w:space="0" w:color="auto"/>
      </w:divBdr>
    </w:div>
    <w:div w:id="1785153263">
      <w:bodyDiv w:val="1"/>
      <w:marLeft w:val="0"/>
      <w:marRight w:val="0"/>
      <w:marTop w:val="0"/>
      <w:marBottom w:val="0"/>
      <w:divBdr>
        <w:top w:val="none" w:sz="0" w:space="0" w:color="auto"/>
        <w:left w:val="none" w:sz="0" w:space="0" w:color="auto"/>
        <w:bottom w:val="none" w:sz="0" w:space="0" w:color="auto"/>
        <w:right w:val="none" w:sz="0" w:space="0" w:color="auto"/>
      </w:divBdr>
    </w:div>
    <w:div w:id="1785155018">
      <w:bodyDiv w:val="1"/>
      <w:marLeft w:val="0"/>
      <w:marRight w:val="0"/>
      <w:marTop w:val="0"/>
      <w:marBottom w:val="0"/>
      <w:divBdr>
        <w:top w:val="none" w:sz="0" w:space="0" w:color="auto"/>
        <w:left w:val="none" w:sz="0" w:space="0" w:color="auto"/>
        <w:bottom w:val="none" w:sz="0" w:space="0" w:color="auto"/>
        <w:right w:val="none" w:sz="0" w:space="0" w:color="auto"/>
      </w:divBdr>
    </w:div>
    <w:div w:id="1786577599">
      <w:bodyDiv w:val="1"/>
      <w:marLeft w:val="0"/>
      <w:marRight w:val="0"/>
      <w:marTop w:val="0"/>
      <w:marBottom w:val="0"/>
      <w:divBdr>
        <w:top w:val="none" w:sz="0" w:space="0" w:color="auto"/>
        <w:left w:val="none" w:sz="0" w:space="0" w:color="auto"/>
        <w:bottom w:val="none" w:sz="0" w:space="0" w:color="auto"/>
        <w:right w:val="none" w:sz="0" w:space="0" w:color="auto"/>
      </w:divBdr>
    </w:div>
    <w:div w:id="1787235570">
      <w:bodyDiv w:val="1"/>
      <w:marLeft w:val="0"/>
      <w:marRight w:val="0"/>
      <w:marTop w:val="0"/>
      <w:marBottom w:val="0"/>
      <w:divBdr>
        <w:top w:val="none" w:sz="0" w:space="0" w:color="auto"/>
        <w:left w:val="none" w:sz="0" w:space="0" w:color="auto"/>
        <w:bottom w:val="none" w:sz="0" w:space="0" w:color="auto"/>
        <w:right w:val="none" w:sz="0" w:space="0" w:color="auto"/>
      </w:divBdr>
    </w:div>
    <w:div w:id="1787847646">
      <w:bodyDiv w:val="1"/>
      <w:marLeft w:val="0"/>
      <w:marRight w:val="0"/>
      <w:marTop w:val="0"/>
      <w:marBottom w:val="0"/>
      <w:divBdr>
        <w:top w:val="none" w:sz="0" w:space="0" w:color="auto"/>
        <w:left w:val="none" w:sz="0" w:space="0" w:color="auto"/>
        <w:bottom w:val="none" w:sz="0" w:space="0" w:color="auto"/>
        <w:right w:val="none" w:sz="0" w:space="0" w:color="auto"/>
      </w:divBdr>
    </w:div>
    <w:div w:id="1790541025">
      <w:bodyDiv w:val="1"/>
      <w:marLeft w:val="0"/>
      <w:marRight w:val="0"/>
      <w:marTop w:val="0"/>
      <w:marBottom w:val="0"/>
      <w:divBdr>
        <w:top w:val="none" w:sz="0" w:space="0" w:color="auto"/>
        <w:left w:val="none" w:sz="0" w:space="0" w:color="auto"/>
        <w:bottom w:val="none" w:sz="0" w:space="0" w:color="auto"/>
        <w:right w:val="none" w:sz="0" w:space="0" w:color="auto"/>
      </w:divBdr>
    </w:div>
    <w:div w:id="1791122370">
      <w:bodyDiv w:val="1"/>
      <w:marLeft w:val="0"/>
      <w:marRight w:val="0"/>
      <w:marTop w:val="0"/>
      <w:marBottom w:val="0"/>
      <w:divBdr>
        <w:top w:val="none" w:sz="0" w:space="0" w:color="auto"/>
        <w:left w:val="none" w:sz="0" w:space="0" w:color="auto"/>
        <w:bottom w:val="none" w:sz="0" w:space="0" w:color="auto"/>
        <w:right w:val="none" w:sz="0" w:space="0" w:color="auto"/>
      </w:divBdr>
    </w:div>
    <w:div w:id="1795558510">
      <w:bodyDiv w:val="1"/>
      <w:marLeft w:val="0"/>
      <w:marRight w:val="0"/>
      <w:marTop w:val="0"/>
      <w:marBottom w:val="0"/>
      <w:divBdr>
        <w:top w:val="none" w:sz="0" w:space="0" w:color="auto"/>
        <w:left w:val="none" w:sz="0" w:space="0" w:color="auto"/>
        <w:bottom w:val="none" w:sz="0" w:space="0" w:color="auto"/>
        <w:right w:val="none" w:sz="0" w:space="0" w:color="auto"/>
      </w:divBdr>
    </w:div>
    <w:div w:id="1795708741">
      <w:bodyDiv w:val="1"/>
      <w:marLeft w:val="0"/>
      <w:marRight w:val="0"/>
      <w:marTop w:val="0"/>
      <w:marBottom w:val="0"/>
      <w:divBdr>
        <w:top w:val="none" w:sz="0" w:space="0" w:color="auto"/>
        <w:left w:val="none" w:sz="0" w:space="0" w:color="auto"/>
        <w:bottom w:val="none" w:sz="0" w:space="0" w:color="auto"/>
        <w:right w:val="none" w:sz="0" w:space="0" w:color="auto"/>
      </w:divBdr>
    </w:div>
    <w:div w:id="1795977792">
      <w:bodyDiv w:val="1"/>
      <w:marLeft w:val="0"/>
      <w:marRight w:val="0"/>
      <w:marTop w:val="0"/>
      <w:marBottom w:val="0"/>
      <w:divBdr>
        <w:top w:val="none" w:sz="0" w:space="0" w:color="auto"/>
        <w:left w:val="none" w:sz="0" w:space="0" w:color="auto"/>
        <w:bottom w:val="none" w:sz="0" w:space="0" w:color="auto"/>
        <w:right w:val="none" w:sz="0" w:space="0" w:color="auto"/>
      </w:divBdr>
    </w:div>
    <w:div w:id="1796287336">
      <w:bodyDiv w:val="1"/>
      <w:marLeft w:val="0"/>
      <w:marRight w:val="0"/>
      <w:marTop w:val="0"/>
      <w:marBottom w:val="0"/>
      <w:divBdr>
        <w:top w:val="none" w:sz="0" w:space="0" w:color="auto"/>
        <w:left w:val="none" w:sz="0" w:space="0" w:color="auto"/>
        <w:bottom w:val="none" w:sz="0" w:space="0" w:color="auto"/>
        <w:right w:val="none" w:sz="0" w:space="0" w:color="auto"/>
      </w:divBdr>
    </w:div>
    <w:div w:id="1796674160">
      <w:bodyDiv w:val="1"/>
      <w:marLeft w:val="0"/>
      <w:marRight w:val="0"/>
      <w:marTop w:val="0"/>
      <w:marBottom w:val="0"/>
      <w:divBdr>
        <w:top w:val="none" w:sz="0" w:space="0" w:color="auto"/>
        <w:left w:val="none" w:sz="0" w:space="0" w:color="auto"/>
        <w:bottom w:val="none" w:sz="0" w:space="0" w:color="auto"/>
        <w:right w:val="none" w:sz="0" w:space="0" w:color="auto"/>
      </w:divBdr>
    </w:div>
    <w:div w:id="1797985346">
      <w:bodyDiv w:val="1"/>
      <w:marLeft w:val="0"/>
      <w:marRight w:val="0"/>
      <w:marTop w:val="0"/>
      <w:marBottom w:val="0"/>
      <w:divBdr>
        <w:top w:val="none" w:sz="0" w:space="0" w:color="auto"/>
        <w:left w:val="none" w:sz="0" w:space="0" w:color="auto"/>
        <w:bottom w:val="none" w:sz="0" w:space="0" w:color="auto"/>
        <w:right w:val="none" w:sz="0" w:space="0" w:color="auto"/>
      </w:divBdr>
    </w:div>
    <w:div w:id="1804346789">
      <w:bodyDiv w:val="1"/>
      <w:marLeft w:val="0"/>
      <w:marRight w:val="0"/>
      <w:marTop w:val="0"/>
      <w:marBottom w:val="0"/>
      <w:divBdr>
        <w:top w:val="none" w:sz="0" w:space="0" w:color="auto"/>
        <w:left w:val="none" w:sz="0" w:space="0" w:color="auto"/>
        <w:bottom w:val="none" w:sz="0" w:space="0" w:color="auto"/>
        <w:right w:val="none" w:sz="0" w:space="0" w:color="auto"/>
      </w:divBdr>
    </w:div>
    <w:div w:id="1806267724">
      <w:bodyDiv w:val="1"/>
      <w:marLeft w:val="0"/>
      <w:marRight w:val="0"/>
      <w:marTop w:val="0"/>
      <w:marBottom w:val="0"/>
      <w:divBdr>
        <w:top w:val="none" w:sz="0" w:space="0" w:color="auto"/>
        <w:left w:val="none" w:sz="0" w:space="0" w:color="auto"/>
        <w:bottom w:val="none" w:sz="0" w:space="0" w:color="auto"/>
        <w:right w:val="none" w:sz="0" w:space="0" w:color="auto"/>
      </w:divBdr>
    </w:div>
    <w:div w:id="1807703141">
      <w:bodyDiv w:val="1"/>
      <w:marLeft w:val="0"/>
      <w:marRight w:val="0"/>
      <w:marTop w:val="0"/>
      <w:marBottom w:val="0"/>
      <w:divBdr>
        <w:top w:val="none" w:sz="0" w:space="0" w:color="auto"/>
        <w:left w:val="none" w:sz="0" w:space="0" w:color="auto"/>
        <w:bottom w:val="none" w:sz="0" w:space="0" w:color="auto"/>
        <w:right w:val="none" w:sz="0" w:space="0" w:color="auto"/>
      </w:divBdr>
    </w:div>
    <w:div w:id="1809008542">
      <w:bodyDiv w:val="1"/>
      <w:marLeft w:val="0"/>
      <w:marRight w:val="0"/>
      <w:marTop w:val="0"/>
      <w:marBottom w:val="0"/>
      <w:divBdr>
        <w:top w:val="none" w:sz="0" w:space="0" w:color="auto"/>
        <w:left w:val="none" w:sz="0" w:space="0" w:color="auto"/>
        <w:bottom w:val="none" w:sz="0" w:space="0" w:color="auto"/>
        <w:right w:val="none" w:sz="0" w:space="0" w:color="auto"/>
      </w:divBdr>
    </w:div>
    <w:div w:id="1809274103">
      <w:bodyDiv w:val="1"/>
      <w:marLeft w:val="0"/>
      <w:marRight w:val="0"/>
      <w:marTop w:val="0"/>
      <w:marBottom w:val="0"/>
      <w:divBdr>
        <w:top w:val="none" w:sz="0" w:space="0" w:color="auto"/>
        <w:left w:val="none" w:sz="0" w:space="0" w:color="auto"/>
        <w:bottom w:val="none" w:sz="0" w:space="0" w:color="auto"/>
        <w:right w:val="none" w:sz="0" w:space="0" w:color="auto"/>
      </w:divBdr>
    </w:div>
    <w:div w:id="1809933619">
      <w:bodyDiv w:val="1"/>
      <w:marLeft w:val="0"/>
      <w:marRight w:val="0"/>
      <w:marTop w:val="0"/>
      <w:marBottom w:val="0"/>
      <w:divBdr>
        <w:top w:val="none" w:sz="0" w:space="0" w:color="auto"/>
        <w:left w:val="none" w:sz="0" w:space="0" w:color="auto"/>
        <w:bottom w:val="none" w:sz="0" w:space="0" w:color="auto"/>
        <w:right w:val="none" w:sz="0" w:space="0" w:color="auto"/>
      </w:divBdr>
    </w:div>
    <w:div w:id="1810319177">
      <w:bodyDiv w:val="1"/>
      <w:marLeft w:val="0"/>
      <w:marRight w:val="0"/>
      <w:marTop w:val="0"/>
      <w:marBottom w:val="0"/>
      <w:divBdr>
        <w:top w:val="none" w:sz="0" w:space="0" w:color="auto"/>
        <w:left w:val="none" w:sz="0" w:space="0" w:color="auto"/>
        <w:bottom w:val="none" w:sz="0" w:space="0" w:color="auto"/>
        <w:right w:val="none" w:sz="0" w:space="0" w:color="auto"/>
      </w:divBdr>
    </w:div>
    <w:div w:id="1810780824">
      <w:bodyDiv w:val="1"/>
      <w:marLeft w:val="0"/>
      <w:marRight w:val="0"/>
      <w:marTop w:val="0"/>
      <w:marBottom w:val="0"/>
      <w:divBdr>
        <w:top w:val="none" w:sz="0" w:space="0" w:color="auto"/>
        <w:left w:val="none" w:sz="0" w:space="0" w:color="auto"/>
        <w:bottom w:val="none" w:sz="0" w:space="0" w:color="auto"/>
        <w:right w:val="none" w:sz="0" w:space="0" w:color="auto"/>
      </w:divBdr>
    </w:div>
    <w:div w:id="1812095170">
      <w:bodyDiv w:val="1"/>
      <w:marLeft w:val="0"/>
      <w:marRight w:val="0"/>
      <w:marTop w:val="0"/>
      <w:marBottom w:val="0"/>
      <w:divBdr>
        <w:top w:val="none" w:sz="0" w:space="0" w:color="auto"/>
        <w:left w:val="none" w:sz="0" w:space="0" w:color="auto"/>
        <w:bottom w:val="none" w:sz="0" w:space="0" w:color="auto"/>
        <w:right w:val="none" w:sz="0" w:space="0" w:color="auto"/>
      </w:divBdr>
    </w:div>
    <w:div w:id="1813673223">
      <w:bodyDiv w:val="1"/>
      <w:marLeft w:val="0"/>
      <w:marRight w:val="0"/>
      <w:marTop w:val="0"/>
      <w:marBottom w:val="0"/>
      <w:divBdr>
        <w:top w:val="none" w:sz="0" w:space="0" w:color="auto"/>
        <w:left w:val="none" w:sz="0" w:space="0" w:color="auto"/>
        <w:bottom w:val="none" w:sz="0" w:space="0" w:color="auto"/>
        <w:right w:val="none" w:sz="0" w:space="0" w:color="auto"/>
      </w:divBdr>
    </w:div>
    <w:div w:id="1816025063">
      <w:bodyDiv w:val="1"/>
      <w:marLeft w:val="0"/>
      <w:marRight w:val="0"/>
      <w:marTop w:val="0"/>
      <w:marBottom w:val="0"/>
      <w:divBdr>
        <w:top w:val="none" w:sz="0" w:space="0" w:color="auto"/>
        <w:left w:val="none" w:sz="0" w:space="0" w:color="auto"/>
        <w:bottom w:val="none" w:sz="0" w:space="0" w:color="auto"/>
        <w:right w:val="none" w:sz="0" w:space="0" w:color="auto"/>
      </w:divBdr>
    </w:div>
    <w:div w:id="1816071308">
      <w:bodyDiv w:val="1"/>
      <w:marLeft w:val="0"/>
      <w:marRight w:val="0"/>
      <w:marTop w:val="0"/>
      <w:marBottom w:val="0"/>
      <w:divBdr>
        <w:top w:val="none" w:sz="0" w:space="0" w:color="auto"/>
        <w:left w:val="none" w:sz="0" w:space="0" w:color="auto"/>
        <w:bottom w:val="none" w:sz="0" w:space="0" w:color="auto"/>
        <w:right w:val="none" w:sz="0" w:space="0" w:color="auto"/>
      </w:divBdr>
    </w:div>
    <w:div w:id="1816334935">
      <w:bodyDiv w:val="1"/>
      <w:marLeft w:val="0"/>
      <w:marRight w:val="0"/>
      <w:marTop w:val="0"/>
      <w:marBottom w:val="0"/>
      <w:divBdr>
        <w:top w:val="none" w:sz="0" w:space="0" w:color="auto"/>
        <w:left w:val="none" w:sz="0" w:space="0" w:color="auto"/>
        <w:bottom w:val="none" w:sz="0" w:space="0" w:color="auto"/>
        <w:right w:val="none" w:sz="0" w:space="0" w:color="auto"/>
      </w:divBdr>
    </w:div>
    <w:div w:id="1817647109">
      <w:bodyDiv w:val="1"/>
      <w:marLeft w:val="0"/>
      <w:marRight w:val="0"/>
      <w:marTop w:val="0"/>
      <w:marBottom w:val="0"/>
      <w:divBdr>
        <w:top w:val="none" w:sz="0" w:space="0" w:color="auto"/>
        <w:left w:val="none" w:sz="0" w:space="0" w:color="auto"/>
        <w:bottom w:val="none" w:sz="0" w:space="0" w:color="auto"/>
        <w:right w:val="none" w:sz="0" w:space="0" w:color="auto"/>
      </w:divBdr>
    </w:div>
    <w:div w:id="1818064214">
      <w:bodyDiv w:val="1"/>
      <w:marLeft w:val="0"/>
      <w:marRight w:val="0"/>
      <w:marTop w:val="0"/>
      <w:marBottom w:val="0"/>
      <w:divBdr>
        <w:top w:val="none" w:sz="0" w:space="0" w:color="auto"/>
        <w:left w:val="none" w:sz="0" w:space="0" w:color="auto"/>
        <w:bottom w:val="none" w:sz="0" w:space="0" w:color="auto"/>
        <w:right w:val="none" w:sz="0" w:space="0" w:color="auto"/>
      </w:divBdr>
    </w:div>
    <w:div w:id="1819879109">
      <w:bodyDiv w:val="1"/>
      <w:marLeft w:val="0"/>
      <w:marRight w:val="0"/>
      <w:marTop w:val="0"/>
      <w:marBottom w:val="0"/>
      <w:divBdr>
        <w:top w:val="none" w:sz="0" w:space="0" w:color="auto"/>
        <w:left w:val="none" w:sz="0" w:space="0" w:color="auto"/>
        <w:bottom w:val="none" w:sz="0" w:space="0" w:color="auto"/>
        <w:right w:val="none" w:sz="0" w:space="0" w:color="auto"/>
      </w:divBdr>
    </w:div>
    <w:div w:id="1820809271">
      <w:bodyDiv w:val="1"/>
      <w:marLeft w:val="0"/>
      <w:marRight w:val="0"/>
      <w:marTop w:val="0"/>
      <w:marBottom w:val="0"/>
      <w:divBdr>
        <w:top w:val="none" w:sz="0" w:space="0" w:color="auto"/>
        <w:left w:val="none" w:sz="0" w:space="0" w:color="auto"/>
        <w:bottom w:val="none" w:sz="0" w:space="0" w:color="auto"/>
        <w:right w:val="none" w:sz="0" w:space="0" w:color="auto"/>
      </w:divBdr>
    </w:div>
    <w:div w:id="1820925305">
      <w:bodyDiv w:val="1"/>
      <w:marLeft w:val="0"/>
      <w:marRight w:val="0"/>
      <w:marTop w:val="0"/>
      <w:marBottom w:val="0"/>
      <w:divBdr>
        <w:top w:val="none" w:sz="0" w:space="0" w:color="auto"/>
        <w:left w:val="none" w:sz="0" w:space="0" w:color="auto"/>
        <w:bottom w:val="none" w:sz="0" w:space="0" w:color="auto"/>
        <w:right w:val="none" w:sz="0" w:space="0" w:color="auto"/>
      </w:divBdr>
    </w:div>
    <w:div w:id="1822186562">
      <w:bodyDiv w:val="1"/>
      <w:marLeft w:val="0"/>
      <w:marRight w:val="0"/>
      <w:marTop w:val="0"/>
      <w:marBottom w:val="0"/>
      <w:divBdr>
        <w:top w:val="none" w:sz="0" w:space="0" w:color="auto"/>
        <w:left w:val="none" w:sz="0" w:space="0" w:color="auto"/>
        <w:bottom w:val="none" w:sz="0" w:space="0" w:color="auto"/>
        <w:right w:val="none" w:sz="0" w:space="0" w:color="auto"/>
      </w:divBdr>
    </w:div>
    <w:div w:id="1822959057">
      <w:bodyDiv w:val="1"/>
      <w:marLeft w:val="0"/>
      <w:marRight w:val="0"/>
      <w:marTop w:val="0"/>
      <w:marBottom w:val="0"/>
      <w:divBdr>
        <w:top w:val="none" w:sz="0" w:space="0" w:color="auto"/>
        <w:left w:val="none" w:sz="0" w:space="0" w:color="auto"/>
        <w:bottom w:val="none" w:sz="0" w:space="0" w:color="auto"/>
        <w:right w:val="none" w:sz="0" w:space="0" w:color="auto"/>
      </w:divBdr>
    </w:div>
    <w:div w:id="1823499720">
      <w:bodyDiv w:val="1"/>
      <w:marLeft w:val="0"/>
      <w:marRight w:val="0"/>
      <w:marTop w:val="0"/>
      <w:marBottom w:val="0"/>
      <w:divBdr>
        <w:top w:val="none" w:sz="0" w:space="0" w:color="auto"/>
        <w:left w:val="none" w:sz="0" w:space="0" w:color="auto"/>
        <w:bottom w:val="none" w:sz="0" w:space="0" w:color="auto"/>
        <w:right w:val="none" w:sz="0" w:space="0" w:color="auto"/>
      </w:divBdr>
    </w:div>
    <w:div w:id="1824353756">
      <w:bodyDiv w:val="1"/>
      <w:marLeft w:val="0"/>
      <w:marRight w:val="0"/>
      <w:marTop w:val="0"/>
      <w:marBottom w:val="0"/>
      <w:divBdr>
        <w:top w:val="none" w:sz="0" w:space="0" w:color="auto"/>
        <w:left w:val="none" w:sz="0" w:space="0" w:color="auto"/>
        <w:bottom w:val="none" w:sz="0" w:space="0" w:color="auto"/>
        <w:right w:val="none" w:sz="0" w:space="0" w:color="auto"/>
      </w:divBdr>
    </w:div>
    <w:div w:id="1825461927">
      <w:bodyDiv w:val="1"/>
      <w:marLeft w:val="0"/>
      <w:marRight w:val="0"/>
      <w:marTop w:val="0"/>
      <w:marBottom w:val="0"/>
      <w:divBdr>
        <w:top w:val="none" w:sz="0" w:space="0" w:color="auto"/>
        <w:left w:val="none" w:sz="0" w:space="0" w:color="auto"/>
        <w:bottom w:val="none" w:sz="0" w:space="0" w:color="auto"/>
        <w:right w:val="none" w:sz="0" w:space="0" w:color="auto"/>
      </w:divBdr>
    </w:div>
    <w:div w:id="1828940467">
      <w:bodyDiv w:val="1"/>
      <w:marLeft w:val="0"/>
      <w:marRight w:val="0"/>
      <w:marTop w:val="0"/>
      <w:marBottom w:val="0"/>
      <w:divBdr>
        <w:top w:val="none" w:sz="0" w:space="0" w:color="auto"/>
        <w:left w:val="none" w:sz="0" w:space="0" w:color="auto"/>
        <w:bottom w:val="none" w:sz="0" w:space="0" w:color="auto"/>
        <w:right w:val="none" w:sz="0" w:space="0" w:color="auto"/>
      </w:divBdr>
    </w:div>
    <w:div w:id="1830437310">
      <w:bodyDiv w:val="1"/>
      <w:marLeft w:val="0"/>
      <w:marRight w:val="0"/>
      <w:marTop w:val="0"/>
      <w:marBottom w:val="0"/>
      <w:divBdr>
        <w:top w:val="none" w:sz="0" w:space="0" w:color="auto"/>
        <w:left w:val="none" w:sz="0" w:space="0" w:color="auto"/>
        <w:bottom w:val="none" w:sz="0" w:space="0" w:color="auto"/>
        <w:right w:val="none" w:sz="0" w:space="0" w:color="auto"/>
      </w:divBdr>
    </w:div>
    <w:div w:id="1831210235">
      <w:bodyDiv w:val="1"/>
      <w:marLeft w:val="0"/>
      <w:marRight w:val="0"/>
      <w:marTop w:val="0"/>
      <w:marBottom w:val="0"/>
      <w:divBdr>
        <w:top w:val="none" w:sz="0" w:space="0" w:color="auto"/>
        <w:left w:val="none" w:sz="0" w:space="0" w:color="auto"/>
        <w:bottom w:val="none" w:sz="0" w:space="0" w:color="auto"/>
        <w:right w:val="none" w:sz="0" w:space="0" w:color="auto"/>
      </w:divBdr>
    </w:div>
    <w:div w:id="1831864364">
      <w:bodyDiv w:val="1"/>
      <w:marLeft w:val="0"/>
      <w:marRight w:val="0"/>
      <w:marTop w:val="0"/>
      <w:marBottom w:val="0"/>
      <w:divBdr>
        <w:top w:val="none" w:sz="0" w:space="0" w:color="auto"/>
        <w:left w:val="none" w:sz="0" w:space="0" w:color="auto"/>
        <w:bottom w:val="none" w:sz="0" w:space="0" w:color="auto"/>
        <w:right w:val="none" w:sz="0" w:space="0" w:color="auto"/>
      </w:divBdr>
    </w:div>
    <w:div w:id="1832137302">
      <w:bodyDiv w:val="1"/>
      <w:marLeft w:val="0"/>
      <w:marRight w:val="0"/>
      <w:marTop w:val="0"/>
      <w:marBottom w:val="0"/>
      <w:divBdr>
        <w:top w:val="none" w:sz="0" w:space="0" w:color="auto"/>
        <w:left w:val="none" w:sz="0" w:space="0" w:color="auto"/>
        <w:bottom w:val="none" w:sz="0" w:space="0" w:color="auto"/>
        <w:right w:val="none" w:sz="0" w:space="0" w:color="auto"/>
      </w:divBdr>
    </w:div>
    <w:div w:id="1832677012">
      <w:bodyDiv w:val="1"/>
      <w:marLeft w:val="0"/>
      <w:marRight w:val="0"/>
      <w:marTop w:val="0"/>
      <w:marBottom w:val="0"/>
      <w:divBdr>
        <w:top w:val="none" w:sz="0" w:space="0" w:color="auto"/>
        <w:left w:val="none" w:sz="0" w:space="0" w:color="auto"/>
        <w:bottom w:val="none" w:sz="0" w:space="0" w:color="auto"/>
        <w:right w:val="none" w:sz="0" w:space="0" w:color="auto"/>
      </w:divBdr>
    </w:div>
    <w:div w:id="1833832922">
      <w:bodyDiv w:val="1"/>
      <w:marLeft w:val="0"/>
      <w:marRight w:val="0"/>
      <w:marTop w:val="0"/>
      <w:marBottom w:val="0"/>
      <w:divBdr>
        <w:top w:val="none" w:sz="0" w:space="0" w:color="auto"/>
        <w:left w:val="none" w:sz="0" w:space="0" w:color="auto"/>
        <w:bottom w:val="none" w:sz="0" w:space="0" w:color="auto"/>
        <w:right w:val="none" w:sz="0" w:space="0" w:color="auto"/>
      </w:divBdr>
    </w:div>
    <w:div w:id="1833905398">
      <w:bodyDiv w:val="1"/>
      <w:marLeft w:val="0"/>
      <w:marRight w:val="0"/>
      <w:marTop w:val="0"/>
      <w:marBottom w:val="0"/>
      <w:divBdr>
        <w:top w:val="none" w:sz="0" w:space="0" w:color="auto"/>
        <w:left w:val="none" w:sz="0" w:space="0" w:color="auto"/>
        <w:bottom w:val="none" w:sz="0" w:space="0" w:color="auto"/>
        <w:right w:val="none" w:sz="0" w:space="0" w:color="auto"/>
      </w:divBdr>
    </w:div>
    <w:div w:id="1834107360">
      <w:bodyDiv w:val="1"/>
      <w:marLeft w:val="0"/>
      <w:marRight w:val="0"/>
      <w:marTop w:val="0"/>
      <w:marBottom w:val="0"/>
      <w:divBdr>
        <w:top w:val="none" w:sz="0" w:space="0" w:color="auto"/>
        <w:left w:val="none" w:sz="0" w:space="0" w:color="auto"/>
        <w:bottom w:val="none" w:sz="0" w:space="0" w:color="auto"/>
        <w:right w:val="none" w:sz="0" w:space="0" w:color="auto"/>
      </w:divBdr>
    </w:div>
    <w:div w:id="1838809502">
      <w:bodyDiv w:val="1"/>
      <w:marLeft w:val="0"/>
      <w:marRight w:val="0"/>
      <w:marTop w:val="0"/>
      <w:marBottom w:val="0"/>
      <w:divBdr>
        <w:top w:val="none" w:sz="0" w:space="0" w:color="auto"/>
        <w:left w:val="none" w:sz="0" w:space="0" w:color="auto"/>
        <w:bottom w:val="none" w:sz="0" w:space="0" w:color="auto"/>
        <w:right w:val="none" w:sz="0" w:space="0" w:color="auto"/>
      </w:divBdr>
    </w:div>
    <w:div w:id="1839689101">
      <w:bodyDiv w:val="1"/>
      <w:marLeft w:val="0"/>
      <w:marRight w:val="0"/>
      <w:marTop w:val="0"/>
      <w:marBottom w:val="0"/>
      <w:divBdr>
        <w:top w:val="none" w:sz="0" w:space="0" w:color="auto"/>
        <w:left w:val="none" w:sz="0" w:space="0" w:color="auto"/>
        <w:bottom w:val="none" w:sz="0" w:space="0" w:color="auto"/>
        <w:right w:val="none" w:sz="0" w:space="0" w:color="auto"/>
      </w:divBdr>
    </w:div>
    <w:div w:id="1839730818">
      <w:bodyDiv w:val="1"/>
      <w:marLeft w:val="0"/>
      <w:marRight w:val="0"/>
      <w:marTop w:val="0"/>
      <w:marBottom w:val="0"/>
      <w:divBdr>
        <w:top w:val="none" w:sz="0" w:space="0" w:color="auto"/>
        <w:left w:val="none" w:sz="0" w:space="0" w:color="auto"/>
        <w:bottom w:val="none" w:sz="0" w:space="0" w:color="auto"/>
        <w:right w:val="none" w:sz="0" w:space="0" w:color="auto"/>
      </w:divBdr>
    </w:div>
    <w:div w:id="1841116014">
      <w:bodyDiv w:val="1"/>
      <w:marLeft w:val="0"/>
      <w:marRight w:val="0"/>
      <w:marTop w:val="0"/>
      <w:marBottom w:val="0"/>
      <w:divBdr>
        <w:top w:val="none" w:sz="0" w:space="0" w:color="auto"/>
        <w:left w:val="none" w:sz="0" w:space="0" w:color="auto"/>
        <w:bottom w:val="none" w:sz="0" w:space="0" w:color="auto"/>
        <w:right w:val="none" w:sz="0" w:space="0" w:color="auto"/>
      </w:divBdr>
    </w:div>
    <w:div w:id="1844203395">
      <w:bodyDiv w:val="1"/>
      <w:marLeft w:val="0"/>
      <w:marRight w:val="0"/>
      <w:marTop w:val="0"/>
      <w:marBottom w:val="0"/>
      <w:divBdr>
        <w:top w:val="none" w:sz="0" w:space="0" w:color="auto"/>
        <w:left w:val="none" w:sz="0" w:space="0" w:color="auto"/>
        <w:bottom w:val="none" w:sz="0" w:space="0" w:color="auto"/>
        <w:right w:val="none" w:sz="0" w:space="0" w:color="auto"/>
      </w:divBdr>
    </w:div>
    <w:div w:id="1844710252">
      <w:bodyDiv w:val="1"/>
      <w:marLeft w:val="0"/>
      <w:marRight w:val="0"/>
      <w:marTop w:val="0"/>
      <w:marBottom w:val="0"/>
      <w:divBdr>
        <w:top w:val="none" w:sz="0" w:space="0" w:color="auto"/>
        <w:left w:val="none" w:sz="0" w:space="0" w:color="auto"/>
        <w:bottom w:val="none" w:sz="0" w:space="0" w:color="auto"/>
        <w:right w:val="none" w:sz="0" w:space="0" w:color="auto"/>
      </w:divBdr>
    </w:div>
    <w:div w:id="1846437099">
      <w:bodyDiv w:val="1"/>
      <w:marLeft w:val="0"/>
      <w:marRight w:val="0"/>
      <w:marTop w:val="0"/>
      <w:marBottom w:val="0"/>
      <w:divBdr>
        <w:top w:val="none" w:sz="0" w:space="0" w:color="auto"/>
        <w:left w:val="none" w:sz="0" w:space="0" w:color="auto"/>
        <w:bottom w:val="none" w:sz="0" w:space="0" w:color="auto"/>
        <w:right w:val="none" w:sz="0" w:space="0" w:color="auto"/>
      </w:divBdr>
    </w:div>
    <w:div w:id="1847666394">
      <w:bodyDiv w:val="1"/>
      <w:marLeft w:val="0"/>
      <w:marRight w:val="0"/>
      <w:marTop w:val="0"/>
      <w:marBottom w:val="0"/>
      <w:divBdr>
        <w:top w:val="none" w:sz="0" w:space="0" w:color="auto"/>
        <w:left w:val="none" w:sz="0" w:space="0" w:color="auto"/>
        <w:bottom w:val="none" w:sz="0" w:space="0" w:color="auto"/>
        <w:right w:val="none" w:sz="0" w:space="0" w:color="auto"/>
      </w:divBdr>
    </w:div>
    <w:div w:id="1848248144">
      <w:bodyDiv w:val="1"/>
      <w:marLeft w:val="0"/>
      <w:marRight w:val="0"/>
      <w:marTop w:val="0"/>
      <w:marBottom w:val="0"/>
      <w:divBdr>
        <w:top w:val="none" w:sz="0" w:space="0" w:color="auto"/>
        <w:left w:val="none" w:sz="0" w:space="0" w:color="auto"/>
        <w:bottom w:val="none" w:sz="0" w:space="0" w:color="auto"/>
        <w:right w:val="none" w:sz="0" w:space="0" w:color="auto"/>
      </w:divBdr>
    </w:div>
    <w:div w:id="1848445282">
      <w:bodyDiv w:val="1"/>
      <w:marLeft w:val="0"/>
      <w:marRight w:val="0"/>
      <w:marTop w:val="0"/>
      <w:marBottom w:val="0"/>
      <w:divBdr>
        <w:top w:val="none" w:sz="0" w:space="0" w:color="auto"/>
        <w:left w:val="none" w:sz="0" w:space="0" w:color="auto"/>
        <w:bottom w:val="none" w:sz="0" w:space="0" w:color="auto"/>
        <w:right w:val="none" w:sz="0" w:space="0" w:color="auto"/>
      </w:divBdr>
    </w:div>
    <w:div w:id="1849636381">
      <w:bodyDiv w:val="1"/>
      <w:marLeft w:val="0"/>
      <w:marRight w:val="0"/>
      <w:marTop w:val="0"/>
      <w:marBottom w:val="0"/>
      <w:divBdr>
        <w:top w:val="none" w:sz="0" w:space="0" w:color="auto"/>
        <w:left w:val="none" w:sz="0" w:space="0" w:color="auto"/>
        <w:bottom w:val="none" w:sz="0" w:space="0" w:color="auto"/>
        <w:right w:val="none" w:sz="0" w:space="0" w:color="auto"/>
      </w:divBdr>
    </w:div>
    <w:div w:id="1850825750">
      <w:bodyDiv w:val="1"/>
      <w:marLeft w:val="0"/>
      <w:marRight w:val="0"/>
      <w:marTop w:val="0"/>
      <w:marBottom w:val="0"/>
      <w:divBdr>
        <w:top w:val="none" w:sz="0" w:space="0" w:color="auto"/>
        <w:left w:val="none" w:sz="0" w:space="0" w:color="auto"/>
        <w:bottom w:val="none" w:sz="0" w:space="0" w:color="auto"/>
        <w:right w:val="none" w:sz="0" w:space="0" w:color="auto"/>
      </w:divBdr>
    </w:div>
    <w:div w:id="1851093760">
      <w:bodyDiv w:val="1"/>
      <w:marLeft w:val="0"/>
      <w:marRight w:val="0"/>
      <w:marTop w:val="0"/>
      <w:marBottom w:val="0"/>
      <w:divBdr>
        <w:top w:val="none" w:sz="0" w:space="0" w:color="auto"/>
        <w:left w:val="none" w:sz="0" w:space="0" w:color="auto"/>
        <w:bottom w:val="none" w:sz="0" w:space="0" w:color="auto"/>
        <w:right w:val="none" w:sz="0" w:space="0" w:color="auto"/>
      </w:divBdr>
    </w:div>
    <w:div w:id="1853184333">
      <w:bodyDiv w:val="1"/>
      <w:marLeft w:val="0"/>
      <w:marRight w:val="0"/>
      <w:marTop w:val="0"/>
      <w:marBottom w:val="0"/>
      <w:divBdr>
        <w:top w:val="none" w:sz="0" w:space="0" w:color="auto"/>
        <w:left w:val="none" w:sz="0" w:space="0" w:color="auto"/>
        <w:bottom w:val="none" w:sz="0" w:space="0" w:color="auto"/>
        <w:right w:val="none" w:sz="0" w:space="0" w:color="auto"/>
      </w:divBdr>
    </w:div>
    <w:div w:id="1854102360">
      <w:bodyDiv w:val="1"/>
      <w:marLeft w:val="0"/>
      <w:marRight w:val="0"/>
      <w:marTop w:val="0"/>
      <w:marBottom w:val="0"/>
      <w:divBdr>
        <w:top w:val="none" w:sz="0" w:space="0" w:color="auto"/>
        <w:left w:val="none" w:sz="0" w:space="0" w:color="auto"/>
        <w:bottom w:val="none" w:sz="0" w:space="0" w:color="auto"/>
        <w:right w:val="none" w:sz="0" w:space="0" w:color="auto"/>
      </w:divBdr>
    </w:div>
    <w:div w:id="1854612911">
      <w:bodyDiv w:val="1"/>
      <w:marLeft w:val="0"/>
      <w:marRight w:val="0"/>
      <w:marTop w:val="0"/>
      <w:marBottom w:val="0"/>
      <w:divBdr>
        <w:top w:val="none" w:sz="0" w:space="0" w:color="auto"/>
        <w:left w:val="none" w:sz="0" w:space="0" w:color="auto"/>
        <w:bottom w:val="none" w:sz="0" w:space="0" w:color="auto"/>
        <w:right w:val="none" w:sz="0" w:space="0" w:color="auto"/>
      </w:divBdr>
    </w:div>
    <w:div w:id="1854879408">
      <w:bodyDiv w:val="1"/>
      <w:marLeft w:val="0"/>
      <w:marRight w:val="0"/>
      <w:marTop w:val="0"/>
      <w:marBottom w:val="0"/>
      <w:divBdr>
        <w:top w:val="none" w:sz="0" w:space="0" w:color="auto"/>
        <w:left w:val="none" w:sz="0" w:space="0" w:color="auto"/>
        <w:bottom w:val="none" w:sz="0" w:space="0" w:color="auto"/>
        <w:right w:val="none" w:sz="0" w:space="0" w:color="auto"/>
      </w:divBdr>
    </w:div>
    <w:div w:id="1855797584">
      <w:bodyDiv w:val="1"/>
      <w:marLeft w:val="0"/>
      <w:marRight w:val="0"/>
      <w:marTop w:val="0"/>
      <w:marBottom w:val="0"/>
      <w:divBdr>
        <w:top w:val="none" w:sz="0" w:space="0" w:color="auto"/>
        <w:left w:val="none" w:sz="0" w:space="0" w:color="auto"/>
        <w:bottom w:val="none" w:sz="0" w:space="0" w:color="auto"/>
        <w:right w:val="none" w:sz="0" w:space="0" w:color="auto"/>
      </w:divBdr>
    </w:div>
    <w:div w:id="1858351726">
      <w:bodyDiv w:val="1"/>
      <w:marLeft w:val="0"/>
      <w:marRight w:val="0"/>
      <w:marTop w:val="0"/>
      <w:marBottom w:val="0"/>
      <w:divBdr>
        <w:top w:val="none" w:sz="0" w:space="0" w:color="auto"/>
        <w:left w:val="none" w:sz="0" w:space="0" w:color="auto"/>
        <w:bottom w:val="none" w:sz="0" w:space="0" w:color="auto"/>
        <w:right w:val="none" w:sz="0" w:space="0" w:color="auto"/>
      </w:divBdr>
    </w:div>
    <w:div w:id="1858932644">
      <w:bodyDiv w:val="1"/>
      <w:marLeft w:val="0"/>
      <w:marRight w:val="0"/>
      <w:marTop w:val="0"/>
      <w:marBottom w:val="0"/>
      <w:divBdr>
        <w:top w:val="none" w:sz="0" w:space="0" w:color="auto"/>
        <w:left w:val="none" w:sz="0" w:space="0" w:color="auto"/>
        <w:bottom w:val="none" w:sz="0" w:space="0" w:color="auto"/>
        <w:right w:val="none" w:sz="0" w:space="0" w:color="auto"/>
      </w:divBdr>
    </w:div>
    <w:div w:id="1864398692">
      <w:bodyDiv w:val="1"/>
      <w:marLeft w:val="0"/>
      <w:marRight w:val="0"/>
      <w:marTop w:val="0"/>
      <w:marBottom w:val="0"/>
      <w:divBdr>
        <w:top w:val="none" w:sz="0" w:space="0" w:color="auto"/>
        <w:left w:val="none" w:sz="0" w:space="0" w:color="auto"/>
        <w:bottom w:val="none" w:sz="0" w:space="0" w:color="auto"/>
        <w:right w:val="none" w:sz="0" w:space="0" w:color="auto"/>
      </w:divBdr>
    </w:div>
    <w:div w:id="1864634295">
      <w:bodyDiv w:val="1"/>
      <w:marLeft w:val="0"/>
      <w:marRight w:val="0"/>
      <w:marTop w:val="0"/>
      <w:marBottom w:val="0"/>
      <w:divBdr>
        <w:top w:val="none" w:sz="0" w:space="0" w:color="auto"/>
        <w:left w:val="none" w:sz="0" w:space="0" w:color="auto"/>
        <w:bottom w:val="none" w:sz="0" w:space="0" w:color="auto"/>
        <w:right w:val="none" w:sz="0" w:space="0" w:color="auto"/>
      </w:divBdr>
    </w:div>
    <w:div w:id="1865944630">
      <w:bodyDiv w:val="1"/>
      <w:marLeft w:val="0"/>
      <w:marRight w:val="0"/>
      <w:marTop w:val="0"/>
      <w:marBottom w:val="0"/>
      <w:divBdr>
        <w:top w:val="none" w:sz="0" w:space="0" w:color="auto"/>
        <w:left w:val="none" w:sz="0" w:space="0" w:color="auto"/>
        <w:bottom w:val="none" w:sz="0" w:space="0" w:color="auto"/>
        <w:right w:val="none" w:sz="0" w:space="0" w:color="auto"/>
      </w:divBdr>
    </w:div>
    <w:div w:id="1866677345">
      <w:bodyDiv w:val="1"/>
      <w:marLeft w:val="0"/>
      <w:marRight w:val="0"/>
      <w:marTop w:val="0"/>
      <w:marBottom w:val="0"/>
      <w:divBdr>
        <w:top w:val="none" w:sz="0" w:space="0" w:color="auto"/>
        <w:left w:val="none" w:sz="0" w:space="0" w:color="auto"/>
        <w:bottom w:val="none" w:sz="0" w:space="0" w:color="auto"/>
        <w:right w:val="none" w:sz="0" w:space="0" w:color="auto"/>
      </w:divBdr>
    </w:div>
    <w:div w:id="1867255223">
      <w:bodyDiv w:val="1"/>
      <w:marLeft w:val="0"/>
      <w:marRight w:val="0"/>
      <w:marTop w:val="0"/>
      <w:marBottom w:val="0"/>
      <w:divBdr>
        <w:top w:val="none" w:sz="0" w:space="0" w:color="auto"/>
        <w:left w:val="none" w:sz="0" w:space="0" w:color="auto"/>
        <w:bottom w:val="none" w:sz="0" w:space="0" w:color="auto"/>
        <w:right w:val="none" w:sz="0" w:space="0" w:color="auto"/>
      </w:divBdr>
    </w:div>
    <w:div w:id="1869877380">
      <w:bodyDiv w:val="1"/>
      <w:marLeft w:val="0"/>
      <w:marRight w:val="0"/>
      <w:marTop w:val="0"/>
      <w:marBottom w:val="0"/>
      <w:divBdr>
        <w:top w:val="none" w:sz="0" w:space="0" w:color="auto"/>
        <w:left w:val="none" w:sz="0" w:space="0" w:color="auto"/>
        <w:bottom w:val="none" w:sz="0" w:space="0" w:color="auto"/>
        <w:right w:val="none" w:sz="0" w:space="0" w:color="auto"/>
      </w:divBdr>
    </w:div>
    <w:div w:id="1872954267">
      <w:bodyDiv w:val="1"/>
      <w:marLeft w:val="0"/>
      <w:marRight w:val="0"/>
      <w:marTop w:val="0"/>
      <w:marBottom w:val="0"/>
      <w:divBdr>
        <w:top w:val="none" w:sz="0" w:space="0" w:color="auto"/>
        <w:left w:val="none" w:sz="0" w:space="0" w:color="auto"/>
        <w:bottom w:val="none" w:sz="0" w:space="0" w:color="auto"/>
        <w:right w:val="none" w:sz="0" w:space="0" w:color="auto"/>
      </w:divBdr>
    </w:div>
    <w:div w:id="1874222447">
      <w:bodyDiv w:val="1"/>
      <w:marLeft w:val="0"/>
      <w:marRight w:val="0"/>
      <w:marTop w:val="0"/>
      <w:marBottom w:val="0"/>
      <w:divBdr>
        <w:top w:val="none" w:sz="0" w:space="0" w:color="auto"/>
        <w:left w:val="none" w:sz="0" w:space="0" w:color="auto"/>
        <w:bottom w:val="none" w:sz="0" w:space="0" w:color="auto"/>
        <w:right w:val="none" w:sz="0" w:space="0" w:color="auto"/>
      </w:divBdr>
    </w:div>
    <w:div w:id="1874614203">
      <w:bodyDiv w:val="1"/>
      <w:marLeft w:val="0"/>
      <w:marRight w:val="0"/>
      <w:marTop w:val="0"/>
      <w:marBottom w:val="0"/>
      <w:divBdr>
        <w:top w:val="none" w:sz="0" w:space="0" w:color="auto"/>
        <w:left w:val="none" w:sz="0" w:space="0" w:color="auto"/>
        <w:bottom w:val="none" w:sz="0" w:space="0" w:color="auto"/>
        <w:right w:val="none" w:sz="0" w:space="0" w:color="auto"/>
      </w:divBdr>
    </w:div>
    <w:div w:id="1874922197">
      <w:bodyDiv w:val="1"/>
      <w:marLeft w:val="0"/>
      <w:marRight w:val="0"/>
      <w:marTop w:val="0"/>
      <w:marBottom w:val="0"/>
      <w:divBdr>
        <w:top w:val="none" w:sz="0" w:space="0" w:color="auto"/>
        <w:left w:val="none" w:sz="0" w:space="0" w:color="auto"/>
        <w:bottom w:val="none" w:sz="0" w:space="0" w:color="auto"/>
        <w:right w:val="none" w:sz="0" w:space="0" w:color="auto"/>
      </w:divBdr>
    </w:div>
    <w:div w:id="1875574788">
      <w:bodyDiv w:val="1"/>
      <w:marLeft w:val="0"/>
      <w:marRight w:val="0"/>
      <w:marTop w:val="0"/>
      <w:marBottom w:val="0"/>
      <w:divBdr>
        <w:top w:val="none" w:sz="0" w:space="0" w:color="auto"/>
        <w:left w:val="none" w:sz="0" w:space="0" w:color="auto"/>
        <w:bottom w:val="none" w:sz="0" w:space="0" w:color="auto"/>
        <w:right w:val="none" w:sz="0" w:space="0" w:color="auto"/>
      </w:divBdr>
    </w:div>
    <w:div w:id="1876847115">
      <w:bodyDiv w:val="1"/>
      <w:marLeft w:val="0"/>
      <w:marRight w:val="0"/>
      <w:marTop w:val="0"/>
      <w:marBottom w:val="0"/>
      <w:divBdr>
        <w:top w:val="none" w:sz="0" w:space="0" w:color="auto"/>
        <w:left w:val="none" w:sz="0" w:space="0" w:color="auto"/>
        <w:bottom w:val="none" w:sz="0" w:space="0" w:color="auto"/>
        <w:right w:val="none" w:sz="0" w:space="0" w:color="auto"/>
      </w:divBdr>
    </w:div>
    <w:div w:id="1877623247">
      <w:bodyDiv w:val="1"/>
      <w:marLeft w:val="0"/>
      <w:marRight w:val="0"/>
      <w:marTop w:val="0"/>
      <w:marBottom w:val="0"/>
      <w:divBdr>
        <w:top w:val="none" w:sz="0" w:space="0" w:color="auto"/>
        <w:left w:val="none" w:sz="0" w:space="0" w:color="auto"/>
        <w:bottom w:val="none" w:sz="0" w:space="0" w:color="auto"/>
        <w:right w:val="none" w:sz="0" w:space="0" w:color="auto"/>
      </w:divBdr>
    </w:div>
    <w:div w:id="1878423948">
      <w:bodyDiv w:val="1"/>
      <w:marLeft w:val="0"/>
      <w:marRight w:val="0"/>
      <w:marTop w:val="0"/>
      <w:marBottom w:val="0"/>
      <w:divBdr>
        <w:top w:val="none" w:sz="0" w:space="0" w:color="auto"/>
        <w:left w:val="none" w:sz="0" w:space="0" w:color="auto"/>
        <w:bottom w:val="none" w:sz="0" w:space="0" w:color="auto"/>
        <w:right w:val="none" w:sz="0" w:space="0" w:color="auto"/>
      </w:divBdr>
    </w:div>
    <w:div w:id="1879048332">
      <w:bodyDiv w:val="1"/>
      <w:marLeft w:val="0"/>
      <w:marRight w:val="0"/>
      <w:marTop w:val="0"/>
      <w:marBottom w:val="0"/>
      <w:divBdr>
        <w:top w:val="none" w:sz="0" w:space="0" w:color="auto"/>
        <w:left w:val="none" w:sz="0" w:space="0" w:color="auto"/>
        <w:bottom w:val="none" w:sz="0" w:space="0" w:color="auto"/>
        <w:right w:val="none" w:sz="0" w:space="0" w:color="auto"/>
      </w:divBdr>
    </w:div>
    <w:div w:id="1879471091">
      <w:bodyDiv w:val="1"/>
      <w:marLeft w:val="0"/>
      <w:marRight w:val="0"/>
      <w:marTop w:val="0"/>
      <w:marBottom w:val="0"/>
      <w:divBdr>
        <w:top w:val="none" w:sz="0" w:space="0" w:color="auto"/>
        <w:left w:val="none" w:sz="0" w:space="0" w:color="auto"/>
        <w:bottom w:val="none" w:sz="0" w:space="0" w:color="auto"/>
        <w:right w:val="none" w:sz="0" w:space="0" w:color="auto"/>
      </w:divBdr>
    </w:div>
    <w:div w:id="1880513125">
      <w:bodyDiv w:val="1"/>
      <w:marLeft w:val="0"/>
      <w:marRight w:val="0"/>
      <w:marTop w:val="0"/>
      <w:marBottom w:val="0"/>
      <w:divBdr>
        <w:top w:val="none" w:sz="0" w:space="0" w:color="auto"/>
        <w:left w:val="none" w:sz="0" w:space="0" w:color="auto"/>
        <w:bottom w:val="none" w:sz="0" w:space="0" w:color="auto"/>
        <w:right w:val="none" w:sz="0" w:space="0" w:color="auto"/>
      </w:divBdr>
    </w:div>
    <w:div w:id="1880703523">
      <w:bodyDiv w:val="1"/>
      <w:marLeft w:val="0"/>
      <w:marRight w:val="0"/>
      <w:marTop w:val="0"/>
      <w:marBottom w:val="0"/>
      <w:divBdr>
        <w:top w:val="none" w:sz="0" w:space="0" w:color="auto"/>
        <w:left w:val="none" w:sz="0" w:space="0" w:color="auto"/>
        <w:bottom w:val="none" w:sz="0" w:space="0" w:color="auto"/>
        <w:right w:val="none" w:sz="0" w:space="0" w:color="auto"/>
      </w:divBdr>
    </w:div>
    <w:div w:id="1880823376">
      <w:bodyDiv w:val="1"/>
      <w:marLeft w:val="0"/>
      <w:marRight w:val="0"/>
      <w:marTop w:val="0"/>
      <w:marBottom w:val="0"/>
      <w:divBdr>
        <w:top w:val="none" w:sz="0" w:space="0" w:color="auto"/>
        <w:left w:val="none" w:sz="0" w:space="0" w:color="auto"/>
        <w:bottom w:val="none" w:sz="0" w:space="0" w:color="auto"/>
        <w:right w:val="none" w:sz="0" w:space="0" w:color="auto"/>
      </w:divBdr>
    </w:div>
    <w:div w:id="1881473176">
      <w:bodyDiv w:val="1"/>
      <w:marLeft w:val="0"/>
      <w:marRight w:val="0"/>
      <w:marTop w:val="0"/>
      <w:marBottom w:val="0"/>
      <w:divBdr>
        <w:top w:val="none" w:sz="0" w:space="0" w:color="auto"/>
        <w:left w:val="none" w:sz="0" w:space="0" w:color="auto"/>
        <w:bottom w:val="none" w:sz="0" w:space="0" w:color="auto"/>
        <w:right w:val="none" w:sz="0" w:space="0" w:color="auto"/>
      </w:divBdr>
    </w:div>
    <w:div w:id="1882085745">
      <w:bodyDiv w:val="1"/>
      <w:marLeft w:val="0"/>
      <w:marRight w:val="0"/>
      <w:marTop w:val="0"/>
      <w:marBottom w:val="0"/>
      <w:divBdr>
        <w:top w:val="none" w:sz="0" w:space="0" w:color="auto"/>
        <w:left w:val="none" w:sz="0" w:space="0" w:color="auto"/>
        <w:bottom w:val="none" w:sz="0" w:space="0" w:color="auto"/>
        <w:right w:val="none" w:sz="0" w:space="0" w:color="auto"/>
      </w:divBdr>
    </w:div>
    <w:div w:id="1882479146">
      <w:bodyDiv w:val="1"/>
      <w:marLeft w:val="0"/>
      <w:marRight w:val="0"/>
      <w:marTop w:val="0"/>
      <w:marBottom w:val="0"/>
      <w:divBdr>
        <w:top w:val="none" w:sz="0" w:space="0" w:color="auto"/>
        <w:left w:val="none" w:sz="0" w:space="0" w:color="auto"/>
        <w:bottom w:val="none" w:sz="0" w:space="0" w:color="auto"/>
        <w:right w:val="none" w:sz="0" w:space="0" w:color="auto"/>
      </w:divBdr>
    </w:div>
    <w:div w:id="1883515201">
      <w:bodyDiv w:val="1"/>
      <w:marLeft w:val="0"/>
      <w:marRight w:val="0"/>
      <w:marTop w:val="0"/>
      <w:marBottom w:val="0"/>
      <w:divBdr>
        <w:top w:val="none" w:sz="0" w:space="0" w:color="auto"/>
        <w:left w:val="none" w:sz="0" w:space="0" w:color="auto"/>
        <w:bottom w:val="none" w:sz="0" w:space="0" w:color="auto"/>
        <w:right w:val="none" w:sz="0" w:space="0" w:color="auto"/>
      </w:divBdr>
    </w:div>
    <w:div w:id="1886790324">
      <w:bodyDiv w:val="1"/>
      <w:marLeft w:val="0"/>
      <w:marRight w:val="0"/>
      <w:marTop w:val="0"/>
      <w:marBottom w:val="0"/>
      <w:divBdr>
        <w:top w:val="none" w:sz="0" w:space="0" w:color="auto"/>
        <w:left w:val="none" w:sz="0" w:space="0" w:color="auto"/>
        <w:bottom w:val="none" w:sz="0" w:space="0" w:color="auto"/>
        <w:right w:val="none" w:sz="0" w:space="0" w:color="auto"/>
      </w:divBdr>
    </w:div>
    <w:div w:id="1889682927">
      <w:bodyDiv w:val="1"/>
      <w:marLeft w:val="0"/>
      <w:marRight w:val="0"/>
      <w:marTop w:val="0"/>
      <w:marBottom w:val="0"/>
      <w:divBdr>
        <w:top w:val="none" w:sz="0" w:space="0" w:color="auto"/>
        <w:left w:val="none" w:sz="0" w:space="0" w:color="auto"/>
        <w:bottom w:val="none" w:sz="0" w:space="0" w:color="auto"/>
        <w:right w:val="none" w:sz="0" w:space="0" w:color="auto"/>
      </w:divBdr>
    </w:div>
    <w:div w:id="1891376003">
      <w:bodyDiv w:val="1"/>
      <w:marLeft w:val="0"/>
      <w:marRight w:val="0"/>
      <w:marTop w:val="0"/>
      <w:marBottom w:val="0"/>
      <w:divBdr>
        <w:top w:val="none" w:sz="0" w:space="0" w:color="auto"/>
        <w:left w:val="none" w:sz="0" w:space="0" w:color="auto"/>
        <w:bottom w:val="none" w:sz="0" w:space="0" w:color="auto"/>
        <w:right w:val="none" w:sz="0" w:space="0" w:color="auto"/>
      </w:divBdr>
    </w:div>
    <w:div w:id="1891646046">
      <w:bodyDiv w:val="1"/>
      <w:marLeft w:val="0"/>
      <w:marRight w:val="0"/>
      <w:marTop w:val="0"/>
      <w:marBottom w:val="0"/>
      <w:divBdr>
        <w:top w:val="none" w:sz="0" w:space="0" w:color="auto"/>
        <w:left w:val="none" w:sz="0" w:space="0" w:color="auto"/>
        <w:bottom w:val="none" w:sz="0" w:space="0" w:color="auto"/>
        <w:right w:val="none" w:sz="0" w:space="0" w:color="auto"/>
      </w:divBdr>
    </w:div>
    <w:div w:id="1893735233">
      <w:bodyDiv w:val="1"/>
      <w:marLeft w:val="0"/>
      <w:marRight w:val="0"/>
      <w:marTop w:val="0"/>
      <w:marBottom w:val="0"/>
      <w:divBdr>
        <w:top w:val="none" w:sz="0" w:space="0" w:color="auto"/>
        <w:left w:val="none" w:sz="0" w:space="0" w:color="auto"/>
        <w:bottom w:val="none" w:sz="0" w:space="0" w:color="auto"/>
        <w:right w:val="none" w:sz="0" w:space="0" w:color="auto"/>
      </w:divBdr>
    </w:div>
    <w:div w:id="1894535928">
      <w:bodyDiv w:val="1"/>
      <w:marLeft w:val="0"/>
      <w:marRight w:val="0"/>
      <w:marTop w:val="0"/>
      <w:marBottom w:val="0"/>
      <w:divBdr>
        <w:top w:val="none" w:sz="0" w:space="0" w:color="auto"/>
        <w:left w:val="none" w:sz="0" w:space="0" w:color="auto"/>
        <w:bottom w:val="none" w:sz="0" w:space="0" w:color="auto"/>
        <w:right w:val="none" w:sz="0" w:space="0" w:color="auto"/>
      </w:divBdr>
    </w:div>
    <w:div w:id="1895192766">
      <w:bodyDiv w:val="1"/>
      <w:marLeft w:val="0"/>
      <w:marRight w:val="0"/>
      <w:marTop w:val="0"/>
      <w:marBottom w:val="0"/>
      <w:divBdr>
        <w:top w:val="none" w:sz="0" w:space="0" w:color="auto"/>
        <w:left w:val="none" w:sz="0" w:space="0" w:color="auto"/>
        <w:bottom w:val="none" w:sz="0" w:space="0" w:color="auto"/>
        <w:right w:val="none" w:sz="0" w:space="0" w:color="auto"/>
      </w:divBdr>
    </w:div>
    <w:div w:id="1897007069">
      <w:bodyDiv w:val="1"/>
      <w:marLeft w:val="0"/>
      <w:marRight w:val="0"/>
      <w:marTop w:val="0"/>
      <w:marBottom w:val="0"/>
      <w:divBdr>
        <w:top w:val="none" w:sz="0" w:space="0" w:color="auto"/>
        <w:left w:val="none" w:sz="0" w:space="0" w:color="auto"/>
        <w:bottom w:val="none" w:sz="0" w:space="0" w:color="auto"/>
        <w:right w:val="none" w:sz="0" w:space="0" w:color="auto"/>
      </w:divBdr>
    </w:div>
    <w:div w:id="1902785940">
      <w:bodyDiv w:val="1"/>
      <w:marLeft w:val="0"/>
      <w:marRight w:val="0"/>
      <w:marTop w:val="0"/>
      <w:marBottom w:val="0"/>
      <w:divBdr>
        <w:top w:val="none" w:sz="0" w:space="0" w:color="auto"/>
        <w:left w:val="none" w:sz="0" w:space="0" w:color="auto"/>
        <w:bottom w:val="none" w:sz="0" w:space="0" w:color="auto"/>
        <w:right w:val="none" w:sz="0" w:space="0" w:color="auto"/>
      </w:divBdr>
    </w:div>
    <w:div w:id="1902864536">
      <w:bodyDiv w:val="1"/>
      <w:marLeft w:val="0"/>
      <w:marRight w:val="0"/>
      <w:marTop w:val="0"/>
      <w:marBottom w:val="0"/>
      <w:divBdr>
        <w:top w:val="none" w:sz="0" w:space="0" w:color="auto"/>
        <w:left w:val="none" w:sz="0" w:space="0" w:color="auto"/>
        <w:bottom w:val="none" w:sz="0" w:space="0" w:color="auto"/>
        <w:right w:val="none" w:sz="0" w:space="0" w:color="auto"/>
      </w:divBdr>
    </w:div>
    <w:div w:id="1903053688">
      <w:bodyDiv w:val="1"/>
      <w:marLeft w:val="0"/>
      <w:marRight w:val="0"/>
      <w:marTop w:val="0"/>
      <w:marBottom w:val="0"/>
      <w:divBdr>
        <w:top w:val="none" w:sz="0" w:space="0" w:color="auto"/>
        <w:left w:val="none" w:sz="0" w:space="0" w:color="auto"/>
        <w:bottom w:val="none" w:sz="0" w:space="0" w:color="auto"/>
        <w:right w:val="none" w:sz="0" w:space="0" w:color="auto"/>
      </w:divBdr>
    </w:div>
    <w:div w:id="1904631928">
      <w:bodyDiv w:val="1"/>
      <w:marLeft w:val="0"/>
      <w:marRight w:val="0"/>
      <w:marTop w:val="0"/>
      <w:marBottom w:val="0"/>
      <w:divBdr>
        <w:top w:val="none" w:sz="0" w:space="0" w:color="auto"/>
        <w:left w:val="none" w:sz="0" w:space="0" w:color="auto"/>
        <w:bottom w:val="none" w:sz="0" w:space="0" w:color="auto"/>
        <w:right w:val="none" w:sz="0" w:space="0" w:color="auto"/>
      </w:divBdr>
    </w:div>
    <w:div w:id="1905021690">
      <w:bodyDiv w:val="1"/>
      <w:marLeft w:val="0"/>
      <w:marRight w:val="0"/>
      <w:marTop w:val="0"/>
      <w:marBottom w:val="0"/>
      <w:divBdr>
        <w:top w:val="none" w:sz="0" w:space="0" w:color="auto"/>
        <w:left w:val="none" w:sz="0" w:space="0" w:color="auto"/>
        <w:bottom w:val="none" w:sz="0" w:space="0" w:color="auto"/>
        <w:right w:val="none" w:sz="0" w:space="0" w:color="auto"/>
      </w:divBdr>
    </w:div>
    <w:div w:id="1906142908">
      <w:bodyDiv w:val="1"/>
      <w:marLeft w:val="0"/>
      <w:marRight w:val="0"/>
      <w:marTop w:val="0"/>
      <w:marBottom w:val="0"/>
      <w:divBdr>
        <w:top w:val="none" w:sz="0" w:space="0" w:color="auto"/>
        <w:left w:val="none" w:sz="0" w:space="0" w:color="auto"/>
        <w:bottom w:val="none" w:sz="0" w:space="0" w:color="auto"/>
        <w:right w:val="none" w:sz="0" w:space="0" w:color="auto"/>
      </w:divBdr>
    </w:div>
    <w:div w:id="1906259475">
      <w:bodyDiv w:val="1"/>
      <w:marLeft w:val="0"/>
      <w:marRight w:val="0"/>
      <w:marTop w:val="0"/>
      <w:marBottom w:val="0"/>
      <w:divBdr>
        <w:top w:val="none" w:sz="0" w:space="0" w:color="auto"/>
        <w:left w:val="none" w:sz="0" w:space="0" w:color="auto"/>
        <w:bottom w:val="none" w:sz="0" w:space="0" w:color="auto"/>
        <w:right w:val="none" w:sz="0" w:space="0" w:color="auto"/>
      </w:divBdr>
    </w:div>
    <w:div w:id="1907496210">
      <w:bodyDiv w:val="1"/>
      <w:marLeft w:val="0"/>
      <w:marRight w:val="0"/>
      <w:marTop w:val="0"/>
      <w:marBottom w:val="0"/>
      <w:divBdr>
        <w:top w:val="none" w:sz="0" w:space="0" w:color="auto"/>
        <w:left w:val="none" w:sz="0" w:space="0" w:color="auto"/>
        <w:bottom w:val="none" w:sz="0" w:space="0" w:color="auto"/>
        <w:right w:val="none" w:sz="0" w:space="0" w:color="auto"/>
      </w:divBdr>
    </w:div>
    <w:div w:id="1908222448">
      <w:bodyDiv w:val="1"/>
      <w:marLeft w:val="0"/>
      <w:marRight w:val="0"/>
      <w:marTop w:val="0"/>
      <w:marBottom w:val="0"/>
      <w:divBdr>
        <w:top w:val="none" w:sz="0" w:space="0" w:color="auto"/>
        <w:left w:val="none" w:sz="0" w:space="0" w:color="auto"/>
        <w:bottom w:val="none" w:sz="0" w:space="0" w:color="auto"/>
        <w:right w:val="none" w:sz="0" w:space="0" w:color="auto"/>
      </w:divBdr>
    </w:div>
    <w:div w:id="1908373915">
      <w:bodyDiv w:val="1"/>
      <w:marLeft w:val="0"/>
      <w:marRight w:val="0"/>
      <w:marTop w:val="0"/>
      <w:marBottom w:val="0"/>
      <w:divBdr>
        <w:top w:val="none" w:sz="0" w:space="0" w:color="auto"/>
        <w:left w:val="none" w:sz="0" w:space="0" w:color="auto"/>
        <w:bottom w:val="none" w:sz="0" w:space="0" w:color="auto"/>
        <w:right w:val="none" w:sz="0" w:space="0" w:color="auto"/>
      </w:divBdr>
    </w:div>
    <w:div w:id="1910572888">
      <w:bodyDiv w:val="1"/>
      <w:marLeft w:val="0"/>
      <w:marRight w:val="0"/>
      <w:marTop w:val="0"/>
      <w:marBottom w:val="0"/>
      <w:divBdr>
        <w:top w:val="none" w:sz="0" w:space="0" w:color="auto"/>
        <w:left w:val="none" w:sz="0" w:space="0" w:color="auto"/>
        <w:bottom w:val="none" w:sz="0" w:space="0" w:color="auto"/>
        <w:right w:val="none" w:sz="0" w:space="0" w:color="auto"/>
      </w:divBdr>
    </w:div>
    <w:div w:id="1911842934">
      <w:bodyDiv w:val="1"/>
      <w:marLeft w:val="0"/>
      <w:marRight w:val="0"/>
      <w:marTop w:val="0"/>
      <w:marBottom w:val="0"/>
      <w:divBdr>
        <w:top w:val="none" w:sz="0" w:space="0" w:color="auto"/>
        <w:left w:val="none" w:sz="0" w:space="0" w:color="auto"/>
        <w:bottom w:val="none" w:sz="0" w:space="0" w:color="auto"/>
        <w:right w:val="none" w:sz="0" w:space="0" w:color="auto"/>
      </w:divBdr>
    </w:div>
    <w:div w:id="1913853725">
      <w:bodyDiv w:val="1"/>
      <w:marLeft w:val="0"/>
      <w:marRight w:val="0"/>
      <w:marTop w:val="0"/>
      <w:marBottom w:val="0"/>
      <w:divBdr>
        <w:top w:val="none" w:sz="0" w:space="0" w:color="auto"/>
        <w:left w:val="none" w:sz="0" w:space="0" w:color="auto"/>
        <w:bottom w:val="none" w:sz="0" w:space="0" w:color="auto"/>
        <w:right w:val="none" w:sz="0" w:space="0" w:color="auto"/>
      </w:divBdr>
    </w:div>
    <w:div w:id="1916011985">
      <w:bodyDiv w:val="1"/>
      <w:marLeft w:val="0"/>
      <w:marRight w:val="0"/>
      <w:marTop w:val="0"/>
      <w:marBottom w:val="0"/>
      <w:divBdr>
        <w:top w:val="none" w:sz="0" w:space="0" w:color="auto"/>
        <w:left w:val="none" w:sz="0" w:space="0" w:color="auto"/>
        <w:bottom w:val="none" w:sz="0" w:space="0" w:color="auto"/>
        <w:right w:val="none" w:sz="0" w:space="0" w:color="auto"/>
      </w:divBdr>
    </w:div>
    <w:div w:id="1921021512">
      <w:bodyDiv w:val="1"/>
      <w:marLeft w:val="0"/>
      <w:marRight w:val="0"/>
      <w:marTop w:val="0"/>
      <w:marBottom w:val="0"/>
      <w:divBdr>
        <w:top w:val="none" w:sz="0" w:space="0" w:color="auto"/>
        <w:left w:val="none" w:sz="0" w:space="0" w:color="auto"/>
        <w:bottom w:val="none" w:sz="0" w:space="0" w:color="auto"/>
        <w:right w:val="none" w:sz="0" w:space="0" w:color="auto"/>
      </w:divBdr>
    </w:div>
    <w:div w:id="1921862938">
      <w:bodyDiv w:val="1"/>
      <w:marLeft w:val="0"/>
      <w:marRight w:val="0"/>
      <w:marTop w:val="0"/>
      <w:marBottom w:val="0"/>
      <w:divBdr>
        <w:top w:val="none" w:sz="0" w:space="0" w:color="auto"/>
        <w:left w:val="none" w:sz="0" w:space="0" w:color="auto"/>
        <w:bottom w:val="none" w:sz="0" w:space="0" w:color="auto"/>
        <w:right w:val="none" w:sz="0" w:space="0" w:color="auto"/>
      </w:divBdr>
    </w:div>
    <w:div w:id="1923026962">
      <w:bodyDiv w:val="1"/>
      <w:marLeft w:val="0"/>
      <w:marRight w:val="0"/>
      <w:marTop w:val="0"/>
      <w:marBottom w:val="0"/>
      <w:divBdr>
        <w:top w:val="none" w:sz="0" w:space="0" w:color="auto"/>
        <w:left w:val="none" w:sz="0" w:space="0" w:color="auto"/>
        <w:bottom w:val="none" w:sz="0" w:space="0" w:color="auto"/>
        <w:right w:val="none" w:sz="0" w:space="0" w:color="auto"/>
      </w:divBdr>
    </w:div>
    <w:div w:id="1923905584">
      <w:bodyDiv w:val="1"/>
      <w:marLeft w:val="0"/>
      <w:marRight w:val="0"/>
      <w:marTop w:val="0"/>
      <w:marBottom w:val="0"/>
      <w:divBdr>
        <w:top w:val="none" w:sz="0" w:space="0" w:color="auto"/>
        <w:left w:val="none" w:sz="0" w:space="0" w:color="auto"/>
        <w:bottom w:val="none" w:sz="0" w:space="0" w:color="auto"/>
        <w:right w:val="none" w:sz="0" w:space="0" w:color="auto"/>
      </w:divBdr>
    </w:div>
    <w:div w:id="1929194505">
      <w:bodyDiv w:val="1"/>
      <w:marLeft w:val="0"/>
      <w:marRight w:val="0"/>
      <w:marTop w:val="0"/>
      <w:marBottom w:val="0"/>
      <w:divBdr>
        <w:top w:val="none" w:sz="0" w:space="0" w:color="auto"/>
        <w:left w:val="none" w:sz="0" w:space="0" w:color="auto"/>
        <w:bottom w:val="none" w:sz="0" w:space="0" w:color="auto"/>
        <w:right w:val="none" w:sz="0" w:space="0" w:color="auto"/>
      </w:divBdr>
    </w:div>
    <w:div w:id="1930456593">
      <w:bodyDiv w:val="1"/>
      <w:marLeft w:val="0"/>
      <w:marRight w:val="0"/>
      <w:marTop w:val="0"/>
      <w:marBottom w:val="0"/>
      <w:divBdr>
        <w:top w:val="none" w:sz="0" w:space="0" w:color="auto"/>
        <w:left w:val="none" w:sz="0" w:space="0" w:color="auto"/>
        <w:bottom w:val="none" w:sz="0" w:space="0" w:color="auto"/>
        <w:right w:val="none" w:sz="0" w:space="0" w:color="auto"/>
      </w:divBdr>
    </w:div>
    <w:div w:id="1933124870">
      <w:bodyDiv w:val="1"/>
      <w:marLeft w:val="0"/>
      <w:marRight w:val="0"/>
      <w:marTop w:val="0"/>
      <w:marBottom w:val="0"/>
      <w:divBdr>
        <w:top w:val="none" w:sz="0" w:space="0" w:color="auto"/>
        <w:left w:val="none" w:sz="0" w:space="0" w:color="auto"/>
        <w:bottom w:val="none" w:sz="0" w:space="0" w:color="auto"/>
        <w:right w:val="none" w:sz="0" w:space="0" w:color="auto"/>
      </w:divBdr>
    </w:div>
    <w:div w:id="1935089285">
      <w:bodyDiv w:val="1"/>
      <w:marLeft w:val="0"/>
      <w:marRight w:val="0"/>
      <w:marTop w:val="0"/>
      <w:marBottom w:val="0"/>
      <w:divBdr>
        <w:top w:val="none" w:sz="0" w:space="0" w:color="auto"/>
        <w:left w:val="none" w:sz="0" w:space="0" w:color="auto"/>
        <w:bottom w:val="none" w:sz="0" w:space="0" w:color="auto"/>
        <w:right w:val="none" w:sz="0" w:space="0" w:color="auto"/>
      </w:divBdr>
    </w:div>
    <w:div w:id="1935245146">
      <w:bodyDiv w:val="1"/>
      <w:marLeft w:val="0"/>
      <w:marRight w:val="0"/>
      <w:marTop w:val="0"/>
      <w:marBottom w:val="0"/>
      <w:divBdr>
        <w:top w:val="none" w:sz="0" w:space="0" w:color="auto"/>
        <w:left w:val="none" w:sz="0" w:space="0" w:color="auto"/>
        <w:bottom w:val="none" w:sz="0" w:space="0" w:color="auto"/>
        <w:right w:val="none" w:sz="0" w:space="0" w:color="auto"/>
      </w:divBdr>
    </w:div>
    <w:div w:id="1935480985">
      <w:bodyDiv w:val="1"/>
      <w:marLeft w:val="0"/>
      <w:marRight w:val="0"/>
      <w:marTop w:val="0"/>
      <w:marBottom w:val="0"/>
      <w:divBdr>
        <w:top w:val="none" w:sz="0" w:space="0" w:color="auto"/>
        <w:left w:val="none" w:sz="0" w:space="0" w:color="auto"/>
        <w:bottom w:val="none" w:sz="0" w:space="0" w:color="auto"/>
        <w:right w:val="none" w:sz="0" w:space="0" w:color="auto"/>
      </w:divBdr>
    </w:div>
    <w:div w:id="1935631355">
      <w:bodyDiv w:val="1"/>
      <w:marLeft w:val="0"/>
      <w:marRight w:val="0"/>
      <w:marTop w:val="0"/>
      <w:marBottom w:val="0"/>
      <w:divBdr>
        <w:top w:val="none" w:sz="0" w:space="0" w:color="auto"/>
        <w:left w:val="none" w:sz="0" w:space="0" w:color="auto"/>
        <w:bottom w:val="none" w:sz="0" w:space="0" w:color="auto"/>
        <w:right w:val="none" w:sz="0" w:space="0" w:color="auto"/>
      </w:divBdr>
    </w:div>
    <w:div w:id="1937400473">
      <w:bodyDiv w:val="1"/>
      <w:marLeft w:val="0"/>
      <w:marRight w:val="0"/>
      <w:marTop w:val="0"/>
      <w:marBottom w:val="0"/>
      <w:divBdr>
        <w:top w:val="none" w:sz="0" w:space="0" w:color="auto"/>
        <w:left w:val="none" w:sz="0" w:space="0" w:color="auto"/>
        <w:bottom w:val="none" w:sz="0" w:space="0" w:color="auto"/>
        <w:right w:val="none" w:sz="0" w:space="0" w:color="auto"/>
      </w:divBdr>
    </w:div>
    <w:div w:id="1938554976">
      <w:bodyDiv w:val="1"/>
      <w:marLeft w:val="0"/>
      <w:marRight w:val="0"/>
      <w:marTop w:val="0"/>
      <w:marBottom w:val="0"/>
      <w:divBdr>
        <w:top w:val="none" w:sz="0" w:space="0" w:color="auto"/>
        <w:left w:val="none" w:sz="0" w:space="0" w:color="auto"/>
        <w:bottom w:val="none" w:sz="0" w:space="0" w:color="auto"/>
        <w:right w:val="none" w:sz="0" w:space="0" w:color="auto"/>
      </w:divBdr>
    </w:div>
    <w:div w:id="1939558221">
      <w:bodyDiv w:val="1"/>
      <w:marLeft w:val="0"/>
      <w:marRight w:val="0"/>
      <w:marTop w:val="0"/>
      <w:marBottom w:val="0"/>
      <w:divBdr>
        <w:top w:val="none" w:sz="0" w:space="0" w:color="auto"/>
        <w:left w:val="none" w:sz="0" w:space="0" w:color="auto"/>
        <w:bottom w:val="none" w:sz="0" w:space="0" w:color="auto"/>
        <w:right w:val="none" w:sz="0" w:space="0" w:color="auto"/>
      </w:divBdr>
    </w:div>
    <w:div w:id="1939751370">
      <w:bodyDiv w:val="1"/>
      <w:marLeft w:val="0"/>
      <w:marRight w:val="0"/>
      <w:marTop w:val="0"/>
      <w:marBottom w:val="0"/>
      <w:divBdr>
        <w:top w:val="none" w:sz="0" w:space="0" w:color="auto"/>
        <w:left w:val="none" w:sz="0" w:space="0" w:color="auto"/>
        <w:bottom w:val="none" w:sz="0" w:space="0" w:color="auto"/>
        <w:right w:val="none" w:sz="0" w:space="0" w:color="auto"/>
      </w:divBdr>
    </w:div>
    <w:div w:id="1940332569">
      <w:bodyDiv w:val="1"/>
      <w:marLeft w:val="0"/>
      <w:marRight w:val="0"/>
      <w:marTop w:val="0"/>
      <w:marBottom w:val="0"/>
      <w:divBdr>
        <w:top w:val="none" w:sz="0" w:space="0" w:color="auto"/>
        <w:left w:val="none" w:sz="0" w:space="0" w:color="auto"/>
        <w:bottom w:val="none" w:sz="0" w:space="0" w:color="auto"/>
        <w:right w:val="none" w:sz="0" w:space="0" w:color="auto"/>
      </w:divBdr>
    </w:div>
    <w:div w:id="1941638348">
      <w:bodyDiv w:val="1"/>
      <w:marLeft w:val="0"/>
      <w:marRight w:val="0"/>
      <w:marTop w:val="0"/>
      <w:marBottom w:val="0"/>
      <w:divBdr>
        <w:top w:val="none" w:sz="0" w:space="0" w:color="auto"/>
        <w:left w:val="none" w:sz="0" w:space="0" w:color="auto"/>
        <w:bottom w:val="none" w:sz="0" w:space="0" w:color="auto"/>
        <w:right w:val="none" w:sz="0" w:space="0" w:color="auto"/>
      </w:divBdr>
    </w:div>
    <w:div w:id="1942175912">
      <w:bodyDiv w:val="1"/>
      <w:marLeft w:val="0"/>
      <w:marRight w:val="0"/>
      <w:marTop w:val="0"/>
      <w:marBottom w:val="0"/>
      <w:divBdr>
        <w:top w:val="none" w:sz="0" w:space="0" w:color="auto"/>
        <w:left w:val="none" w:sz="0" w:space="0" w:color="auto"/>
        <w:bottom w:val="none" w:sz="0" w:space="0" w:color="auto"/>
        <w:right w:val="none" w:sz="0" w:space="0" w:color="auto"/>
      </w:divBdr>
    </w:div>
    <w:div w:id="1944265786">
      <w:bodyDiv w:val="1"/>
      <w:marLeft w:val="0"/>
      <w:marRight w:val="0"/>
      <w:marTop w:val="0"/>
      <w:marBottom w:val="0"/>
      <w:divBdr>
        <w:top w:val="none" w:sz="0" w:space="0" w:color="auto"/>
        <w:left w:val="none" w:sz="0" w:space="0" w:color="auto"/>
        <w:bottom w:val="none" w:sz="0" w:space="0" w:color="auto"/>
        <w:right w:val="none" w:sz="0" w:space="0" w:color="auto"/>
      </w:divBdr>
    </w:div>
    <w:div w:id="1944530823">
      <w:bodyDiv w:val="1"/>
      <w:marLeft w:val="0"/>
      <w:marRight w:val="0"/>
      <w:marTop w:val="0"/>
      <w:marBottom w:val="0"/>
      <w:divBdr>
        <w:top w:val="none" w:sz="0" w:space="0" w:color="auto"/>
        <w:left w:val="none" w:sz="0" w:space="0" w:color="auto"/>
        <w:bottom w:val="none" w:sz="0" w:space="0" w:color="auto"/>
        <w:right w:val="none" w:sz="0" w:space="0" w:color="auto"/>
      </w:divBdr>
    </w:div>
    <w:div w:id="1946039772">
      <w:bodyDiv w:val="1"/>
      <w:marLeft w:val="0"/>
      <w:marRight w:val="0"/>
      <w:marTop w:val="0"/>
      <w:marBottom w:val="0"/>
      <w:divBdr>
        <w:top w:val="none" w:sz="0" w:space="0" w:color="auto"/>
        <w:left w:val="none" w:sz="0" w:space="0" w:color="auto"/>
        <w:bottom w:val="none" w:sz="0" w:space="0" w:color="auto"/>
        <w:right w:val="none" w:sz="0" w:space="0" w:color="auto"/>
      </w:divBdr>
    </w:div>
    <w:div w:id="1948001470">
      <w:bodyDiv w:val="1"/>
      <w:marLeft w:val="0"/>
      <w:marRight w:val="0"/>
      <w:marTop w:val="0"/>
      <w:marBottom w:val="0"/>
      <w:divBdr>
        <w:top w:val="none" w:sz="0" w:space="0" w:color="auto"/>
        <w:left w:val="none" w:sz="0" w:space="0" w:color="auto"/>
        <w:bottom w:val="none" w:sz="0" w:space="0" w:color="auto"/>
        <w:right w:val="none" w:sz="0" w:space="0" w:color="auto"/>
      </w:divBdr>
    </w:div>
    <w:div w:id="1948611742">
      <w:bodyDiv w:val="1"/>
      <w:marLeft w:val="0"/>
      <w:marRight w:val="0"/>
      <w:marTop w:val="0"/>
      <w:marBottom w:val="0"/>
      <w:divBdr>
        <w:top w:val="none" w:sz="0" w:space="0" w:color="auto"/>
        <w:left w:val="none" w:sz="0" w:space="0" w:color="auto"/>
        <w:bottom w:val="none" w:sz="0" w:space="0" w:color="auto"/>
        <w:right w:val="none" w:sz="0" w:space="0" w:color="auto"/>
      </w:divBdr>
    </w:div>
    <w:div w:id="1949118626">
      <w:bodyDiv w:val="1"/>
      <w:marLeft w:val="0"/>
      <w:marRight w:val="0"/>
      <w:marTop w:val="0"/>
      <w:marBottom w:val="0"/>
      <w:divBdr>
        <w:top w:val="none" w:sz="0" w:space="0" w:color="auto"/>
        <w:left w:val="none" w:sz="0" w:space="0" w:color="auto"/>
        <w:bottom w:val="none" w:sz="0" w:space="0" w:color="auto"/>
        <w:right w:val="none" w:sz="0" w:space="0" w:color="auto"/>
      </w:divBdr>
    </w:div>
    <w:div w:id="1949698408">
      <w:bodyDiv w:val="1"/>
      <w:marLeft w:val="0"/>
      <w:marRight w:val="0"/>
      <w:marTop w:val="0"/>
      <w:marBottom w:val="0"/>
      <w:divBdr>
        <w:top w:val="none" w:sz="0" w:space="0" w:color="auto"/>
        <w:left w:val="none" w:sz="0" w:space="0" w:color="auto"/>
        <w:bottom w:val="none" w:sz="0" w:space="0" w:color="auto"/>
        <w:right w:val="none" w:sz="0" w:space="0" w:color="auto"/>
      </w:divBdr>
    </w:div>
    <w:div w:id="1951357331">
      <w:bodyDiv w:val="1"/>
      <w:marLeft w:val="0"/>
      <w:marRight w:val="0"/>
      <w:marTop w:val="0"/>
      <w:marBottom w:val="0"/>
      <w:divBdr>
        <w:top w:val="none" w:sz="0" w:space="0" w:color="auto"/>
        <w:left w:val="none" w:sz="0" w:space="0" w:color="auto"/>
        <w:bottom w:val="none" w:sz="0" w:space="0" w:color="auto"/>
        <w:right w:val="none" w:sz="0" w:space="0" w:color="auto"/>
      </w:divBdr>
    </w:div>
    <w:div w:id="1953004197">
      <w:bodyDiv w:val="1"/>
      <w:marLeft w:val="0"/>
      <w:marRight w:val="0"/>
      <w:marTop w:val="0"/>
      <w:marBottom w:val="0"/>
      <w:divBdr>
        <w:top w:val="none" w:sz="0" w:space="0" w:color="auto"/>
        <w:left w:val="none" w:sz="0" w:space="0" w:color="auto"/>
        <w:bottom w:val="none" w:sz="0" w:space="0" w:color="auto"/>
        <w:right w:val="none" w:sz="0" w:space="0" w:color="auto"/>
      </w:divBdr>
    </w:div>
    <w:div w:id="1953322076">
      <w:bodyDiv w:val="1"/>
      <w:marLeft w:val="0"/>
      <w:marRight w:val="0"/>
      <w:marTop w:val="0"/>
      <w:marBottom w:val="0"/>
      <w:divBdr>
        <w:top w:val="none" w:sz="0" w:space="0" w:color="auto"/>
        <w:left w:val="none" w:sz="0" w:space="0" w:color="auto"/>
        <w:bottom w:val="none" w:sz="0" w:space="0" w:color="auto"/>
        <w:right w:val="none" w:sz="0" w:space="0" w:color="auto"/>
      </w:divBdr>
    </w:div>
    <w:div w:id="1955362738">
      <w:bodyDiv w:val="1"/>
      <w:marLeft w:val="0"/>
      <w:marRight w:val="0"/>
      <w:marTop w:val="0"/>
      <w:marBottom w:val="0"/>
      <w:divBdr>
        <w:top w:val="none" w:sz="0" w:space="0" w:color="auto"/>
        <w:left w:val="none" w:sz="0" w:space="0" w:color="auto"/>
        <w:bottom w:val="none" w:sz="0" w:space="0" w:color="auto"/>
        <w:right w:val="none" w:sz="0" w:space="0" w:color="auto"/>
      </w:divBdr>
    </w:div>
    <w:div w:id="1955793864">
      <w:bodyDiv w:val="1"/>
      <w:marLeft w:val="0"/>
      <w:marRight w:val="0"/>
      <w:marTop w:val="0"/>
      <w:marBottom w:val="0"/>
      <w:divBdr>
        <w:top w:val="none" w:sz="0" w:space="0" w:color="auto"/>
        <w:left w:val="none" w:sz="0" w:space="0" w:color="auto"/>
        <w:bottom w:val="none" w:sz="0" w:space="0" w:color="auto"/>
        <w:right w:val="none" w:sz="0" w:space="0" w:color="auto"/>
      </w:divBdr>
    </w:div>
    <w:div w:id="1957758414">
      <w:bodyDiv w:val="1"/>
      <w:marLeft w:val="0"/>
      <w:marRight w:val="0"/>
      <w:marTop w:val="0"/>
      <w:marBottom w:val="0"/>
      <w:divBdr>
        <w:top w:val="none" w:sz="0" w:space="0" w:color="auto"/>
        <w:left w:val="none" w:sz="0" w:space="0" w:color="auto"/>
        <w:bottom w:val="none" w:sz="0" w:space="0" w:color="auto"/>
        <w:right w:val="none" w:sz="0" w:space="0" w:color="auto"/>
      </w:divBdr>
    </w:div>
    <w:div w:id="1958291575">
      <w:bodyDiv w:val="1"/>
      <w:marLeft w:val="0"/>
      <w:marRight w:val="0"/>
      <w:marTop w:val="0"/>
      <w:marBottom w:val="0"/>
      <w:divBdr>
        <w:top w:val="none" w:sz="0" w:space="0" w:color="auto"/>
        <w:left w:val="none" w:sz="0" w:space="0" w:color="auto"/>
        <w:bottom w:val="none" w:sz="0" w:space="0" w:color="auto"/>
        <w:right w:val="none" w:sz="0" w:space="0" w:color="auto"/>
      </w:divBdr>
    </w:div>
    <w:div w:id="1958564726">
      <w:bodyDiv w:val="1"/>
      <w:marLeft w:val="0"/>
      <w:marRight w:val="0"/>
      <w:marTop w:val="0"/>
      <w:marBottom w:val="0"/>
      <w:divBdr>
        <w:top w:val="none" w:sz="0" w:space="0" w:color="auto"/>
        <w:left w:val="none" w:sz="0" w:space="0" w:color="auto"/>
        <w:bottom w:val="none" w:sz="0" w:space="0" w:color="auto"/>
        <w:right w:val="none" w:sz="0" w:space="0" w:color="auto"/>
      </w:divBdr>
    </w:div>
    <w:div w:id="1958831066">
      <w:bodyDiv w:val="1"/>
      <w:marLeft w:val="0"/>
      <w:marRight w:val="0"/>
      <w:marTop w:val="0"/>
      <w:marBottom w:val="0"/>
      <w:divBdr>
        <w:top w:val="none" w:sz="0" w:space="0" w:color="auto"/>
        <w:left w:val="none" w:sz="0" w:space="0" w:color="auto"/>
        <w:bottom w:val="none" w:sz="0" w:space="0" w:color="auto"/>
        <w:right w:val="none" w:sz="0" w:space="0" w:color="auto"/>
      </w:divBdr>
    </w:div>
    <w:div w:id="1959143864">
      <w:bodyDiv w:val="1"/>
      <w:marLeft w:val="0"/>
      <w:marRight w:val="0"/>
      <w:marTop w:val="0"/>
      <w:marBottom w:val="0"/>
      <w:divBdr>
        <w:top w:val="none" w:sz="0" w:space="0" w:color="auto"/>
        <w:left w:val="none" w:sz="0" w:space="0" w:color="auto"/>
        <w:bottom w:val="none" w:sz="0" w:space="0" w:color="auto"/>
        <w:right w:val="none" w:sz="0" w:space="0" w:color="auto"/>
      </w:divBdr>
    </w:div>
    <w:div w:id="1959288508">
      <w:bodyDiv w:val="1"/>
      <w:marLeft w:val="0"/>
      <w:marRight w:val="0"/>
      <w:marTop w:val="0"/>
      <w:marBottom w:val="0"/>
      <w:divBdr>
        <w:top w:val="none" w:sz="0" w:space="0" w:color="auto"/>
        <w:left w:val="none" w:sz="0" w:space="0" w:color="auto"/>
        <w:bottom w:val="none" w:sz="0" w:space="0" w:color="auto"/>
        <w:right w:val="none" w:sz="0" w:space="0" w:color="auto"/>
      </w:divBdr>
    </w:div>
    <w:div w:id="1959331656">
      <w:bodyDiv w:val="1"/>
      <w:marLeft w:val="0"/>
      <w:marRight w:val="0"/>
      <w:marTop w:val="0"/>
      <w:marBottom w:val="0"/>
      <w:divBdr>
        <w:top w:val="none" w:sz="0" w:space="0" w:color="auto"/>
        <w:left w:val="none" w:sz="0" w:space="0" w:color="auto"/>
        <w:bottom w:val="none" w:sz="0" w:space="0" w:color="auto"/>
        <w:right w:val="none" w:sz="0" w:space="0" w:color="auto"/>
      </w:divBdr>
    </w:div>
    <w:div w:id="1961720428">
      <w:bodyDiv w:val="1"/>
      <w:marLeft w:val="0"/>
      <w:marRight w:val="0"/>
      <w:marTop w:val="0"/>
      <w:marBottom w:val="0"/>
      <w:divBdr>
        <w:top w:val="none" w:sz="0" w:space="0" w:color="auto"/>
        <w:left w:val="none" w:sz="0" w:space="0" w:color="auto"/>
        <w:bottom w:val="none" w:sz="0" w:space="0" w:color="auto"/>
        <w:right w:val="none" w:sz="0" w:space="0" w:color="auto"/>
      </w:divBdr>
    </w:div>
    <w:div w:id="1967419715">
      <w:bodyDiv w:val="1"/>
      <w:marLeft w:val="0"/>
      <w:marRight w:val="0"/>
      <w:marTop w:val="0"/>
      <w:marBottom w:val="0"/>
      <w:divBdr>
        <w:top w:val="none" w:sz="0" w:space="0" w:color="auto"/>
        <w:left w:val="none" w:sz="0" w:space="0" w:color="auto"/>
        <w:bottom w:val="none" w:sz="0" w:space="0" w:color="auto"/>
        <w:right w:val="none" w:sz="0" w:space="0" w:color="auto"/>
      </w:divBdr>
    </w:div>
    <w:div w:id="1970695823">
      <w:bodyDiv w:val="1"/>
      <w:marLeft w:val="0"/>
      <w:marRight w:val="0"/>
      <w:marTop w:val="0"/>
      <w:marBottom w:val="0"/>
      <w:divBdr>
        <w:top w:val="none" w:sz="0" w:space="0" w:color="auto"/>
        <w:left w:val="none" w:sz="0" w:space="0" w:color="auto"/>
        <w:bottom w:val="none" w:sz="0" w:space="0" w:color="auto"/>
        <w:right w:val="none" w:sz="0" w:space="0" w:color="auto"/>
      </w:divBdr>
    </w:div>
    <w:div w:id="1971589674">
      <w:bodyDiv w:val="1"/>
      <w:marLeft w:val="0"/>
      <w:marRight w:val="0"/>
      <w:marTop w:val="0"/>
      <w:marBottom w:val="0"/>
      <w:divBdr>
        <w:top w:val="none" w:sz="0" w:space="0" w:color="auto"/>
        <w:left w:val="none" w:sz="0" w:space="0" w:color="auto"/>
        <w:bottom w:val="none" w:sz="0" w:space="0" w:color="auto"/>
        <w:right w:val="none" w:sz="0" w:space="0" w:color="auto"/>
      </w:divBdr>
    </w:div>
    <w:div w:id="1976173892">
      <w:bodyDiv w:val="1"/>
      <w:marLeft w:val="0"/>
      <w:marRight w:val="0"/>
      <w:marTop w:val="0"/>
      <w:marBottom w:val="0"/>
      <w:divBdr>
        <w:top w:val="none" w:sz="0" w:space="0" w:color="auto"/>
        <w:left w:val="none" w:sz="0" w:space="0" w:color="auto"/>
        <w:bottom w:val="none" w:sz="0" w:space="0" w:color="auto"/>
        <w:right w:val="none" w:sz="0" w:space="0" w:color="auto"/>
      </w:divBdr>
    </w:div>
    <w:div w:id="1976251771">
      <w:bodyDiv w:val="1"/>
      <w:marLeft w:val="0"/>
      <w:marRight w:val="0"/>
      <w:marTop w:val="0"/>
      <w:marBottom w:val="0"/>
      <w:divBdr>
        <w:top w:val="none" w:sz="0" w:space="0" w:color="auto"/>
        <w:left w:val="none" w:sz="0" w:space="0" w:color="auto"/>
        <w:bottom w:val="none" w:sz="0" w:space="0" w:color="auto"/>
        <w:right w:val="none" w:sz="0" w:space="0" w:color="auto"/>
      </w:divBdr>
    </w:div>
    <w:div w:id="1976791109">
      <w:bodyDiv w:val="1"/>
      <w:marLeft w:val="0"/>
      <w:marRight w:val="0"/>
      <w:marTop w:val="0"/>
      <w:marBottom w:val="0"/>
      <w:divBdr>
        <w:top w:val="none" w:sz="0" w:space="0" w:color="auto"/>
        <w:left w:val="none" w:sz="0" w:space="0" w:color="auto"/>
        <w:bottom w:val="none" w:sz="0" w:space="0" w:color="auto"/>
        <w:right w:val="none" w:sz="0" w:space="0" w:color="auto"/>
      </w:divBdr>
    </w:div>
    <w:div w:id="1978221413">
      <w:bodyDiv w:val="1"/>
      <w:marLeft w:val="0"/>
      <w:marRight w:val="0"/>
      <w:marTop w:val="0"/>
      <w:marBottom w:val="0"/>
      <w:divBdr>
        <w:top w:val="none" w:sz="0" w:space="0" w:color="auto"/>
        <w:left w:val="none" w:sz="0" w:space="0" w:color="auto"/>
        <w:bottom w:val="none" w:sz="0" w:space="0" w:color="auto"/>
        <w:right w:val="none" w:sz="0" w:space="0" w:color="auto"/>
      </w:divBdr>
    </w:div>
    <w:div w:id="1978602920">
      <w:bodyDiv w:val="1"/>
      <w:marLeft w:val="0"/>
      <w:marRight w:val="0"/>
      <w:marTop w:val="0"/>
      <w:marBottom w:val="0"/>
      <w:divBdr>
        <w:top w:val="none" w:sz="0" w:space="0" w:color="auto"/>
        <w:left w:val="none" w:sz="0" w:space="0" w:color="auto"/>
        <w:bottom w:val="none" w:sz="0" w:space="0" w:color="auto"/>
        <w:right w:val="none" w:sz="0" w:space="0" w:color="auto"/>
      </w:divBdr>
    </w:div>
    <w:div w:id="1981687244">
      <w:bodyDiv w:val="1"/>
      <w:marLeft w:val="0"/>
      <w:marRight w:val="0"/>
      <w:marTop w:val="0"/>
      <w:marBottom w:val="0"/>
      <w:divBdr>
        <w:top w:val="none" w:sz="0" w:space="0" w:color="auto"/>
        <w:left w:val="none" w:sz="0" w:space="0" w:color="auto"/>
        <w:bottom w:val="none" w:sz="0" w:space="0" w:color="auto"/>
        <w:right w:val="none" w:sz="0" w:space="0" w:color="auto"/>
      </w:divBdr>
    </w:div>
    <w:div w:id="1984967690">
      <w:bodyDiv w:val="1"/>
      <w:marLeft w:val="0"/>
      <w:marRight w:val="0"/>
      <w:marTop w:val="0"/>
      <w:marBottom w:val="0"/>
      <w:divBdr>
        <w:top w:val="none" w:sz="0" w:space="0" w:color="auto"/>
        <w:left w:val="none" w:sz="0" w:space="0" w:color="auto"/>
        <w:bottom w:val="none" w:sz="0" w:space="0" w:color="auto"/>
        <w:right w:val="none" w:sz="0" w:space="0" w:color="auto"/>
      </w:divBdr>
    </w:div>
    <w:div w:id="1986423016">
      <w:bodyDiv w:val="1"/>
      <w:marLeft w:val="0"/>
      <w:marRight w:val="0"/>
      <w:marTop w:val="0"/>
      <w:marBottom w:val="0"/>
      <w:divBdr>
        <w:top w:val="none" w:sz="0" w:space="0" w:color="auto"/>
        <w:left w:val="none" w:sz="0" w:space="0" w:color="auto"/>
        <w:bottom w:val="none" w:sz="0" w:space="0" w:color="auto"/>
        <w:right w:val="none" w:sz="0" w:space="0" w:color="auto"/>
      </w:divBdr>
    </w:div>
    <w:div w:id="1986810729">
      <w:bodyDiv w:val="1"/>
      <w:marLeft w:val="0"/>
      <w:marRight w:val="0"/>
      <w:marTop w:val="0"/>
      <w:marBottom w:val="0"/>
      <w:divBdr>
        <w:top w:val="none" w:sz="0" w:space="0" w:color="auto"/>
        <w:left w:val="none" w:sz="0" w:space="0" w:color="auto"/>
        <w:bottom w:val="none" w:sz="0" w:space="0" w:color="auto"/>
        <w:right w:val="none" w:sz="0" w:space="0" w:color="auto"/>
      </w:divBdr>
    </w:div>
    <w:div w:id="1990204567">
      <w:bodyDiv w:val="1"/>
      <w:marLeft w:val="0"/>
      <w:marRight w:val="0"/>
      <w:marTop w:val="0"/>
      <w:marBottom w:val="0"/>
      <w:divBdr>
        <w:top w:val="none" w:sz="0" w:space="0" w:color="auto"/>
        <w:left w:val="none" w:sz="0" w:space="0" w:color="auto"/>
        <w:bottom w:val="none" w:sz="0" w:space="0" w:color="auto"/>
        <w:right w:val="none" w:sz="0" w:space="0" w:color="auto"/>
      </w:divBdr>
    </w:div>
    <w:div w:id="1993751258">
      <w:bodyDiv w:val="1"/>
      <w:marLeft w:val="0"/>
      <w:marRight w:val="0"/>
      <w:marTop w:val="0"/>
      <w:marBottom w:val="0"/>
      <w:divBdr>
        <w:top w:val="none" w:sz="0" w:space="0" w:color="auto"/>
        <w:left w:val="none" w:sz="0" w:space="0" w:color="auto"/>
        <w:bottom w:val="none" w:sz="0" w:space="0" w:color="auto"/>
        <w:right w:val="none" w:sz="0" w:space="0" w:color="auto"/>
      </w:divBdr>
    </w:div>
    <w:div w:id="1993942386">
      <w:bodyDiv w:val="1"/>
      <w:marLeft w:val="0"/>
      <w:marRight w:val="0"/>
      <w:marTop w:val="0"/>
      <w:marBottom w:val="0"/>
      <w:divBdr>
        <w:top w:val="none" w:sz="0" w:space="0" w:color="auto"/>
        <w:left w:val="none" w:sz="0" w:space="0" w:color="auto"/>
        <w:bottom w:val="none" w:sz="0" w:space="0" w:color="auto"/>
        <w:right w:val="none" w:sz="0" w:space="0" w:color="auto"/>
      </w:divBdr>
    </w:div>
    <w:div w:id="1997419237">
      <w:bodyDiv w:val="1"/>
      <w:marLeft w:val="0"/>
      <w:marRight w:val="0"/>
      <w:marTop w:val="0"/>
      <w:marBottom w:val="0"/>
      <w:divBdr>
        <w:top w:val="none" w:sz="0" w:space="0" w:color="auto"/>
        <w:left w:val="none" w:sz="0" w:space="0" w:color="auto"/>
        <w:bottom w:val="none" w:sz="0" w:space="0" w:color="auto"/>
        <w:right w:val="none" w:sz="0" w:space="0" w:color="auto"/>
      </w:divBdr>
    </w:div>
    <w:div w:id="1997686902">
      <w:bodyDiv w:val="1"/>
      <w:marLeft w:val="0"/>
      <w:marRight w:val="0"/>
      <w:marTop w:val="0"/>
      <w:marBottom w:val="0"/>
      <w:divBdr>
        <w:top w:val="none" w:sz="0" w:space="0" w:color="auto"/>
        <w:left w:val="none" w:sz="0" w:space="0" w:color="auto"/>
        <w:bottom w:val="none" w:sz="0" w:space="0" w:color="auto"/>
        <w:right w:val="none" w:sz="0" w:space="0" w:color="auto"/>
      </w:divBdr>
    </w:div>
    <w:div w:id="1998530301">
      <w:bodyDiv w:val="1"/>
      <w:marLeft w:val="0"/>
      <w:marRight w:val="0"/>
      <w:marTop w:val="0"/>
      <w:marBottom w:val="0"/>
      <w:divBdr>
        <w:top w:val="none" w:sz="0" w:space="0" w:color="auto"/>
        <w:left w:val="none" w:sz="0" w:space="0" w:color="auto"/>
        <w:bottom w:val="none" w:sz="0" w:space="0" w:color="auto"/>
        <w:right w:val="none" w:sz="0" w:space="0" w:color="auto"/>
      </w:divBdr>
    </w:div>
    <w:div w:id="1999337201">
      <w:bodyDiv w:val="1"/>
      <w:marLeft w:val="0"/>
      <w:marRight w:val="0"/>
      <w:marTop w:val="0"/>
      <w:marBottom w:val="0"/>
      <w:divBdr>
        <w:top w:val="none" w:sz="0" w:space="0" w:color="auto"/>
        <w:left w:val="none" w:sz="0" w:space="0" w:color="auto"/>
        <w:bottom w:val="none" w:sz="0" w:space="0" w:color="auto"/>
        <w:right w:val="none" w:sz="0" w:space="0" w:color="auto"/>
      </w:divBdr>
    </w:div>
    <w:div w:id="2000841094">
      <w:bodyDiv w:val="1"/>
      <w:marLeft w:val="0"/>
      <w:marRight w:val="0"/>
      <w:marTop w:val="0"/>
      <w:marBottom w:val="0"/>
      <w:divBdr>
        <w:top w:val="none" w:sz="0" w:space="0" w:color="auto"/>
        <w:left w:val="none" w:sz="0" w:space="0" w:color="auto"/>
        <w:bottom w:val="none" w:sz="0" w:space="0" w:color="auto"/>
        <w:right w:val="none" w:sz="0" w:space="0" w:color="auto"/>
      </w:divBdr>
    </w:div>
    <w:div w:id="2001157128">
      <w:bodyDiv w:val="1"/>
      <w:marLeft w:val="0"/>
      <w:marRight w:val="0"/>
      <w:marTop w:val="0"/>
      <w:marBottom w:val="0"/>
      <w:divBdr>
        <w:top w:val="none" w:sz="0" w:space="0" w:color="auto"/>
        <w:left w:val="none" w:sz="0" w:space="0" w:color="auto"/>
        <w:bottom w:val="none" w:sz="0" w:space="0" w:color="auto"/>
        <w:right w:val="none" w:sz="0" w:space="0" w:color="auto"/>
      </w:divBdr>
    </w:div>
    <w:div w:id="2002081389">
      <w:bodyDiv w:val="1"/>
      <w:marLeft w:val="0"/>
      <w:marRight w:val="0"/>
      <w:marTop w:val="0"/>
      <w:marBottom w:val="0"/>
      <w:divBdr>
        <w:top w:val="none" w:sz="0" w:space="0" w:color="auto"/>
        <w:left w:val="none" w:sz="0" w:space="0" w:color="auto"/>
        <w:bottom w:val="none" w:sz="0" w:space="0" w:color="auto"/>
        <w:right w:val="none" w:sz="0" w:space="0" w:color="auto"/>
      </w:divBdr>
    </w:div>
    <w:div w:id="2002658489">
      <w:bodyDiv w:val="1"/>
      <w:marLeft w:val="0"/>
      <w:marRight w:val="0"/>
      <w:marTop w:val="0"/>
      <w:marBottom w:val="0"/>
      <w:divBdr>
        <w:top w:val="none" w:sz="0" w:space="0" w:color="auto"/>
        <w:left w:val="none" w:sz="0" w:space="0" w:color="auto"/>
        <w:bottom w:val="none" w:sz="0" w:space="0" w:color="auto"/>
        <w:right w:val="none" w:sz="0" w:space="0" w:color="auto"/>
      </w:divBdr>
    </w:div>
    <w:div w:id="2002855282">
      <w:bodyDiv w:val="1"/>
      <w:marLeft w:val="0"/>
      <w:marRight w:val="0"/>
      <w:marTop w:val="0"/>
      <w:marBottom w:val="0"/>
      <w:divBdr>
        <w:top w:val="none" w:sz="0" w:space="0" w:color="auto"/>
        <w:left w:val="none" w:sz="0" w:space="0" w:color="auto"/>
        <w:bottom w:val="none" w:sz="0" w:space="0" w:color="auto"/>
        <w:right w:val="none" w:sz="0" w:space="0" w:color="auto"/>
      </w:divBdr>
    </w:div>
    <w:div w:id="2007391763">
      <w:bodyDiv w:val="1"/>
      <w:marLeft w:val="0"/>
      <w:marRight w:val="0"/>
      <w:marTop w:val="0"/>
      <w:marBottom w:val="0"/>
      <w:divBdr>
        <w:top w:val="none" w:sz="0" w:space="0" w:color="auto"/>
        <w:left w:val="none" w:sz="0" w:space="0" w:color="auto"/>
        <w:bottom w:val="none" w:sz="0" w:space="0" w:color="auto"/>
        <w:right w:val="none" w:sz="0" w:space="0" w:color="auto"/>
      </w:divBdr>
    </w:div>
    <w:div w:id="2010014619">
      <w:bodyDiv w:val="1"/>
      <w:marLeft w:val="0"/>
      <w:marRight w:val="0"/>
      <w:marTop w:val="0"/>
      <w:marBottom w:val="0"/>
      <w:divBdr>
        <w:top w:val="none" w:sz="0" w:space="0" w:color="auto"/>
        <w:left w:val="none" w:sz="0" w:space="0" w:color="auto"/>
        <w:bottom w:val="none" w:sz="0" w:space="0" w:color="auto"/>
        <w:right w:val="none" w:sz="0" w:space="0" w:color="auto"/>
      </w:divBdr>
    </w:div>
    <w:div w:id="2010676303">
      <w:bodyDiv w:val="1"/>
      <w:marLeft w:val="0"/>
      <w:marRight w:val="0"/>
      <w:marTop w:val="0"/>
      <w:marBottom w:val="0"/>
      <w:divBdr>
        <w:top w:val="none" w:sz="0" w:space="0" w:color="auto"/>
        <w:left w:val="none" w:sz="0" w:space="0" w:color="auto"/>
        <w:bottom w:val="none" w:sz="0" w:space="0" w:color="auto"/>
        <w:right w:val="none" w:sz="0" w:space="0" w:color="auto"/>
      </w:divBdr>
    </w:div>
    <w:div w:id="2011054120">
      <w:bodyDiv w:val="1"/>
      <w:marLeft w:val="0"/>
      <w:marRight w:val="0"/>
      <w:marTop w:val="0"/>
      <w:marBottom w:val="0"/>
      <w:divBdr>
        <w:top w:val="none" w:sz="0" w:space="0" w:color="auto"/>
        <w:left w:val="none" w:sz="0" w:space="0" w:color="auto"/>
        <w:bottom w:val="none" w:sz="0" w:space="0" w:color="auto"/>
        <w:right w:val="none" w:sz="0" w:space="0" w:color="auto"/>
      </w:divBdr>
    </w:div>
    <w:div w:id="2011904652">
      <w:bodyDiv w:val="1"/>
      <w:marLeft w:val="0"/>
      <w:marRight w:val="0"/>
      <w:marTop w:val="0"/>
      <w:marBottom w:val="0"/>
      <w:divBdr>
        <w:top w:val="none" w:sz="0" w:space="0" w:color="auto"/>
        <w:left w:val="none" w:sz="0" w:space="0" w:color="auto"/>
        <w:bottom w:val="none" w:sz="0" w:space="0" w:color="auto"/>
        <w:right w:val="none" w:sz="0" w:space="0" w:color="auto"/>
      </w:divBdr>
    </w:div>
    <w:div w:id="2013559730">
      <w:bodyDiv w:val="1"/>
      <w:marLeft w:val="0"/>
      <w:marRight w:val="0"/>
      <w:marTop w:val="0"/>
      <w:marBottom w:val="0"/>
      <w:divBdr>
        <w:top w:val="none" w:sz="0" w:space="0" w:color="auto"/>
        <w:left w:val="none" w:sz="0" w:space="0" w:color="auto"/>
        <w:bottom w:val="none" w:sz="0" w:space="0" w:color="auto"/>
        <w:right w:val="none" w:sz="0" w:space="0" w:color="auto"/>
      </w:divBdr>
    </w:div>
    <w:div w:id="2014525167">
      <w:bodyDiv w:val="1"/>
      <w:marLeft w:val="0"/>
      <w:marRight w:val="0"/>
      <w:marTop w:val="0"/>
      <w:marBottom w:val="0"/>
      <w:divBdr>
        <w:top w:val="none" w:sz="0" w:space="0" w:color="auto"/>
        <w:left w:val="none" w:sz="0" w:space="0" w:color="auto"/>
        <w:bottom w:val="none" w:sz="0" w:space="0" w:color="auto"/>
        <w:right w:val="none" w:sz="0" w:space="0" w:color="auto"/>
      </w:divBdr>
    </w:div>
    <w:div w:id="2014871000">
      <w:bodyDiv w:val="1"/>
      <w:marLeft w:val="0"/>
      <w:marRight w:val="0"/>
      <w:marTop w:val="0"/>
      <w:marBottom w:val="0"/>
      <w:divBdr>
        <w:top w:val="none" w:sz="0" w:space="0" w:color="auto"/>
        <w:left w:val="none" w:sz="0" w:space="0" w:color="auto"/>
        <w:bottom w:val="none" w:sz="0" w:space="0" w:color="auto"/>
        <w:right w:val="none" w:sz="0" w:space="0" w:color="auto"/>
      </w:divBdr>
    </w:div>
    <w:div w:id="2017153058">
      <w:bodyDiv w:val="1"/>
      <w:marLeft w:val="0"/>
      <w:marRight w:val="0"/>
      <w:marTop w:val="0"/>
      <w:marBottom w:val="0"/>
      <w:divBdr>
        <w:top w:val="none" w:sz="0" w:space="0" w:color="auto"/>
        <w:left w:val="none" w:sz="0" w:space="0" w:color="auto"/>
        <w:bottom w:val="none" w:sz="0" w:space="0" w:color="auto"/>
        <w:right w:val="none" w:sz="0" w:space="0" w:color="auto"/>
      </w:divBdr>
    </w:div>
    <w:div w:id="2018464416">
      <w:bodyDiv w:val="1"/>
      <w:marLeft w:val="0"/>
      <w:marRight w:val="0"/>
      <w:marTop w:val="0"/>
      <w:marBottom w:val="0"/>
      <w:divBdr>
        <w:top w:val="none" w:sz="0" w:space="0" w:color="auto"/>
        <w:left w:val="none" w:sz="0" w:space="0" w:color="auto"/>
        <w:bottom w:val="none" w:sz="0" w:space="0" w:color="auto"/>
        <w:right w:val="none" w:sz="0" w:space="0" w:color="auto"/>
      </w:divBdr>
    </w:div>
    <w:div w:id="2018992625">
      <w:bodyDiv w:val="1"/>
      <w:marLeft w:val="0"/>
      <w:marRight w:val="0"/>
      <w:marTop w:val="0"/>
      <w:marBottom w:val="0"/>
      <w:divBdr>
        <w:top w:val="none" w:sz="0" w:space="0" w:color="auto"/>
        <w:left w:val="none" w:sz="0" w:space="0" w:color="auto"/>
        <w:bottom w:val="none" w:sz="0" w:space="0" w:color="auto"/>
        <w:right w:val="none" w:sz="0" w:space="0" w:color="auto"/>
      </w:divBdr>
    </w:div>
    <w:div w:id="2020504609">
      <w:bodyDiv w:val="1"/>
      <w:marLeft w:val="0"/>
      <w:marRight w:val="0"/>
      <w:marTop w:val="0"/>
      <w:marBottom w:val="0"/>
      <w:divBdr>
        <w:top w:val="none" w:sz="0" w:space="0" w:color="auto"/>
        <w:left w:val="none" w:sz="0" w:space="0" w:color="auto"/>
        <w:bottom w:val="none" w:sz="0" w:space="0" w:color="auto"/>
        <w:right w:val="none" w:sz="0" w:space="0" w:color="auto"/>
      </w:divBdr>
    </w:div>
    <w:div w:id="2021159111">
      <w:bodyDiv w:val="1"/>
      <w:marLeft w:val="0"/>
      <w:marRight w:val="0"/>
      <w:marTop w:val="0"/>
      <w:marBottom w:val="0"/>
      <w:divBdr>
        <w:top w:val="none" w:sz="0" w:space="0" w:color="auto"/>
        <w:left w:val="none" w:sz="0" w:space="0" w:color="auto"/>
        <w:bottom w:val="none" w:sz="0" w:space="0" w:color="auto"/>
        <w:right w:val="none" w:sz="0" w:space="0" w:color="auto"/>
      </w:divBdr>
    </w:div>
    <w:div w:id="2022118207">
      <w:bodyDiv w:val="1"/>
      <w:marLeft w:val="0"/>
      <w:marRight w:val="0"/>
      <w:marTop w:val="0"/>
      <w:marBottom w:val="0"/>
      <w:divBdr>
        <w:top w:val="none" w:sz="0" w:space="0" w:color="auto"/>
        <w:left w:val="none" w:sz="0" w:space="0" w:color="auto"/>
        <w:bottom w:val="none" w:sz="0" w:space="0" w:color="auto"/>
        <w:right w:val="none" w:sz="0" w:space="0" w:color="auto"/>
      </w:divBdr>
    </w:div>
    <w:div w:id="2022849284">
      <w:bodyDiv w:val="1"/>
      <w:marLeft w:val="0"/>
      <w:marRight w:val="0"/>
      <w:marTop w:val="0"/>
      <w:marBottom w:val="0"/>
      <w:divBdr>
        <w:top w:val="none" w:sz="0" w:space="0" w:color="auto"/>
        <w:left w:val="none" w:sz="0" w:space="0" w:color="auto"/>
        <w:bottom w:val="none" w:sz="0" w:space="0" w:color="auto"/>
        <w:right w:val="none" w:sz="0" w:space="0" w:color="auto"/>
      </w:divBdr>
    </w:div>
    <w:div w:id="2023048601">
      <w:bodyDiv w:val="1"/>
      <w:marLeft w:val="0"/>
      <w:marRight w:val="0"/>
      <w:marTop w:val="0"/>
      <w:marBottom w:val="0"/>
      <w:divBdr>
        <w:top w:val="none" w:sz="0" w:space="0" w:color="auto"/>
        <w:left w:val="none" w:sz="0" w:space="0" w:color="auto"/>
        <w:bottom w:val="none" w:sz="0" w:space="0" w:color="auto"/>
        <w:right w:val="none" w:sz="0" w:space="0" w:color="auto"/>
      </w:divBdr>
    </w:div>
    <w:div w:id="2023429674">
      <w:bodyDiv w:val="1"/>
      <w:marLeft w:val="0"/>
      <w:marRight w:val="0"/>
      <w:marTop w:val="0"/>
      <w:marBottom w:val="0"/>
      <w:divBdr>
        <w:top w:val="none" w:sz="0" w:space="0" w:color="auto"/>
        <w:left w:val="none" w:sz="0" w:space="0" w:color="auto"/>
        <w:bottom w:val="none" w:sz="0" w:space="0" w:color="auto"/>
        <w:right w:val="none" w:sz="0" w:space="0" w:color="auto"/>
      </w:divBdr>
    </w:div>
    <w:div w:id="2028411728">
      <w:bodyDiv w:val="1"/>
      <w:marLeft w:val="0"/>
      <w:marRight w:val="0"/>
      <w:marTop w:val="0"/>
      <w:marBottom w:val="0"/>
      <w:divBdr>
        <w:top w:val="none" w:sz="0" w:space="0" w:color="auto"/>
        <w:left w:val="none" w:sz="0" w:space="0" w:color="auto"/>
        <w:bottom w:val="none" w:sz="0" w:space="0" w:color="auto"/>
        <w:right w:val="none" w:sz="0" w:space="0" w:color="auto"/>
      </w:divBdr>
    </w:div>
    <w:div w:id="2029259251">
      <w:bodyDiv w:val="1"/>
      <w:marLeft w:val="0"/>
      <w:marRight w:val="0"/>
      <w:marTop w:val="0"/>
      <w:marBottom w:val="0"/>
      <w:divBdr>
        <w:top w:val="none" w:sz="0" w:space="0" w:color="auto"/>
        <w:left w:val="none" w:sz="0" w:space="0" w:color="auto"/>
        <w:bottom w:val="none" w:sz="0" w:space="0" w:color="auto"/>
        <w:right w:val="none" w:sz="0" w:space="0" w:color="auto"/>
      </w:divBdr>
    </w:div>
    <w:div w:id="2031880573">
      <w:bodyDiv w:val="1"/>
      <w:marLeft w:val="0"/>
      <w:marRight w:val="0"/>
      <w:marTop w:val="0"/>
      <w:marBottom w:val="0"/>
      <w:divBdr>
        <w:top w:val="none" w:sz="0" w:space="0" w:color="auto"/>
        <w:left w:val="none" w:sz="0" w:space="0" w:color="auto"/>
        <w:bottom w:val="none" w:sz="0" w:space="0" w:color="auto"/>
        <w:right w:val="none" w:sz="0" w:space="0" w:color="auto"/>
      </w:divBdr>
    </w:div>
    <w:div w:id="2032142228">
      <w:bodyDiv w:val="1"/>
      <w:marLeft w:val="0"/>
      <w:marRight w:val="0"/>
      <w:marTop w:val="0"/>
      <w:marBottom w:val="0"/>
      <w:divBdr>
        <w:top w:val="none" w:sz="0" w:space="0" w:color="auto"/>
        <w:left w:val="none" w:sz="0" w:space="0" w:color="auto"/>
        <w:bottom w:val="none" w:sz="0" w:space="0" w:color="auto"/>
        <w:right w:val="none" w:sz="0" w:space="0" w:color="auto"/>
      </w:divBdr>
    </w:div>
    <w:div w:id="2032217068">
      <w:bodyDiv w:val="1"/>
      <w:marLeft w:val="0"/>
      <w:marRight w:val="0"/>
      <w:marTop w:val="0"/>
      <w:marBottom w:val="0"/>
      <w:divBdr>
        <w:top w:val="none" w:sz="0" w:space="0" w:color="auto"/>
        <w:left w:val="none" w:sz="0" w:space="0" w:color="auto"/>
        <w:bottom w:val="none" w:sz="0" w:space="0" w:color="auto"/>
        <w:right w:val="none" w:sz="0" w:space="0" w:color="auto"/>
      </w:divBdr>
    </w:div>
    <w:div w:id="2032679094">
      <w:bodyDiv w:val="1"/>
      <w:marLeft w:val="0"/>
      <w:marRight w:val="0"/>
      <w:marTop w:val="0"/>
      <w:marBottom w:val="0"/>
      <w:divBdr>
        <w:top w:val="none" w:sz="0" w:space="0" w:color="auto"/>
        <w:left w:val="none" w:sz="0" w:space="0" w:color="auto"/>
        <w:bottom w:val="none" w:sz="0" w:space="0" w:color="auto"/>
        <w:right w:val="none" w:sz="0" w:space="0" w:color="auto"/>
      </w:divBdr>
    </w:div>
    <w:div w:id="2032683815">
      <w:bodyDiv w:val="1"/>
      <w:marLeft w:val="0"/>
      <w:marRight w:val="0"/>
      <w:marTop w:val="0"/>
      <w:marBottom w:val="0"/>
      <w:divBdr>
        <w:top w:val="none" w:sz="0" w:space="0" w:color="auto"/>
        <w:left w:val="none" w:sz="0" w:space="0" w:color="auto"/>
        <w:bottom w:val="none" w:sz="0" w:space="0" w:color="auto"/>
        <w:right w:val="none" w:sz="0" w:space="0" w:color="auto"/>
      </w:divBdr>
    </w:div>
    <w:div w:id="2033068394">
      <w:bodyDiv w:val="1"/>
      <w:marLeft w:val="0"/>
      <w:marRight w:val="0"/>
      <w:marTop w:val="0"/>
      <w:marBottom w:val="0"/>
      <w:divBdr>
        <w:top w:val="none" w:sz="0" w:space="0" w:color="auto"/>
        <w:left w:val="none" w:sz="0" w:space="0" w:color="auto"/>
        <w:bottom w:val="none" w:sz="0" w:space="0" w:color="auto"/>
        <w:right w:val="none" w:sz="0" w:space="0" w:color="auto"/>
      </w:divBdr>
    </w:div>
    <w:div w:id="2035030321">
      <w:bodyDiv w:val="1"/>
      <w:marLeft w:val="0"/>
      <w:marRight w:val="0"/>
      <w:marTop w:val="0"/>
      <w:marBottom w:val="0"/>
      <w:divBdr>
        <w:top w:val="none" w:sz="0" w:space="0" w:color="auto"/>
        <w:left w:val="none" w:sz="0" w:space="0" w:color="auto"/>
        <w:bottom w:val="none" w:sz="0" w:space="0" w:color="auto"/>
        <w:right w:val="none" w:sz="0" w:space="0" w:color="auto"/>
      </w:divBdr>
    </w:div>
    <w:div w:id="2035692723">
      <w:bodyDiv w:val="1"/>
      <w:marLeft w:val="0"/>
      <w:marRight w:val="0"/>
      <w:marTop w:val="0"/>
      <w:marBottom w:val="0"/>
      <w:divBdr>
        <w:top w:val="none" w:sz="0" w:space="0" w:color="auto"/>
        <w:left w:val="none" w:sz="0" w:space="0" w:color="auto"/>
        <w:bottom w:val="none" w:sz="0" w:space="0" w:color="auto"/>
        <w:right w:val="none" w:sz="0" w:space="0" w:color="auto"/>
      </w:divBdr>
    </w:div>
    <w:div w:id="2038315896">
      <w:bodyDiv w:val="1"/>
      <w:marLeft w:val="0"/>
      <w:marRight w:val="0"/>
      <w:marTop w:val="0"/>
      <w:marBottom w:val="0"/>
      <w:divBdr>
        <w:top w:val="none" w:sz="0" w:space="0" w:color="auto"/>
        <w:left w:val="none" w:sz="0" w:space="0" w:color="auto"/>
        <w:bottom w:val="none" w:sz="0" w:space="0" w:color="auto"/>
        <w:right w:val="none" w:sz="0" w:space="0" w:color="auto"/>
      </w:divBdr>
    </w:div>
    <w:div w:id="2038657494">
      <w:bodyDiv w:val="1"/>
      <w:marLeft w:val="0"/>
      <w:marRight w:val="0"/>
      <w:marTop w:val="0"/>
      <w:marBottom w:val="0"/>
      <w:divBdr>
        <w:top w:val="none" w:sz="0" w:space="0" w:color="auto"/>
        <w:left w:val="none" w:sz="0" w:space="0" w:color="auto"/>
        <w:bottom w:val="none" w:sz="0" w:space="0" w:color="auto"/>
        <w:right w:val="none" w:sz="0" w:space="0" w:color="auto"/>
      </w:divBdr>
    </w:div>
    <w:div w:id="2040353331">
      <w:bodyDiv w:val="1"/>
      <w:marLeft w:val="0"/>
      <w:marRight w:val="0"/>
      <w:marTop w:val="0"/>
      <w:marBottom w:val="0"/>
      <w:divBdr>
        <w:top w:val="none" w:sz="0" w:space="0" w:color="auto"/>
        <w:left w:val="none" w:sz="0" w:space="0" w:color="auto"/>
        <w:bottom w:val="none" w:sz="0" w:space="0" w:color="auto"/>
        <w:right w:val="none" w:sz="0" w:space="0" w:color="auto"/>
      </w:divBdr>
    </w:div>
    <w:div w:id="2041733814">
      <w:bodyDiv w:val="1"/>
      <w:marLeft w:val="0"/>
      <w:marRight w:val="0"/>
      <w:marTop w:val="0"/>
      <w:marBottom w:val="0"/>
      <w:divBdr>
        <w:top w:val="none" w:sz="0" w:space="0" w:color="auto"/>
        <w:left w:val="none" w:sz="0" w:space="0" w:color="auto"/>
        <w:bottom w:val="none" w:sz="0" w:space="0" w:color="auto"/>
        <w:right w:val="none" w:sz="0" w:space="0" w:color="auto"/>
      </w:divBdr>
    </w:div>
    <w:div w:id="2042196154">
      <w:bodyDiv w:val="1"/>
      <w:marLeft w:val="0"/>
      <w:marRight w:val="0"/>
      <w:marTop w:val="0"/>
      <w:marBottom w:val="0"/>
      <w:divBdr>
        <w:top w:val="none" w:sz="0" w:space="0" w:color="auto"/>
        <w:left w:val="none" w:sz="0" w:space="0" w:color="auto"/>
        <w:bottom w:val="none" w:sz="0" w:space="0" w:color="auto"/>
        <w:right w:val="none" w:sz="0" w:space="0" w:color="auto"/>
      </w:divBdr>
    </w:div>
    <w:div w:id="2046825056">
      <w:bodyDiv w:val="1"/>
      <w:marLeft w:val="0"/>
      <w:marRight w:val="0"/>
      <w:marTop w:val="0"/>
      <w:marBottom w:val="0"/>
      <w:divBdr>
        <w:top w:val="none" w:sz="0" w:space="0" w:color="auto"/>
        <w:left w:val="none" w:sz="0" w:space="0" w:color="auto"/>
        <w:bottom w:val="none" w:sz="0" w:space="0" w:color="auto"/>
        <w:right w:val="none" w:sz="0" w:space="0" w:color="auto"/>
      </w:divBdr>
    </w:div>
    <w:div w:id="2049134725">
      <w:bodyDiv w:val="1"/>
      <w:marLeft w:val="0"/>
      <w:marRight w:val="0"/>
      <w:marTop w:val="0"/>
      <w:marBottom w:val="0"/>
      <w:divBdr>
        <w:top w:val="none" w:sz="0" w:space="0" w:color="auto"/>
        <w:left w:val="none" w:sz="0" w:space="0" w:color="auto"/>
        <w:bottom w:val="none" w:sz="0" w:space="0" w:color="auto"/>
        <w:right w:val="none" w:sz="0" w:space="0" w:color="auto"/>
      </w:divBdr>
    </w:div>
    <w:div w:id="2049407463">
      <w:bodyDiv w:val="1"/>
      <w:marLeft w:val="0"/>
      <w:marRight w:val="0"/>
      <w:marTop w:val="0"/>
      <w:marBottom w:val="0"/>
      <w:divBdr>
        <w:top w:val="none" w:sz="0" w:space="0" w:color="auto"/>
        <w:left w:val="none" w:sz="0" w:space="0" w:color="auto"/>
        <w:bottom w:val="none" w:sz="0" w:space="0" w:color="auto"/>
        <w:right w:val="none" w:sz="0" w:space="0" w:color="auto"/>
      </w:divBdr>
    </w:div>
    <w:div w:id="2051760234">
      <w:bodyDiv w:val="1"/>
      <w:marLeft w:val="0"/>
      <w:marRight w:val="0"/>
      <w:marTop w:val="0"/>
      <w:marBottom w:val="0"/>
      <w:divBdr>
        <w:top w:val="none" w:sz="0" w:space="0" w:color="auto"/>
        <w:left w:val="none" w:sz="0" w:space="0" w:color="auto"/>
        <w:bottom w:val="none" w:sz="0" w:space="0" w:color="auto"/>
        <w:right w:val="none" w:sz="0" w:space="0" w:color="auto"/>
      </w:divBdr>
    </w:div>
    <w:div w:id="2052144995">
      <w:bodyDiv w:val="1"/>
      <w:marLeft w:val="0"/>
      <w:marRight w:val="0"/>
      <w:marTop w:val="0"/>
      <w:marBottom w:val="0"/>
      <w:divBdr>
        <w:top w:val="none" w:sz="0" w:space="0" w:color="auto"/>
        <w:left w:val="none" w:sz="0" w:space="0" w:color="auto"/>
        <w:bottom w:val="none" w:sz="0" w:space="0" w:color="auto"/>
        <w:right w:val="none" w:sz="0" w:space="0" w:color="auto"/>
      </w:divBdr>
    </w:div>
    <w:div w:id="2052225691">
      <w:bodyDiv w:val="1"/>
      <w:marLeft w:val="0"/>
      <w:marRight w:val="0"/>
      <w:marTop w:val="0"/>
      <w:marBottom w:val="0"/>
      <w:divBdr>
        <w:top w:val="none" w:sz="0" w:space="0" w:color="auto"/>
        <w:left w:val="none" w:sz="0" w:space="0" w:color="auto"/>
        <w:bottom w:val="none" w:sz="0" w:space="0" w:color="auto"/>
        <w:right w:val="none" w:sz="0" w:space="0" w:color="auto"/>
      </w:divBdr>
    </w:div>
    <w:div w:id="2054115272">
      <w:bodyDiv w:val="1"/>
      <w:marLeft w:val="0"/>
      <w:marRight w:val="0"/>
      <w:marTop w:val="0"/>
      <w:marBottom w:val="0"/>
      <w:divBdr>
        <w:top w:val="none" w:sz="0" w:space="0" w:color="auto"/>
        <w:left w:val="none" w:sz="0" w:space="0" w:color="auto"/>
        <w:bottom w:val="none" w:sz="0" w:space="0" w:color="auto"/>
        <w:right w:val="none" w:sz="0" w:space="0" w:color="auto"/>
      </w:divBdr>
    </w:div>
    <w:div w:id="2054841625">
      <w:bodyDiv w:val="1"/>
      <w:marLeft w:val="0"/>
      <w:marRight w:val="0"/>
      <w:marTop w:val="0"/>
      <w:marBottom w:val="0"/>
      <w:divBdr>
        <w:top w:val="none" w:sz="0" w:space="0" w:color="auto"/>
        <w:left w:val="none" w:sz="0" w:space="0" w:color="auto"/>
        <w:bottom w:val="none" w:sz="0" w:space="0" w:color="auto"/>
        <w:right w:val="none" w:sz="0" w:space="0" w:color="auto"/>
      </w:divBdr>
    </w:div>
    <w:div w:id="2055765886">
      <w:bodyDiv w:val="1"/>
      <w:marLeft w:val="0"/>
      <w:marRight w:val="0"/>
      <w:marTop w:val="0"/>
      <w:marBottom w:val="0"/>
      <w:divBdr>
        <w:top w:val="none" w:sz="0" w:space="0" w:color="auto"/>
        <w:left w:val="none" w:sz="0" w:space="0" w:color="auto"/>
        <w:bottom w:val="none" w:sz="0" w:space="0" w:color="auto"/>
        <w:right w:val="none" w:sz="0" w:space="0" w:color="auto"/>
      </w:divBdr>
    </w:div>
    <w:div w:id="2057896090">
      <w:bodyDiv w:val="1"/>
      <w:marLeft w:val="0"/>
      <w:marRight w:val="0"/>
      <w:marTop w:val="0"/>
      <w:marBottom w:val="0"/>
      <w:divBdr>
        <w:top w:val="none" w:sz="0" w:space="0" w:color="auto"/>
        <w:left w:val="none" w:sz="0" w:space="0" w:color="auto"/>
        <w:bottom w:val="none" w:sz="0" w:space="0" w:color="auto"/>
        <w:right w:val="none" w:sz="0" w:space="0" w:color="auto"/>
      </w:divBdr>
    </w:div>
    <w:div w:id="2057968501">
      <w:bodyDiv w:val="1"/>
      <w:marLeft w:val="0"/>
      <w:marRight w:val="0"/>
      <w:marTop w:val="0"/>
      <w:marBottom w:val="0"/>
      <w:divBdr>
        <w:top w:val="none" w:sz="0" w:space="0" w:color="auto"/>
        <w:left w:val="none" w:sz="0" w:space="0" w:color="auto"/>
        <w:bottom w:val="none" w:sz="0" w:space="0" w:color="auto"/>
        <w:right w:val="none" w:sz="0" w:space="0" w:color="auto"/>
      </w:divBdr>
    </w:div>
    <w:div w:id="2060668348">
      <w:bodyDiv w:val="1"/>
      <w:marLeft w:val="0"/>
      <w:marRight w:val="0"/>
      <w:marTop w:val="0"/>
      <w:marBottom w:val="0"/>
      <w:divBdr>
        <w:top w:val="none" w:sz="0" w:space="0" w:color="auto"/>
        <w:left w:val="none" w:sz="0" w:space="0" w:color="auto"/>
        <w:bottom w:val="none" w:sz="0" w:space="0" w:color="auto"/>
        <w:right w:val="none" w:sz="0" w:space="0" w:color="auto"/>
      </w:divBdr>
    </w:div>
    <w:div w:id="2061636549">
      <w:bodyDiv w:val="1"/>
      <w:marLeft w:val="0"/>
      <w:marRight w:val="0"/>
      <w:marTop w:val="0"/>
      <w:marBottom w:val="0"/>
      <w:divBdr>
        <w:top w:val="none" w:sz="0" w:space="0" w:color="auto"/>
        <w:left w:val="none" w:sz="0" w:space="0" w:color="auto"/>
        <w:bottom w:val="none" w:sz="0" w:space="0" w:color="auto"/>
        <w:right w:val="none" w:sz="0" w:space="0" w:color="auto"/>
      </w:divBdr>
    </w:div>
    <w:div w:id="2062553307">
      <w:bodyDiv w:val="1"/>
      <w:marLeft w:val="0"/>
      <w:marRight w:val="0"/>
      <w:marTop w:val="0"/>
      <w:marBottom w:val="0"/>
      <w:divBdr>
        <w:top w:val="none" w:sz="0" w:space="0" w:color="auto"/>
        <w:left w:val="none" w:sz="0" w:space="0" w:color="auto"/>
        <w:bottom w:val="none" w:sz="0" w:space="0" w:color="auto"/>
        <w:right w:val="none" w:sz="0" w:space="0" w:color="auto"/>
      </w:divBdr>
    </w:div>
    <w:div w:id="2062902756">
      <w:bodyDiv w:val="1"/>
      <w:marLeft w:val="0"/>
      <w:marRight w:val="0"/>
      <w:marTop w:val="0"/>
      <w:marBottom w:val="0"/>
      <w:divBdr>
        <w:top w:val="none" w:sz="0" w:space="0" w:color="auto"/>
        <w:left w:val="none" w:sz="0" w:space="0" w:color="auto"/>
        <w:bottom w:val="none" w:sz="0" w:space="0" w:color="auto"/>
        <w:right w:val="none" w:sz="0" w:space="0" w:color="auto"/>
      </w:divBdr>
    </w:div>
    <w:div w:id="2065831751">
      <w:bodyDiv w:val="1"/>
      <w:marLeft w:val="0"/>
      <w:marRight w:val="0"/>
      <w:marTop w:val="0"/>
      <w:marBottom w:val="0"/>
      <w:divBdr>
        <w:top w:val="none" w:sz="0" w:space="0" w:color="auto"/>
        <w:left w:val="none" w:sz="0" w:space="0" w:color="auto"/>
        <w:bottom w:val="none" w:sz="0" w:space="0" w:color="auto"/>
        <w:right w:val="none" w:sz="0" w:space="0" w:color="auto"/>
      </w:divBdr>
    </w:div>
    <w:div w:id="2066172422">
      <w:bodyDiv w:val="1"/>
      <w:marLeft w:val="0"/>
      <w:marRight w:val="0"/>
      <w:marTop w:val="0"/>
      <w:marBottom w:val="0"/>
      <w:divBdr>
        <w:top w:val="none" w:sz="0" w:space="0" w:color="auto"/>
        <w:left w:val="none" w:sz="0" w:space="0" w:color="auto"/>
        <w:bottom w:val="none" w:sz="0" w:space="0" w:color="auto"/>
        <w:right w:val="none" w:sz="0" w:space="0" w:color="auto"/>
      </w:divBdr>
    </w:div>
    <w:div w:id="2066754554">
      <w:bodyDiv w:val="1"/>
      <w:marLeft w:val="0"/>
      <w:marRight w:val="0"/>
      <w:marTop w:val="0"/>
      <w:marBottom w:val="0"/>
      <w:divBdr>
        <w:top w:val="none" w:sz="0" w:space="0" w:color="auto"/>
        <w:left w:val="none" w:sz="0" w:space="0" w:color="auto"/>
        <w:bottom w:val="none" w:sz="0" w:space="0" w:color="auto"/>
        <w:right w:val="none" w:sz="0" w:space="0" w:color="auto"/>
      </w:divBdr>
    </w:div>
    <w:div w:id="2068532083">
      <w:bodyDiv w:val="1"/>
      <w:marLeft w:val="0"/>
      <w:marRight w:val="0"/>
      <w:marTop w:val="0"/>
      <w:marBottom w:val="0"/>
      <w:divBdr>
        <w:top w:val="none" w:sz="0" w:space="0" w:color="auto"/>
        <w:left w:val="none" w:sz="0" w:space="0" w:color="auto"/>
        <w:bottom w:val="none" w:sz="0" w:space="0" w:color="auto"/>
        <w:right w:val="none" w:sz="0" w:space="0" w:color="auto"/>
      </w:divBdr>
    </w:div>
    <w:div w:id="2069256879">
      <w:bodyDiv w:val="1"/>
      <w:marLeft w:val="0"/>
      <w:marRight w:val="0"/>
      <w:marTop w:val="0"/>
      <w:marBottom w:val="0"/>
      <w:divBdr>
        <w:top w:val="none" w:sz="0" w:space="0" w:color="auto"/>
        <w:left w:val="none" w:sz="0" w:space="0" w:color="auto"/>
        <w:bottom w:val="none" w:sz="0" w:space="0" w:color="auto"/>
        <w:right w:val="none" w:sz="0" w:space="0" w:color="auto"/>
      </w:divBdr>
    </w:div>
    <w:div w:id="2069915967">
      <w:bodyDiv w:val="1"/>
      <w:marLeft w:val="0"/>
      <w:marRight w:val="0"/>
      <w:marTop w:val="0"/>
      <w:marBottom w:val="0"/>
      <w:divBdr>
        <w:top w:val="none" w:sz="0" w:space="0" w:color="auto"/>
        <w:left w:val="none" w:sz="0" w:space="0" w:color="auto"/>
        <w:bottom w:val="none" w:sz="0" w:space="0" w:color="auto"/>
        <w:right w:val="none" w:sz="0" w:space="0" w:color="auto"/>
      </w:divBdr>
    </w:div>
    <w:div w:id="2070685297">
      <w:bodyDiv w:val="1"/>
      <w:marLeft w:val="0"/>
      <w:marRight w:val="0"/>
      <w:marTop w:val="0"/>
      <w:marBottom w:val="0"/>
      <w:divBdr>
        <w:top w:val="none" w:sz="0" w:space="0" w:color="auto"/>
        <w:left w:val="none" w:sz="0" w:space="0" w:color="auto"/>
        <w:bottom w:val="none" w:sz="0" w:space="0" w:color="auto"/>
        <w:right w:val="none" w:sz="0" w:space="0" w:color="auto"/>
      </w:divBdr>
    </w:div>
    <w:div w:id="2072850353">
      <w:bodyDiv w:val="1"/>
      <w:marLeft w:val="0"/>
      <w:marRight w:val="0"/>
      <w:marTop w:val="0"/>
      <w:marBottom w:val="0"/>
      <w:divBdr>
        <w:top w:val="none" w:sz="0" w:space="0" w:color="auto"/>
        <w:left w:val="none" w:sz="0" w:space="0" w:color="auto"/>
        <w:bottom w:val="none" w:sz="0" w:space="0" w:color="auto"/>
        <w:right w:val="none" w:sz="0" w:space="0" w:color="auto"/>
      </w:divBdr>
    </w:div>
    <w:div w:id="2074816283">
      <w:bodyDiv w:val="1"/>
      <w:marLeft w:val="0"/>
      <w:marRight w:val="0"/>
      <w:marTop w:val="0"/>
      <w:marBottom w:val="0"/>
      <w:divBdr>
        <w:top w:val="none" w:sz="0" w:space="0" w:color="auto"/>
        <w:left w:val="none" w:sz="0" w:space="0" w:color="auto"/>
        <w:bottom w:val="none" w:sz="0" w:space="0" w:color="auto"/>
        <w:right w:val="none" w:sz="0" w:space="0" w:color="auto"/>
      </w:divBdr>
    </w:div>
    <w:div w:id="2075422340">
      <w:bodyDiv w:val="1"/>
      <w:marLeft w:val="0"/>
      <w:marRight w:val="0"/>
      <w:marTop w:val="0"/>
      <w:marBottom w:val="0"/>
      <w:divBdr>
        <w:top w:val="none" w:sz="0" w:space="0" w:color="auto"/>
        <w:left w:val="none" w:sz="0" w:space="0" w:color="auto"/>
        <w:bottom w:val="none" w:sz="0" w:space="0" w:color="auto"/>
        <w:right w:val="none" w:sz="0" w:space="0" w:color="auto"/>
      </w:divBdr>
    </w:div>
    <w:div w:id="2077776030">
      <w:bodyDiv w:val="1"/>
      <w:marLeft w:val="0"/>
      <w:marRight w:val="0"/>
      <w:marTop w:val="0"/>
      <w:marBottom w:val="0"/>
      <w:divBdr>
        <w:top w:val="none" w:sz="0" w:space="0" w:color="auto"/>
        <w:left w:val="none" w:sz="0" w:space="0" w:color="auto"/>
        <w:bottom w:val="none" w:sz="0" w:space="0" w:color="auto"/>
        <w:right w:val="none" w:sz="0" w:space="0" w:color="auto"/>
      </w:divBdr>
    </w:div>
    <w:div w:id="2079935887">
      <w:bodyDiv w:val="1"/>
      <w:marLeft w:val="0"/>
      <w:marRight w:val="0"/>
      <w:marTop w:val="0"/>
      <w:marBottom w:val="0"/>
      <w:divBdr>
        <w:top w:val="none" w:sz="0" w:space="0" w:color="auto"/>
        <w:left w:val="none" w:sz="0" w:space="0" w:color="auto"/>
        <w:bottom w:val="none" w:sz="0" w:space="0" w:color="auto"/>
        <w:right w:val="none" w:sz="0" w:space="0" w:color="auto"/>
      </w:divBdr>
    </w:div>
    <w:div w:id="2080519743">
      <w:bodyDiv w:val="1"/>
      <w:marLeft w:val="0"/>
      <w:marRight w:val="0"/>
      <w:marTop w:val="0"/>
      <w:marBottom w:val="0"/>
      <w:divBdr>
        <w:top w:val="none" w:sz="0" w:space="0" w:color="auto"/>
        <w:left w:val="none" w:sz="0" w:space="0" w:color="auto"/>
        <w:bottom w:val="none" w:sz="0" w:space="0" w:color="auto"/>
        <w:right w:val="none" w:sz="0" w:space="0" w:color="auto"/>
      </w:divBdr>
    </w:div>
    <w:div w:id="2080707260">
      <w:bodyDiv w:val="1"/>
      <w:marLeft w:val="0"/>
      <w:marRight w:val="0"/>
      <w:marTop w:val="0"/>
      <w:marBottom w:val="0"/>
      <w:divBdr>
        <w:top w:val="none" w:sz="0" w:space="0" w:color="auto"/>
        <w:left w:val="none" w:sz="0" w:space="0" w:color="auto"/>
        <w:bottom w:val="none" w:sz="0" w:space="0" w:color="auto"/>
        <w:right w:val="none" w:sz="0" w:space="0" w:color="auto"/>
      </w:divBdr>
    </w:div>
    <w:div w:id="2080904170">
      <w:bodyDiv w:val="1"/>
      <w:marLeft w:val="0"/>
      <w:marRight w:val="0"/>
      <w:marTop w:val="0"/>
      <w:marBottom w:val="0"/>
      <w:divBdr>
        <w:top w:val="none" w:sz="0" w:space="0" w:color="auto"/>
        <w:left w:val="none" w:sz="0" w:space="0" w:color="auto"/>
        <w:bottom w:val="none" w:sz="0" w:space="0" w:color="auto"/>
        <w:right w:val="none" w:sz="0" w:space="0" w:color="auto"/>
      </w:divBdr>
    </w:div>
    <w:div w:id="2081559213">
      <w:bodyDiv w:val="1"/>
      <w:marLeft w:val="0"/>
      <w:marRight w:val="0"/>
      <w:marTop w:val="0"/>
      <w:marBottom w:val="0"/>
      <w:divBdr>
        <w:top w:val="none" w:sz="0" w:space="0" w:color="auto"/>
        <w:left w:val="none" w:sz="0" w:space="0" w:color="auto"/>
        <w:bottom w:val="none" w:sz="0" w:space="0" w:color="auto"/>
        <w:right w:val="none" w:sz="0" w:space="0" w:color="auto"/>
      </w:divBdr>
    </w:div>
    <w:div w:id="2081707543">
      <w:bodyDiv w:val="1"/>
      <w:marLeft w:val="0"/>
      <w:marRight w:val="0"/>
      <w:marTop w:val="0"/>
      <w:marBottom w:val="0"/>
      <w:divBdr>
        <w:top w:val="none" w:sz="0" w:space="0" w:color="auto"/>
        <w:left w:val="none" w:sz="0" w:space="0" w:color="auto"/>
        <w:bottom w:val="none" w:sz="0" w:space="0" w:color="auto"/>
        <w:right w:val="none" w:sz="0" w:space="0" w:color="auto"/>
      </w:divBdr>
    </w:div>
    <w:div w:id="2081906126">
      <w:bodyDiv w:val="1"/>
      <w:marLeft w:val="0"/>
      <w:marRight w:val="0"/>
      <w:marTop w:val="0"/>
      <w:marBottom w:val="0"/>
      <w:divBdr>
        <w:top w:val="none" w:sz="0" w:space="0" w:color="auto"/>
        <w:left w:val="none" w:sz="0" w:space="0" w:color="auto"/>
        <w:bottom w:val="none" w:sz="0" w:space="0" w:color="auto"/>
        <w:right w:val="none" w:sz="0" w:space="0" w:color="auto"/>
      </w:divBdr>
    </w:div>
    <w:div w:id="2082098821">
      <w:bodyDiv w:val="1"/>
      <w:marLeft w:val="0"/>
      <w:marRight w:val="0"/>
      <w:marTop w:val="0"/>
      <w:marBottom w:val="0"/>
      <w:divBdr>
        <w:top w:val="none" w:sz="0" w:space="0" w:color="auto"/>
        <w:left w:val="none" w:sz="0" w:space="0" w:color="auto"/>
        <w:bottom w:val="none" w:sz="0" w:space="0" w:color="auto"/>
        <w:right w:val="none" w:sz="0" w:space="0" w:color="auto"/>
      </w:divBdr>
    </w:div>
    <w:div w:id="2082439132">
      <w:bodyDiv w:val="1"/>
      <w:marLeft w:val="0"/>
      <w:marRight w:val="0"/>
      <w:marTop w:val="0"/>
      <w:marBottom w:val="0"/>
      <w:divBdr>
        <w:top w:val="none" w:sz="0" w:space="0" w:color="auto"/>
        <w:left w:val="none" w:sz="0" w:space="0" w:color="auto"/>
        <w:bottom w:val="none" w:sz="0" w:space="0" w:color="auto"/>
        <w:right w:val="none" w:sz="0" w:space="0" w:color="auto"/>
      </w:divBdr>
    </w:div>
    <w:div w:id="2083526578">
      <w:bodyDiv w:val="1"/>
      <w:marLeft w:val="0"/>
      <w:marRight w:val="0"/>
      <w:marTop w:val="0"/>
      <w:marBottom w:val="0"/>
      <w:divBdr>
        <w:top w:val="none" w:sz="0" w:space="0" w:color="auto"/>
        <w:left w:val="none" w:sz="0" w:space="0" w:color="auto"/>
        <w:bottom w:val="none" w:sz="0" w:space="0" w:color="auto"/>
        <w:right w:val="none" w:sz="0" w:space="0" w:color="auto"/>
      </w:divBdr>
    </w:div>
    <w:div w:id="2084062775">
      <w:bodyDiv w:val="1"/>
      <w:marLeft w:val="0"/>
      <w:marRight w:val="0"/>
      <w:marTop w:val="0"/>
      <w:marBottom w:val="0"/>
      <w:divBdr>
        <w:top w:val="none" w:sz="0" w:space="0" w:color="auto"/>
        <w:left w:val="none" w:sz="0" w:space="0" w:color="auto"/>
        <w:bottom w:val="none" w:sz="0" w:space="0" w:color="auto"/>
        <w:right w:val="none" w:sz="0" w:space="0" w:color="auto"/>
      </w:divBdr>
    </w:div>
    <w:div w:id="2084135652">
      <w:bodyDiv w:val="1"/>
      <w:marLeft w:val="0"/>
      <w:marRight w:val="0"/>
      <w:marTop w:val="0"/>
      <w:marBottom w:val="0"/>
      <w:divBdr>
        <w:top w:val="none" w:sz="0" w:space="0" w:color="auto"/>
        <w:left w:val="none" w:sz="0" w:space="0" w:color="auto"/>
        <w:bottom w:val="none" w:sz="0" w:space="0" w:color="auto"/>
        <w:right w:val="none" w:sz="0" w:space="0" w:color="auto"/>
      </w:divBdr>
    </w:div>
    <w:div w:id="2085175804">
      <w:bodyDiv w:val="1"/>
      <w:marLeft w:val="0"/>
      <w:marRight w:val="0"/>
      <w:marTop w:val="0"/>
      <w:marBottom w:val="0"/>
      <w:divBdr>
        <w:top w:val="none" w:sz="0" w:space="0" w:color="auto"/>
        <w:left w:val="none" w:sz="0" w:space="0" w:color="auto"/>
        <w:bottom w:val="none" w:sz="0" w:space="0" w:color="auto"/>
        <w:right w:val="none" w:sz="0" w:space="0" w:color="auto"/>
      </w:divBdr>
    </w:div>
    <w:div w:id="2085252296">
      <w:bodyDiv w:val="1"/>
      <w:marLeft w:val="0"/>
      <w:marRight w:val="0"/>
      <w:marTop w:val="0"/>
      <w:marBottom w:val="0"/>
      <w:divBdr>
        <w:top w:val="none" w:sz="0" w:space="0" w:color="auto"/>
        <w:left w:val="none" w:sz="0" w:space="0" w:color="auto"/>
        <w:bottom w:val="none" w:sz="0" w:space="0" w:color="auto"/>
        <w:right w:val="none" w:sz="0" w:space="0" w:color="auto"/>
      </w:divBdr>
    </w:div>
    <w:div w:id="2085641363">
      <w:bodyDiv w:val="1"/>
      <w:marLeft w:val="0"/>
      <w:marRight w:val="0"/>
      <w:marTop w:val="0"/>
      <w:marBottom w:val="0"/>
      <w:divBdr>
        <w:top w:val="none" w:sz="0" w:space="0" w:color="auto"/>
        <w:left w:val="none" w:sz="0" w:space="0" w:color="auto"/>
        <w:bottom w:val="none" w:sz="0" w:space="0" w:color="auto"/>
        <w:right w:val="none" w:sz="0" w:space="0" w:color="auto"/>
      </w:divBdr>
    </w:div>
    <w:div w:id="2086678443">
      <w:bodyDiv w:val="1"/>
      <w:marLeft w:val="0"/>
      <w:marRight w:val="0"/>
      <w:marTop w:val="0"/>
      <w:marBottom w:val="0"/>
      <w:divBdr>
        <w:top w:val="none" w:sz="0" w:space="0" w:color="auto"/>
        <w:left w:val="none" w:sz="0" w:space="0" w:color="auto"/>
        <w:bottom w:val="none" w:sz="0" w:space="0" w:color="auto"/>
        <w:right w:val="none" w:sz="0" w:space="0" w:color="auto"/>
      </w:divBdr>
    </w:div>
    <w:div w:id="2086683531">
      <w:bodyDiv w:val="1"/>
      <w:marLeft w:val="0"/>
      <w:marRight w:val="0"/>
      <w:marTop w:val="0"/>
      <w:marBottom w:val="0"/>
      <w:divBdr>
        <w:top w:val="none" w:sz="0" w:space="0" w:color="auto"/>
        <w:left w:val="none" w:sz="0" w:space="0" w:color="auto"/>
        <w:bottom w:val="none" w:sz="0" w:space="0" w:color="auto"/>
        <w:right w:val="none" w:sz="0" w:space="0" w:color="auto"/>
      </w:divBdr>
    </w:div>
    <w:div w:id="2090888221">
      <w:bodyDiv w:val="1"/>
      <w:marLeft w:val="0"/>
      <w:marRight w:val="0"/>
      <w:marTop w:val="0"/>
      <w:marBottom w:val="0"/>
      <w:divBdr>
        <w:top w:val="none" w:sz="0" w:space="0" w:color="auto"/>
        <w:left w:val="none" w:sz="0" w:space="0" w:color="auto"/>
        <w:bottom w:val="none" w:sz="0" w:space="0" w:color="auto"/>
        <w:right w:val="none" w:sz="0" w:space="0" w:color="auto"/>
      </w:divBdr>
    </w:div>
    <w:div w:id="2092652210">
      <w:bodyDiv w:val="1"/>
      <w:marLeft w:val="0"/>
      <w:marRight w:val="0"/>
      <w:marTop w:val="0"/>
      <w:marBottom w:val="0"/>
      <w:divBdr>
        <w:top w:val="none" w:sz="0" w:space="0" w:color="auto"/>
        <w:left w:val="none" w:sz="0" w:space="0" w:color="auto"/>
        <w:bottom w:val="none" w:sz="0" w:space="0" w:color="auto"/>
        <w:right w:val="none" w:sz="0" w:space="0" w:color="auto"/>
      </w:divBdr>
    </w:div>
    <w:div w:id="2093308161">
      <w:bodyDiv w:val="1"/>
      <w:marLeft w:val="0"/>
      <w:marRight w:val="0"/>
      <w:marTop w:val="0"/>
      <w:marBottom w:val="0"/>
      <w:divBdr>
        <w:top w:val="none" w:sz="0" w:space="0" w:color="auto"/>
        <w:left w:val="none" w:sz="0" w:space="0" w:color="auto"/>
        <w:bottom w:val="none" w:sz="0" w:space="0" w:color="auto"/>
        <w:right w:val="none" w:sz="0" w:space="0" w:color="auto"/>
      </w:divBdr>
    </w:div>
    <w:div w:id="2097433191">
      <w:bodyDiv w:val="1"/>
      <w:marLeft w:val="0"/>
      <w:marRight w:val="0"/>
      <w:marTop w:val="0"/>
      <w:marBottom w:val="0"/>
      <w:divBdr>
        <w:top w:val="none" w:sz="0" w:space="0" w:color="auto"/>
        <w:left w:val="none" w:sz="0" w:space="0" w:color="auto"/>
        <w:bottom w:val="none" w:sz="0" w:space="0" w:color="auto"/>
        <w:right w:val="none" w:sz="0" w:space="0" w:color="auto"/>
      </w:divBdr>
    </w:div>
    <w:div w:id="2097708280">
      <w:bodyDiv w:val="1"/>
      <w:marLeft w:val="0"/>
      <w:marRight w:val="0"/>
      <w:marTop w:val="0"/>
      <w:marBottom w:val="0"/>
      <w:divBdr>
        <w:top w:val="none" w:sz="0" w:space="0" w:color="auto"/>
        <w:left w:val="none" w:sz="0" w:space="0" w:color="auto"/>
        <w:bottom w:val="none" w:sz="0" w:space="0" w:color="auto"/>
        <w:right w:val="none" w:sz="0" w:space="0" w:color="auto"/>
      </w:divBdr>
    </w:div>
    <w:div w:id="2098357048">
      <w:bodyDiv w:val="1"/>
      <w:marLeft w:val="0"/>
      <w:marRight w:val="0"/>
      <w:marTop w:val="0"/>
      <w:marBottom w:val="0"/>
      <w:divBdr>
        <w:top w:val="none" w:sz="0" w:space="0" w:color="auto"/>
        <w:left w:val="none" w:sz="0" w:space="0" w:color="auto"/>
        <w:bottom w:val="none" w:sz="0" w:space="0" w:color="auto"/>
        <w:right w:val="none" w:sz="0" w:space="0" w:color="auto"/>
      </w:divBdr>
    </w:div>
    <w:div w:id="2099054247">
      <w:bodyDiv w:val="1"/>
      <w:marLeft w:val="0"/>
      <w:marRight w:val="0"/>
      <w:marTop w:val="0"/>
      <w:marBottom w:val="0"/>
      <w:divBdr>
        <w:top w:val="none" w:sz="0" w:space="0" w:color="auto"/>
        <w:left w:val="none" w:sz="0" w:space="0" w:color="auto"/>
        <w:bottom w:val="none" w:sz="0" w:space="0" w:color="auto"/>
        <w:right w:val="none" w:sz="0" w:space="0" w:color="auto"/>
      </w:divBdr>
    </w:div>
    <w:div w:id="2099865072">
      <w:bodyDiv w:val="1"/>
      <w:marLeft w:val="0"/>
      <w:marRight w:val="0"/>
      <w:marTop w:val="0"/>
      <w:marBottom w:val="0"/>
      <w:divBdr>
        <w:top w:val="none" w:sz="0" w:space="0" w:color="auto"/>
        <w:left w:val="none" w:sz="0" w:space="0" w:color="auto"/>
        <w:bottom w:val="none" w:sz="0" w:space="0" w:color="auto"/>
        <w:right w:val="none" w:sz="0" w:space="0" w:color="auto"/>
      </w:divBdr>
    </w:div>
    <w:div w:id="2100366658">
      <w:bodyDiv w:val="1"/>
      <w:marLeft w:val="0"/>
      <w:marRight w:val="0"/>
      <w:marTop w:val="0"/>
      <w:marBottom w:val="0"/>
      <w:divBdr>
        <w:top w:val="none" w:sz="0" w:space="0" w:color="auto"/>
        <w:left w:val="none" w:sz="0" w:space="0" w:color="auto"/>
        <w:bottom w:val="none" w:sz="0" w:space="0" w:color="auto"/>
        <w:right w:val="none" w:sz="0" w:space="0" w:color="auto"/>
      </w:divBdr>
    </w:div>
    <w:div w:id="2102143587">
      <w:bodyDiv w:val="1"/>
      <w:marLeft w:val="0"/>
      <w:marRight w:val="0"/>
      <w:marTop w:val="0"/>
      <w:marBottom w:val="0"/>
      <w:divBdr>
        <w:top w:val="none" w:sz="0" w:space="0" w:color="auto"/>
        <w:left w:val="none" w:sz="0" w:space="0" w:color="auto"/>
        <w:bottom w:val="none" w:sz="0" w:space="0" w:color="auto"/>
        <w:right w:val="none" w:sz="0" w:space="0" w:color="auto"/>
      </w:divBdr>
    </w:div>
    <w:div w:id="2103060852">
      <w:bodyDiv w:val="1"/>
      <w:marLeft w:val="0"/>
      <w:marRight w:val="0"/>
      <w:marTop w:val="0"/>
      <w:marBottom w:val="0"/>
      <w:divBdr>
        <w:top w:val="none" w:sz="0" w:space="0" w:color="auto"/>
        <w:left w:val="none" w:sz="0" w:space="0" w:color="auto"/>
        <w:bottom w:val="none" w:sz="0" w:space="0" w:color="auto"/>
        <w:right w:val="none" w:sz="0" w:space="0" w:color="auto"/>
      </w:divBdr>
    </w:div>
    <w:div w:id="2106421252">
      <w:bodyDiv w:val="1"/>
      <w:marLeft w:val="0"/>
      <w:marRight w:val="0"/>
      <w:marTop w:val="0"/>
      <w:marBottom w:val="0"/>
      <w:divBdr>
        <w:top w:val="none" w:sz="0" w:space="0" w:color="auto"/>
        <w:left w:val="none" w:sz="0" w:space="0" w:color="auto"/>
        <w:bottom w:val="none" w:sz="0" w:space="0" w:color="auto"/>
        <w:right w:val="none" w:sz="0" w:space="0" w:color="auto"/>
      </w:divBdr>
    </w:div>
    <w:div w:id="2108232879">
      <w:bodyDiv w:val="1"/>
      <w:marLeft w:val="0"/>
      <w:marRight w:val="0"/>
      <w:marTop w:val="0"/>
      <w:marBottom w:val="0"/>
      <w:divBdr>
        <w:top w:val="none" w:sz="0" w:space="0" w:color="auto"/>
        <w:left w:val="none" w:sz="0" w:space="0" w:color="auto"/>
        <w:bottom w:val="none" w:sz="0" w:space="0" w:color="auto"/>
        <w:right w:val="none" w:sz="0" w:space="0" w:color="auto"/>
      </w:divBdr>
    </w:div>
    <w:div w:id="2109618046">
      <w:bodyDiv w:val="1"/>
      <w:marLeft w:val="0"/>
      <w:marRight w:val="0"/>
      <w:marTop w:val="0"/>
      <w:marBottom w:val="0"/>
      <w:divBdr>
        <w:top w:val="none" w:sz="0" w:space="0" w:color="auto"/>
        <w:left w:val="none" w:sz="0" w:space="0" w:color="auto"/>
        <w:bottom w:val="none" w:sz="0" w:space="0" w:color="auto"/>
        <w:right w:val="none" w:sz="0" w:space="0" w:color="auto"/>
      </w:divBdr>
    </w:div>
    <w:div w:id="2109763813">
      <w:bodyDiv w:val="1"/>
      <w:marLeft w:val="0"/>
      <w:marRight w:val="0"/>
      <w:marTop w:val="0"/>
      <w:marBottom w:val="0"/>
      <w:divBdr>
        <w:top w:val="none" w:sz="0" w:space="0" w:color="auto"/>
        <w:left w:val="none" w:sz="0" w:space="0" w:color="auto"/>
        <w:bottom w:val="none" w:sz="0" w:space="0" w:color="auto"/>
        <w:right w:val="none" w:sz="0" w:space="0" w:color="auto"/>
      </w:divBdr>
    </w:div>
    <w:div w:id="2111194233">
      <w:bodyDiv w:val="1"/>
      <w:marLeft w:val="0"/>
      <w:marRight w:val="0"/>
      <w:marTop w:val="0"/>
      <w:marBottom w:val="0"/>
      <w:divBdr>
        <w:top w:val="none" w:sz="0" w:space="0" w:color="auto"/>
        <w:left w:val="none" w:sz="0" w:space="0" w:color="auto"/>
        <w:bottom w:val="none" w:sz="0" w:space="0" w:color="auto"/>
        <w:right w:val="none" w:sz="0" w:space="0" w:color="auto"/>
      </w:divBdr>
    </w:div>
    <w:div w:id="2112042020">
      <w:bodyDiv w:val="1"/>
      <w:marLeft w:val="0"/>
      <w:marRight w:val="0"/>
      <w:marTop w:val="0"/>
      <w:marBottom w:val="0"/>
      <w:divBdr>
        <w:top w:val="none" w:sz="0" w:space="0" w:color="auto"/>
        <w:left w:val="none" w:sz="0" w:space="0" w:color="auto"/>
        <w:bottom w:val="none" w:sz="0" w:space="0" w:color="auto"/>
        <w:right w:val="none" w:sz="0" w:space="0" w:color="auto"/>
      </w:divBdr>
    </w:div>
    <w:div w:id="2112846626">
      <w:bodyDiv w:val="1"/>
      <w:marLeft w:val="0"/>
      <w:marRight w:val="0"/>
      <w:marTop w:val="0"/>
      <w:marBottom w:val="0"/>
      <w:divBdr>
        <w:top w:val="none" w:sz="0" w:space="0" w:color="auto"/>
        <w:left w:val="none" w:sz="0" w:space="0" w:color="auto"/>
        <w:bottom w:val="none" w:sz="0" w:space="0" w:color="auto"/>
        <w:right w:val="none" w:sz="0" w:space="0" w:color="auto"/>
      </w:divBdr>
    </w:div>
    <w:div w:id="2113238144">
      <w:bodyDiv w:val="1"/>
      <w:marLeft w:val="0"/>
      <w:marRight w:val="0"/>
      <w:marTop w:val="0"/>
      <w:marBottom w:val="0"/>
      <w:divBdr>
        <w:top w:val="none" w:sz="0" w:space="0" w:color="auto"/>
        <w:left w:val="none" w:sz="0" w:space="0" w:color="auto"/>
        <w:bottom w:val="none" w:sz="0" w:space="0" w:color="auto"/>
        <w:right w:val="none" w:sz="0" w:space="0" w:color="auto"/>
      </w:divBdr>
    </w:div>
    <w:div w:id="2113547238">
      <w:bodyDiv w:val="1"/>
      <w:marLeft w:val="0"/>
      <w:marRight w:val="0"/>
      <w:marTop w:val="0"/>
      <w:marBottom w:val="0"/>
      <w:divBdr>
        <w:top w:val="none" w:sz="0" w:space="0" w:color="auto"/>
        <w:left w:val="none" w:sz="0" w:space="0" w:color="auto"/>
        <w:bottom w:val="none" w:sz="0" w:space="0" w:color="auto"/>
        <w:right w:val="none" w:sz="0" w:space="0" w:color="auto"/>
      </w:divBdr>
    </w:div>
    <w:div w:id="2113888720">
      <w:bodyDiv w:val="1"/>
      <w:marLeft w:val="0"/>
      <w:marRight w:val="0"/>
      <w:marTop w:val="0"/>
      <w:marBottom w:val="0"/>
      <w:divBdr>
        <w:top w:val="none" w:sz="0" w:space="0" w:color="auto"/>
        <w:left w:val="none" w:sz="0" w:space="0" w:color="auto"/>
        <w:bottom w:val="none" w:sz="0" w:space="0" w:color="auto"/>
        <w:right w:val="none" w:sz="0" w:space="0" w:color="auto"/>
      </w:divBdr>
    </w:div>
    <w:div w:id="2115245208">
      <w:bodyDiv w:val="1"/>
      <w:marLeft w:val="0"/>
      <w:marRight w:val="0"/>
      <w:marTop w:val="0"/>
      <w:marBottom w:val="0"/>
      <w:divBdr>
        <w:top w:val="none" w:sz="0" w:space="0" w:color="auto"/>
        <w:left w:val="none" w:sz="0" w:space="0" w:color="auto"/>
        <w:bottom w:val="none" w:sz="0" w:space="0" w:color="auto"/>
        <w:right w:val="none" w:sz="0" w:space="0" w:color="auto"/>
      </w:divBdr>
    </w:div>
    <w:div w:id="2118138318">
      <w:bodyDiv w:val="1"/>
      <w:marLeft w:val="0"/>
      <w:marRight w:val="0"/>
      <w:marTop w:val="0"/>
      <w:marBottom w:val="0"/>
      <w:divBdr>
        <w:top w:val="none" w:sz="0" w:space="0" w:color="auto"/>
        <w:left w:val="none" w:sz="0" w:space="0" w:color="auto"/>
        <w:bottom w:val="none" w:sz="0" w:space="0" w:color="auto"/>
        <w:right w:val="none" w:sz="0" w:space="0" w:color="auto"/>
      </w:divBdr>
    </w:div>
    <w:div w:id="2118407336">
      <w:bodyDiv w:val="1"/>
      <w:marLeft w:val="0"/>
      <w:marRight w:val="0"/>
      <w:marTop w:val="0"/>
      <w:marBottom w:val="0"/>
      <w:divBdr>
        <w:top w:val="none" w:sz="0" w:space="0" w:color="auto"/>
        <w:left w:val="none" w:sz="0" w:space="0" w:color="auto"/>
        <w:bottom w:val="none" w:sz="0" w:space="0" w:color="auto"/>
        <w:right w:val="none" w:sz="0" w:space="0" w:color="auto"/>
      </w:divBdr>
    </w:div>
    <w:div w:id="2118598050">
      <w:bodyDiv w:val="1"/>
      <w:marLeft w:val="0"/>
      <w:marRight w:val="0"/>
      <w:marTop w:val="0"/>
      <w:marBottom w:val="0"/>
      <w:divBdr>
        <w:top w:val="none" w:sz="0" w:space="0" w:color="auto"/>
        <w:left w:val="none" w:sz="0" w:space="0" w:color="auto"/>
        <w:bottom w:val="none" w:sz="0" w:space="0" w:color="auto"/>
        <w:right w:val="none" w:sz="0" w:space="0" w:color="auto"/>
      </w:divBdr>
    </w:div>
    <w:div w:id="2118714403">
      <w:bodyDiv w:val="1"/>
      <w:marLeft w:val="0"/>
      <w:marRight w:val="0"/>
      <w:marTop w:val="0"/>
      <w:marBottom w:val="0"/>
      <w:divBdr>
        <w:top w:val="none" w:sz="0" w:space="0" w:color="auto"/>
        <w:left w:val="none" w:sz="0" w:space="0" w:color="auto"/>
        <w:bottom w:val="none" w:sz="0" w:space="0" w:color="auto"/>
        <w:right w:val="none" w:sz="0" w:space="0" w:color="auto"/>
      </w:divBdr>
    </w:div>
    <w:div w:id="2121147040">
      <w:bodyDiv w:val="1"/>
      <w:marLeft w:val="0"/>
      <w:marRight w:val="0"/>
      <w:marTop w:val="0"/>
      <w:marBottom w:val="0"/>
      <w:divBdr>
        <w:top w:val="none" w:sz="0" w:space="0" w:color="auto"/>
        <w:left w:val="none" w:sz="0" w:space="0" w:color="auto"/>
        <w:bottom w:val="none" w:sz="0" w:space="0" w:color="auto"/>
        <w:right w:val="none" w:sz="0" w:space="0" w:color="auto"/>
      </w:divBdr>
    </w:div>
    <w:div w:id="2121800128">
      <w:bodyDiv w:val="1"/>
      <w:marLeft w:val="0"/>
      <w:marRight w:val="0"/>
      <w:marTop w:val="0"/>
      <w:marBottom w:val="0"/>
      <w:divBdr>
        <w:top w:val="none" w:sz="0" w:space="0" w:color="auto"/>
        <w:left w:val="none" w:sz="0" w:space="0" w:color="auto"/>
        <w:bottom w:val="none" w:sz="0" w:space="0" w:color="auto"/>
        <w:right w:val="none" w:sz="0" w:space="0" w:color="auto"/>
      </w:divBdr>
    </w:div>
    <w:div w:id="2122186785">
      <w:bodyDiv w:val="1"/>
      <w:marLeft w:val="0"/>
      <w:marRight w:val="0"/>
      <w:marTop w:val="0"/>
      <w:marBottom w:val="0"/>
      <w:divBdr>
        <w:top w:val="none" w:sz="0" w:space="0" w:color="auto"/>
        <w:left w:val="none" w:sz="0" w:space="0" w:color="auto"/>
        <w:bottom w:val="none" w:sz="0" w:space="0" w:color="auto"/>
        <w:right w:val="none" w:sz="0" w:space="0" w:color="auto"/>
      </w:divBdr>
    </w:div>
    <w:div w:id="2123455899">
      <w:bodyDiv w:val="1"/>
      <w:marLeft w:val="0"/>
      <w:marRight w:val="0"/>
      <w:marTop w:val="0"/>
      <w:marBottom w:val="0"/>
      <w:divBdr>
        <w:top w:val="none" w:sz="0" w:space="0" w:color="auto"/>
        <w:left w:val="none" w:sz="0" w:space="0" w:color="auto"/>
        <w:bottom w:val="none" w:sz="0" w:space="0" w:color="auto"/>
        <w:right w:val="none" w:sz="0" w:space="0" w:color="auto"/>
      </w:divBdr>
    </w:div>
    <w:div w:id="2124809545">
      <w:bodyDiv w:val="1"/>
      <w:marLeft w:val="0"/>
      <w:marRight w:val="0"/>
      <w:marTop w:val="0"/>
      <w:marBottom w:val="0"/>
      <w:divBdr>
        <w:top w:val="none" w:sz="0" w:space="0" w:color="auto"/>
        <w:left w:val="none" w:sz="0" w:space="0" w:color="auto"/>
        <w:bottom w:val="none" w:sz="0" w:space="0" w:color="auto"/>
        <w:right w:val="none" w:sz="0" w:space="0" w:color="auto"/>
      </w:divBdr>
    </w:div>
    <w:div w:id="2125075055">
      <w:bodyDiv w:val="1"/>
      <w:marLeft w:val="0"/>
      <w:marRight w:val="0"/>
      <w:marTop w:val="0"/>
      <w:marBottom w:val="0"/>
      <w:divBdr>
        <w:top w:val="none" w:sz="0" w:space="0" w:color="auto"/>
        <w:left w:val="none" w:sz="0" w:space="0" w:color="auto"/>
        <w:bottom w:val="none" w:sz="0" w:space="0" w:color="auto"/>
        <w:right w:val="none" w:sz="0" w:space="0" w:color="auto"/>
      </w:divBdr>
    </w:div>
    <w:div w:id="2125995288">
      <w:bodyDiv w:val="1"/>
      <w:marLeft w:val="0"/>
      <w:marRight w:val="0"/>
      <w:marTop w:val="0"/>
      <w:marBottom w:val="0"/>
      <w:divBdr>
        <w:top w:val="none" w:sz="0" w:space="0" w:color="auto"/>
        <w:left w:val="none" w:sz="0" w:space="0" w:color="auto"/>
        <w:bottom w:val="none" w:sz="0" w:space="0" w:color="auto"/>
        <w:right w:val="none" w:sz="0" w:space="0" w:color="auto"/>
      </w:divBdr>
    </w:div>
    <w:div w:id="2127767738">
      <w:bodyDiv w:val="1"/>
      <w:marLeft w:val="0"/>
      <w:marRight w:val="0"/>
      <w:marTop w:val="0"/>
      <w:marBottom w:val="0"/>
      <w:divBdr>
        <w:top w:val="none" w:sz="0" w:space="0" w:color="auto"/>
        <w:left w:val="none" w:sz="0" w:space="0" w:color="auto"/>
        <w:bottom w:val="none" w:sz="0" w:space="0" w:color="auto"/>
        <w:right w:val="none" w:sz="0" w:space="0" w:color="auto"/>
      </w:divBdr>
    </w:div>
    <w:div w:id="2129006206">
      <w:bodyDiv w:val="1"/>
      <w:marLeft w:val="0"/>
      <w:marRight w:val="0"/>
      <w:marTop w:val="0"/>
      <w:marBottom w:val="0"/>
      <w:divBdr>
        <w:top w:val="none" w:sz="0" w:space="0" w:color="auto"/>
        <w:left w:val="none" w:sz="0" w:space="0" w:color="auto"/>
        <w:bottom w:val="none" w:sz="0" w:space="0" w:color="auto"/>
        <w:right w:val="none" w:sz="0" w:space="0" w:color="auto"/>
      </w:divBdr>
    </w:div>
    <w:div w:id="2129156416">
      <w:bodyDiv w:val="1"/>
      <w:marLeft w:val="0"/>
      <w:marRight w:val="0"/>
      <w:marTop w:val="0"/>
      <w:marBottom w:val="0"/>
      <w:divBdr>
        <w:top w:val="none" w:sz="0" w:space="0" w:color="auto"/>
        <w:left w:val="none" w:sz="0" w:space="0" w:color="auto"/>
        <w:bottom w:val="none" w:sz="0" w:space="0" w:color="auto"/>
        <w:right w:val="none" w:sz="0" w:space="0" w:color="auto"/>
      </w:divBdr>
    </w:div>
    <w:div w:id="2129809659">
      <w:bodyDiv w:val="1"/>
      <w:marLeft w:val="0"/>
      <w:marRight w:val="0"/>
      <w:marTop w:val="0"/>
      <w:marBottom w:val="0"/>
      <w:divBdr>
        <w:top w:val="none" w:sz="0" w:space="0" w:color="auto"/>
        <w:left w:val="none" w:sz="0" w:space="0" w:color="auto"/>
        <w:bottom w:val="none" w:sz="0" w:space="0" w:color="auto"/>
        <w:right w:val="none" w:sz="0" w:space="0" w:color="auto"/>
      </w:divBdr>
    </w:div>
    <w:div w:id="2132044190">
      <w:bodyDiv w:val="1"/>
      <w:marLeft w:val="0"/>
      <w:marRight w:val="0"/>
      <w:marTop w:val="0"/>
      <w:marBottom w:val="0"/>
      <w:divBdr>
        <w:top w:val="none" w:sz="0" w:space="0" w:color="auto"/>
        <w:left w:val="none" w:sz="0" w:space="0" w:color="auto"/>
        <w:bottom w:val="none" w:sz="0" w:space="0" w:color="auto"/>
        <w:right w:val="none" w:sz="0" w:space="0" w:color="auto"/>
      </w:divBdr>
    </w:div>
    <w:div w:id="2132476364">
      <w:bodyDiv w:val="1"/>
      <w:marLeft w:val="0"/>
      <w:marRight w:val="0"/>
      <w:marTop w:val="0"/>
      <w:marBottom w:val="0"/>
      <w:divBdr>
        <w:top w:val="none" w:sz="0" w:space="0" w:color="auto"/>
        <w:left w:val="none" w:sz="0" w:space="0" w:color="auto"/>
        <w:bottom w:val="none" w:sz="0" w:space="0" w:color="auto"/>
        <w:right w:val="none" w:sz="0" w:space="0" w:color="auto"/>
      </w:divBdr>
    </w:div>
    <w:div w:id="2135363396">
      <w:bodyDiv w:val="1"/>
      <w:marLeft w:val="0"/>
      <w:marRight w:val="0"/>
      <w:marTop w:val="0"/>
      <w:marBottom w:val="0"/>
      <w:divBdr>
        <w:top w:val="none" w:sz="0" w:space="0" w:color="auto"/>
        <w:left w:val="none" w:sz="0" w:space="0" w:color="auto"/>
        <w:bottom w:val="none" w:sz="0" w:space="0" w:color="auto"/>
        <w:right w:val="none" w:sz="0" w:space="0" w:color="auto"/>
      </w:divBdr>
    </w:div>
    <w:div w:id="2136829525">
      <w:bodyDiv w:val="1"/>
      <w:marLeft w:val="0"/>
      <w:marRight w:val="0"/>
      <w:marTop w:val="0"/>
      <w:marBottom w:val="0"/>
      <w:divBdr>
        <w:top w:val="none" w:sz="0" w:space="0" w:color="auto"/>
        <w:left w:val="none" w:sz="0" w:space="0" w:color="auto"/>
        <w:bottom w:val="none" w:sz="0" w:space="0" w:color="auto"/>
        <w:right w:val="none" w:sz="0" w:space="0" w:color="auto"/>
      </w:divBdr>
    </w:div>
    <w:div w:id="2137405641">
      <w:bodyDiv w:val="1"/>
      <w:marLeft w:val="0"/>
      <w:marRight w:val="0"/>
      <w:marTop w:val="0"/>
      <w:marBottom w:val="0"/>
      <w:divBdr>
        <w:top w:val="none" w:sz="0" w:space="0" w:color="auto"/>
        <w:left w:val="none" w:sz="0" w:space="0" w:color="auto"/>
        <w:bottom w:val="none" w:sz="0" w:space="0" w:color="auto"/>
        <w:right w:val="none" w:sz="0" w:space="0" w:color="auto"/>
      </w:divBdr>
    </w:div>
    <w:div w:id="2139293547">
      <w:bodyDiv w:val="1"/>
      <w:marLeft w:val="0"/>
      <w:marRight w:val="0"/>
      <w:marTop w:val="0"/>
      <w:marBottom w:val="0"/>
      <w:divBdr>
        <w:top w:val="none" w:sz="0" w:space="0" w:color="auto"/>
        <w:left w:val="none" w:sz="0" w:space="0" w:color="auto"/>
        <w:bottom w:val="none" w:sz="0" w:space="0" w:color="auto"/>
        <w:right w:val="none" w:sz="0" w:space="0" w:color="auto"/>
      </w:divBdr>
    </w:div>
    <w:div w:id="2143886486">
      <w:bodyDiv w:val="1"/>
      <w:marLeft w:val="0"/>
      <w:marRight w:val="0"/>
      <w:marTop w:val="0"/>
      <w:marBottom w:val="0"/>
      <w:divBdr>
        <w:top w:val="none" w:sz="0" w:space="0" w:color="auto"/>
        <w:left w:val="none" w:sz="0" w:space="0" w:color="auto"/>
        <w:bottom w:val="none" w:sz="0" w:space="0" w:color="auto"/>
        <w:right w:val="none" w:sz="0" w:space="0" w:color="auto"/>
      </w:divBdr>
    </w:div>
    <w:div w:id="2145193941">
      <w:bodyDiv w:val="1"/>
      <w:marLeft w:val="0"/>
      <w:marRight w:val="0"/>
      <w:marTop w:val="0"/>
      <w:marBottom w:val="0"/>
      <w:divBdr>
        <w:top w:val="none" w:sz="0" w:space="0" w:color="auto"/>
        <w:left w:val="none" w:sz="0" w:space="0" w:color="auto"/>
        <w:bottom w:val="none" w:sz="0" w:space="0" w:color="auto"/>
        <w:right w:val="none" w:sz="0" w:space="0" w:color="auto"/>
      </w:divBdr>
    </w:div>
    <w:div w:id="21470442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35" Type="http://schemas.microsoft.com/office/2011/relationships/people" Target="people.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903C8D61E843E4D9DF578FA60DF1506" ma:contentTypeVersion="11" ma:contentTypeDescription="Create a new document." ma:contentTypeScope="" ma:versionID="6d685b447f118704fec3115e6ac20ae4">
  <xsd:schema xmlns:xsd="http://www.w3.org/2001/XMLSchema" xmlns:xs="http://www.w3.org/2001/XMLSchema" xmlns:p="http://schemas.microsoft.com/office/2006/metadata/properties" xmlns:ns3="50c290ea-29cd-45df-9437-02d90b7b4aac" xmlns:ns4="91744bfb-75cd-42c7-b4ee-8bbcd6bad11d" targetNamespace="http://schemas.microsoft.com/office/2006/metadata/properties" ma:root="true" ma:fieldsID="654b3e5fed2bbdef8a5e41c98cad6de5" ns3:_="" ns4:_="">
    <xsd:import namespace="50c290ea-29cd-45df-9437-02d90b7b4aac"/>
    <xsd:import namespace="91744bfb-75cd-42c7-b4ee-8bbcd6bad11d"/>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c290ea-29cd-45df-9437-02d90b7b4a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744bfb-75cd-42c7-b4ee-8bbcd6bad11d"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Ken04</b:Tag>
    <b:SourceType>JournalArticle</b:SourceType>
    <b:Guid>{4DFABDC7-D23C-478B-AF60-0D99746A9BA5}</b:Guid>
    <b:Title>Gold Fool’s: Detecting, Quantifying and Accounting for the Effects of Pyrite on Modern Logs</b:Title>
    <b:JournalName>Society of Petrophysicists and Well Log Analysts 45th Annual Logging Symposium</b:JournalName>
    <b:Year>2004</b:Year>
    <b:Pages>1-12</b:Pages>
    <b:Author>
      <b:Author>
        <b:NameList>
          <b:Person>
            <b:Last>Kennedy</b:Last>
            <b:Middle>C.</b:Middle>
            <b:First>M.</b:First>
          </b:Person>
        </b:NameList>
      </b:Author>
    </b:Author>
    <b:RefOrder>5</b:RefOrder>
  </b:Source>
  <b:Source>
    <b:Tag>Cla76</b:Tag>
    <b:SourceType>JournalArticle</b:SourceType>
    <b:Guid>{8D873913-10C5-4C96-9AB8-14A93AD5AF31}</b:Guid>
    <b:Title>Effect of Pyrite on Resistivity and Other Logging Measurements</b:Title>
    <b:JournalName>Society of Petrophysicists and Well Log Analysts 17th Annual Symposium</b:JournalName>
    <b:Year>1976</b:Year>
    <b:Pages>1-34</b:Pages>
    <b:Author>
      <b:Author>
        <b:NameList>
          <b:Person>
            <b:Last>Clavier </b:Last>
            <b:First>C.</b:First>
          </b:Person>
          <b:Person>
            <b:Last>Heim</b:Last>
            <b:First>A.</b:First>
          </b:Person>
          <b:Person>
            <b:Last>Scala</b:Last>
            <b:First>C.</b:First>
          </b:Person>
        </b:NameList>
      </b:Author>
    </b:Author>
    <b:RefOrder>4</b:RefOrder>
  </b:Source>
  <b:Source>
    <b:Tag>Win21</b:Tag>
    <b:SourceType>JournalArticle</b:SourceType>
    <b:Guid>{DF36FF0C-3122-4647-A145-534B8522C5E5}</b:Guid>
    <b:Title>Reservoirs resistivity correction factor in low resistivity pyritic sandstone reservoirs</b:Title>
    <b:JournalName>International Conference on Geological Engineering and Geosciences</b:JournalName>
    <b:Year>2021</b:Year>
    <b:Pages>1-11</b:Pages>
    <b:Volume>851</b:Volume>
    <b:Author>
      <b:Author>
        <b:NameList>
          <b:Person>
            <b:Last>Winardi</b:Last>
            <b:First>S.</b:First>
          </b:Person>
          <b:Person>
            <b:Last>Surjono</b:Last>
            <b:Middle>S.</b:Middle>
            <b:First>S.</b:First>
          </b:Person>
          <b:Person>
            <b:Last>Amijaya</b:Last>
            <b:Middle>H.</b:Middle>
            <b:First>D.</b:First>
          </b:Person>
          <b:Person>
            <b:Last>Suryanto</b:Last>
            <b:First>W.</b:First>
          </b:Person>
        </b:NameList>
      </b:Author>
    </b:Author>
    <b:RefOrder>1</b:RefOrder>
  </b:Source>
  <b:Source>
    <b:Tag>Ell15</b:Tag>
    <b:SourceType>JournalArticle</b:SourceType>
    <b:Guid>{5D859362-D84A-4EBE-8010-7706D0999AEB}</b:Guid>
    <b:Title>The North Rankin Gas Field, Carnarvon Basin, Australia—Late Authigenic Pyrite Evidence of Early Oil Entrapment and Oil-Charged Fluid Flow</b:Title>
    <b:JournalName>Society of Exploration Geophysicists Global Meeting Abstracts</b:JournalName>
    <b:Year>2016</b:Year>
    <b:Author>
      <b:Author>
        <b:NameList>
          <b:Person>
            <b:Last>Ellis</b:Last>
            <b:Middle>K.</b:Middle>
            <b:First>G.</b:First>
          </b:Person>
        </b:NameList>
      </b:Author>
    </b:Author>
    <b:Pages>1-6</b:Pages>
    <b:RefOrder>2</b:RefOrder>
  </b:Source>
  <b:Source>
    <b:Tag>Fre07</b:Tag>
    <b:SourceType>JournalArticle</b:SourceType>
    <b:Guid>{331F8181-90DC-4756-B940-E18D1D3C0EE9}</b:Guid>
    <b:Title>Mineralogy of deepwater Gulf of Mexico salt formations and implications for constitutive behavior</b:Title>
    <b:JournalName>Journal of Petroleum Science and Engineering</b:JournalName>
    <b:Year>2007</b:Year>
    <b:Pages>354-374</b:Pages>
    <b:Volume>57</b:Volume>
    <b:Author>
      <b:Author>
        <b:NameList>
          <b:Person>
            <b:Last>Fredrich</b:Last>
            <b:Middle>T.</b:Middle>
            <b:First>J.</b:First>
          </b:Person>
          <b:Person>
            <b:Last>Fossum</b:Last>
            <b:Middle>F.</b:Middle>
            <b:First>A.</b:First>
          </b:Person>
          <b:Person>
            <b:Last>Hickman</b:Last>
            <b:Middle>J.</b:Middle>
            <b:First>R.</b:First>
          </b:Person>
        </b:NameList>
      </b:Author>
    </b:Author>
    <b:RefOrder>8</b:RefOrder>
  </b:Source>
  <b:Source>
    <b:Tag>Arm21</b:Tag>
    <b:SourceType>JournalArticle</b:SourceType>
    <b:Guid>{E41CF4FA-B6BB-44D1-81B6-FE778A557E04}</b:Guid>
    <b:Title>Depositional and diagenetic impacts on the porosity of post-salt carbonate reservoirs of southern Campos Basin, southeastern Brazilian margin</b:Title>
    <b:JournalName>Journal of South American Earth Sciences</b:JournalName>
    <b:Year>2021</b:Year>
    <b:Volume>112</b:Volume>
    <b:Issue>1</b:Issue>
    <b:Author>
      <b:Author>
        <b:NameList>
          <b:Person>
            <b:Last>Armelenti</b:Last>
            <b:First>G.</b:First>
          </b:Person>
          <b:Person>
            <b:Last>Goldberg</b:Last>
            <b:First>K.</b:First>
          </b:Person>
          <b:Person>
            <b:Last>Alvarenga</b:Last>
            <b:First>R.</b:First>
          </b:Person>
          <b:Person>
            <b:Last>Kuchle</b:Last>
            <b:First>J.</b:First>
          </b:Person>
          <b:Person>
            <b:Last>Amarante</b:Last>
            <b:Middle>B.</b:Middle>
            <b:First>F.</b:First>
          </b:Person>
          <b:Person>
            <b:Last>Scherer</b:Last>
            <b:Middle>M. S.</b:Middle>
            <b:First>C.</b:First>
          </b:Person>
          <b:Person>
            <b:Last>Bastos</b:Last>
            <b:Middle>C.</b:Middle>
            <b:First>A.</b:First>
          </b:Person>
          <b:Person>
            <b:Last>Conceição</b:Last>
            <b:Middle>C.</b:Middle>
            <b:First>J.</b:First>
          </b:Person>
          <b:Person>
            <b:Last>Alves</b:Last>
            <b:Middle>L. D.</b:Middle>
            <b:First>J.</b:First>
          </b:Person>
          <b:Person>
            <b:Last>De Ros</b:Last>
            <b:Middle>F.</b:Middle>
            <b:First>L.</b:First>
          </b:Person>
        </b:NameList>
      </b:Author>
    </b:Author>
    <b:RefOrder>9</b:RefOrder>
  </b:Source>
  <b:Source>
    <b:Tag>Ali16</b:Tag>
    <b:SourceType>JournalArticle</b:SourceType>
    <b:Guid>{5DEBD9C1-7676-4C8B-B37C-678C0C2CEE46}</b:Guid>
    <b:Author>
      <b:Author>
        <b:NameList>
          <b:Person>
            <b:Last> Ali Ali</b:Last>
            <b:First>E. K.</b:First>
          </b:Person>
          <b:Person>
            <b:Last>Emad El Din Abd Elrazik</b:Last>
            <b:First>E.</b:First>
          </b:Person>
          <b:Person>
            <b:Last>Shebl Azam</b:Last>
            <b:First>S.</b:First>
          </b:Person>
          <b:Person>
            <b:Last>Ahmed Hassan</b:Last>
            <b:First>S.</b:First>
          </b:Person>
        </b:NameList>
      </b:Author>
    </b:Author>
    <b:Title>Integrated petrophysical and Lithofacies studies of lower-middle Miocene reservoirs in Belayim marine oil field, Gulf of Suez, Egypt</b:Title>
    <b:JournalName>Journal of African Earth Sciences</b:JournalName>
    <b:Year>2016</b:Year>
    <b:Pages>331-344</b:Pages>
    <b:Volume>117</b:Volume>
    <b:RefOrder>10</b:RefOrder>
  </b:Source>
  <b:Source>
    <b:Tag>Mar18</b:Tag>
    <b:SourceType>JournalArticle</b:SourceType>
    <b:Guid>{6EA1AB56-D72E-490E-8A62-8F776A4161AF}</b:Guid>
    <b:Title>Investigation of Salt-Bearing Sediments Through Digital Rock Technology Together With Experimental Core Analysis</b:Title>
    <b:JournalName>Petrophysics</b:JournalName>
    <b:Year>2018</b:Year>
    <b:Pages>1-12</b:Pages>
    <b:Volume>59</b:Volume>
    <b:Issue>1</b:Issue>
    <b:Author>
      <b:Author>
        <b:NameList>
          <b:Person>
            <b:Last>Marisa</b:Last>
            <b:Middle>B.</b:Middle>
            <b:First>R.</b:First>
          </b:Person>
          <b:Person>
            <b:Last>Anger</b:Last>
            <b:First>B.</b:First>
          </b:Person>
          <b:Person>
            <b:Last>Hertel</b:Last>
            <b:First>S.</b:First>
          </b:Person>
          <b:Person>
            <b:Last>Dietderich</b:Last>
            <b:First>J.</b:First>
          </b:Person>
          <b:Person>
            <b:Last>Patino</b:Last>
            <b:First>J.</b:First>
          </b:Person>
          <b:Person>
            <b:Last>Appel</b:Last>
            <b:First>M.</b:First>
          </b:Person>
        </b:NameList>
      </b:Author>
    </b:Author>
    <b:RefOrder>12</b:RefOrder>
  </b:Source>
  <b:Source>
    <b:Tag>Fen20</b:Tag>
    <b:SourceType>JournalArticle</b:SourceType>
    <b:Guid>{CEB7491C-96DD-4DE5-B05B-6CD5F2E5D73F}</b:Guid>
    <b:Title>Petroleum geology and exploration direction of gas province in deepwater area of North Carnarvon Basin, Australia</b:Title>
    <b:JournalName>China Geology</b:JournalName>
    <b:Year>2020</b:Year>
    <b:Pages>623-632</b:Pages>
    <b:Volume>3</b:Volume>
    <b:Issue>4</b:Issue>
    <b:Author>
      <b:Author>
        <b:NameList>
          <b:Person>
            <b:Last>Feng</b:Last>
            <b:Middle>W.</b:Middle>
            <b:First>Y.</b:First>
          </b:Person>
          <b:Person>
            <b:Last>Ren</b:Last>
            <b:First>Y.</b:First>
          </b:Person>
          <b:Person>
            <b:Last>Zhang</b:Last>
            <b:Middle>C.</b:Middle>
            <b:First>G.</b:First>
          </b:Person>
          <b:Person>
            <b:Last>Qu</b:Last>
            <b:Middle>J.</b:Middle>
            <b:First>H.</b:First>
          </b:Person>
        </b:NameList>
      </b:Author>
    </b:Author>
    <b:RefOrder>13</b:RefOrder>
  </b:Source>
  <b:Source>
    <b:Tag>Jon19</b:Tag>
    <b:SourceType>JournalArticle</b:SourceType>
    <b:Guid>{46B4C448-06CF-4BF6-8239-218182B4B0F7}</b:Guid>
    <b:Title>Radioactive apatite-rich “Hot Sands” of the Tenggol Arch: Stratigraphic curiosity or sub-seismic reservoir correlation tool?</b:Title>
    <b:JournalName>Bulletin of the Geological Society of Malaysia</b:JournalName>
    <b:Year>2019</b:Year>
    <b:Pages>1-10</b:Pages>
    <b:Volume>67</b:Volume>
    <b:Author>
      <b:Author>
        <b:NameList>
          <b:Person>
            <b:Last>Jong</b:Last>
            <b:First>J.</b:First>
          </b:Person>
          <b:Person>
            <b:Last>Kessler</b:Last>
            <b:Middle>L.</b:Middle>
            <b:First>F.</b:First>
          </b:Person>
          <b:Person>
            <b:Last>Madon</b:Last>
            <b:First>M.</b:First>
          </b:Person>
          <b:Person>
            <b:Last>Mohamad</b:Last>
            <b:First>H.</b:First>
          </b:Person>
        </b:NameList>
      </b:Author>
    </b:Author>
    <b:RefOrder>14</b:RefOrder>
  </b:Source>
  <b:Source>
    <b:Tag>Sax09</b:Tag>
    <b:SourceType>JournalArticle</b:SourceType>
    <b:Guid>{157B0F2C-B5C3-4BE0-8D9D-7BC40CF0DA00}</b:Guid>
    <b:Title>Exploration Petrophysics for Intra-Salt Carbonate in Ultra Saline Environment</b:Title>
    <b:JournalName>International Petroleum Technology Conference 13332-PP</b:JournalName>
    <b:Year>2009</b:Year>
    <b:Pages>1-14</b:Pages>
    <b:Author>
      <b:Author>
        <b:NameList>
          <b:Person>
            <b:Last>Saxena</b:Last>
            <b:First>V.</b:First>
          </b:Person>
          <b:Person>
            <b:Last>McDonald</b:Last>
            <b:First>T.</b:First>
          </b:Person>
        </b:NameList>
      </b:Author>
    </b:Author>
    <b:RefOrder>15</b:RefOrder>
  </b:Source>
  <b:Source>
    <b:Tag>Cur19</b:Tag>
    <b:SourceType>JournalArticle</b:SourceType>
    <b:Guid>{E5A7141E-9C8B-42D2-8A77-5B535F05FFD2}</b:Guid>
    <b:Title>A Review of the Classification of Opal with Reference to Recent New Localities</b:Title>
    <b:Year>2019</b:Year>
    <b:Author>
      <b:Author>
        <b:NameList>
          <b:Person>
            <b:Last>Curtis</b:Last>
            <b:Middle>J.</b:Middle>
            <b:First>Neville</b:First>
          </b:Person>
          <b:Person>
            <b:Last>Gascooke</b:Last>
            <b:Middle>R.</b:Middle>
            <b:First>Jason</b:First>
          </b:Person>
          <b:Person>
            <b:Last>Johnston</b:Last>
            <b:Middle>R.</b:Middle>
            <b:First>Martin</b:First>
          </b:Person>
          <b:Person>
            <b:Last>Pring</b:Last>
            <b:First>Allan</b:First>
          </b:Person>
        </b:NameList>
      </b:Author>
    </b:Author>
    <b:JournalName>Minerals</b:JournalName>
    <b:Pages>299</b:Pages>
    <b:Volume>9</b:Volume>
    <b:Issue>5</b:Issue>
    <b:RefOrder>17</b:RefOrder>
  </b:Source>
  <b:Source>
    <b:Tag>Rei01</b:Tag>
    <b:SourceType>JournalArticle</b:SourceType>
    <b:Guid>{98609E2B-50E7-44C1-9014-B44D8EB88609}</b:Guid>
    <b:Title>Monterey Formation porcelanite reservoirs of the Elk Hills field, Kern County, California</b:Title>
    <b:JournalName>AAPG Bulletin</b:JournalName>
    <b:Year>2001</b:Year>
    <b:Pages>169-189</b:Pages>
    <b:Author>
      <b:Author>
        <b:NameList>
          <b:Person>
            <b:Last>Reid</b:Last>
            <b:Middle>A.</b:Middle>
            <b:First>S.</b:First>
          </b:Person>
          <b:Person>
            <b:Last>McIntyre</b:Last>
            <b:Middle>L.</b:Middle>
            <b:First>J.</b:First>
          </b:Person>
        </b:NameList>
      </b:Author>
    </b:Author>
    <b:Volume>85</b:Volume>
    <b:Issue>1</b:Issue>
    <b:URL>https://doi.org/10.1306/8626C78F-173B-11D7-8645000102C1865D</b:URL>
    <b:RefOrder>20</b:RefOrder>
  </b:Source>
  <b:Source>
    <b:Tag>Tsu11</b:Tag>
    <b:SourceType>JournalArticle</b:SourceType>
    <b:Guid>{106B6A82-A608-4EAC-B8E3-149CF4727223}</b:Guid>
    <b:Title>New hydrocarbon trap models for the diagenetic transformation of opal-CT to quartz in Neogene siliceous rocks</b:Title>
    <b:JournalName>AAPG Bulletin</b:JournalName>
    <b:Year>2011</b:Year>
    <b:Pages>449-477</b:Pages>
    <b:Author>
      <b:Author>
        <b:NameList>
          <b:Person>
            <b:Last>Tsuji</b:Last>
            <b:First>Takashi</b:First>
          </b:Person>
          <b:Person>
            <b:Last>Masui</b:Last>
            <b:First>Yasuhiro</b:First>
          </b:Person>
          <b:Person>
            <b:Last>Yokoi</b:Last>
            <b:First>Satoru</b:First>
          </b:Person>
        </b:NameList>
      </b:Author>
    </b:Author>
    <b:Volume>95</b:Volume>
    <b:Issue>3</b:Issue>
    <b:URL>https://doi.org/10.1306/06301009192</b:URL>
    <b:RefOrder>21</b:RefOrder>
  </b:Source>
  <b:Source>
    <b:Tag>Cha01</b:Tag>
    <b:SourceType>JournalArticle</b:SourceType>
    <b:Guid>{DA9B4BA3-6C6C-4443-BC31-E9AA450A1A10}</b:Guid>
    <b:Title>Density and Mineralogy Variations as a Function of Porosity in Miocene Monterey Formation Oil and Gas Reservoirs in California</b:Title>
    <b:JournalName>AAPG Bulletin</b:JournalName>
    <b:Year>2001</b:Year>
    <b:Pages>149-167</b:Pages>
    <b:Author>
      <b:Author>
        <b:NameList>
          <b:Person>
            <b:Last>Chaika</b:Last>
            <b:First>Caren</b:First>
          </b:Person>
          <b:Person>
            <b:Last>Williams</b:Last>
            <b:Middle>Ann</b:Middle>
            <b:First>Loretta</b:First>
          </b:Person>
        </b:NameList>
      </b:Author>
    </b:Author>
    <b:Volume>85</b:Volume>
    <b:Issue>1</b:Issue>
    <b:URL>https://doi.org/10.1306/8626C785-173B-11D7-8645000102C1865D</b:URL>
    <b:RefOrder>22</b:RefOrder>
  </b:Source>
  <b:Source>
    <b:Tag>Cha00</b:Tag>
    <b:SourceType>JournalArticle</b:SourceType>
    <b:Guid>{FA49A3EE-149B-4DD7-8515-28FA94C03C85}</b:Guid>
    <b:Title>Porosity reduction during diagenesis of diatomaceous rocks</b:Title>
    <b:JournalName>AAPG Bulletin</b:JournalName>
    <b:Year>2000</b:Year>
    <b:Pages>1173-1184</b:Pages>
    <b:Author>
      <b:Author>
        <b:NameList>
          <b:Person>
            <b:Last>Chaika</b:Last>
            <b:First>Caren</b:First>
          </b:Person>
          <b:Person>
            <b:Last>Dvorkin</b:Last>
            <b:First>Jack</b:First>
          </b:Person>
        </b:NameList>
      </b:Author>
    </b:Author>
    <b:Volume>84</b:Volume>
    <b:Issue>8</b:Issue>
    <b:URL>https://doi.org/10.1306/A9673C70-1738-11D7-8645000102C1865D</b:URL>
    <b:RefOrder>19</b:RefOrder>
  </b:Source>
  <b:Source>
    <b:Tag>Die17</b:Tag>
    <b:SourceType>ConferenceProceedings</b:SourceType>
    <b:Guid>{21A2934A-0716-4EE5-A66D-66FBDC062A63}</b:Guid>
    <b:Title>Heavy Oil Recovery from Opal-CT Diatomite</b:Title>
    <b:Year>2017</b:Year>
    <b:ConferenceName>SPE Western Regional Meeting, April 2017</b:ConferenceName>
    <b:City>Bakersfield, California</b:City>
    <b:Author>
      <b:Author>
        <b:NameList>
          <b:Person>
            <b:Last>Dietrich</b:Last>
            <b:Middle>K.</b:Middle>
            <b:First>J.</b:First>
          </b:Person>
        </b:NameList>
      </b:Author>
    </b:Author>
    <b:URL>https://doi.org/10.2118/185686-MS</b:URL>
    <b:RefOrder>23</b:RefOrder>
  </b:Source>
  <b:Source>
    <b:Tag>Der15</b:Tag>
    <b:SourceType>JournalArticle</b:SourceType>
    <b:Guid>{55B25F36-9E4E-4E28-9B0F-880F342CC6B2}</b:Guid>
    <b:Title>Cation exchange capacity and water content of opal in sedimentary basins: Example from the Monterey Formation, California</b:Title>
    <b:Pages>1244-1256</b:Pages>
    <b:Year>2015</b:Year>
    <b:Author>
      <b:Author>
        <b:NameList>
          <b:Person>
            <b:Last>Derkowski</b:Last>
            <b:First>Arkadiusz</b:First>
          </b:Person>
          <b:Person>
            <b:Last>Środoń</b:Last>
            <b:First>Jan</b:First>
          </b:Person>
          <b:Person>
            <b:Last>McCarty</b:Last>
            <b:Middle>K.</b:Middle>
            <b:First>Douglas</b:First>
          </b:Person>
        </b:NameList>
      </b:Author>
    </b:Author>
    <b:JournalName>American Mineralogist</b:JournalName>
    <b:Volume>100</b:Volume>
    <b:Issue>5-6</b:Issue>
    <b:URL>https://doi.org/10.2138/am-2015-5008</b:URL>
    <b:RefOrder>18</b:RefOrder>
  </b:Source>
  <b:Source>
    <b:Tag>Boy95</b:Tag>
    <b:SourceType>JournalArticle</b:SourceType>
    <b:Guid>{C06BBE9B-849F-4900-8054-6E89638A6C2C}</b:Guid>
    <b:Title>The Lowdown on Low Resistivity Pay</b:Title>
    <b:Year>1995</b:Year>
    <b:JournalName>Oilfield Review</b:JournalName>
    <b:Pages>7-14</b:Pages>
    <b:Author>
      <b:Author>
        <b:NameList>
          <b:Person>
            <b:Last>Boyd</b:Last>
            <b:First>A</b:First>
          </b:Person>
          <b:Person>
            <b:Last>Darling</b:Last>
            <b:First>H</b:First>
          </b:Person>
          <b:Person>
            <b:Last>Tabanou</b:Last>
            <b:First>J</b:First>
          </b:Person>
        </b:NameList>
      </b:Author>
    </b:Author>
    <b:Volume>7</b:Volume>
    <b:RefOrder>27</b:RefOrder>
  </b:Source>
  <b:Source>
    <b:Tag>Ash16</b:Tag>
    <b:SourceType>JournalArticle</b:SourceType>
    <b:Guid>{E67CA417-065D-49A3-8DA8-03D39B1B5CC4}</b:Guid>
    <b:Title>Evaluating a Complex Low Resistivity Pay Carbonate Reservoir Onshore Abu Dhabi: From Model to Implementation</b:Title>
    <b:JournalName>Society of Petroleum Engineers</b:JournalName>
    <b:Year>2016</b:Year>
    <b:Pages>Paper No 182912-MS, 1-14</b:Pages>
    <b:Author>
      <b:Author>
        <b:NameList>
          <b:Person>
            <b:Last>Ashqar</b:Last>
            <b:Middle>U</b:Middle>
            <b:First>A</b:First>
          </b:Person>
        </b:NameList>
      </b:Author>
    </b:Author>
    <b:RefOrder>24</b:RefOrder>
  </b:Source>
  <b:Source>
    <b:Tag>Aya17</b:Tag>
    <b:SourceType>JournalArticle</b:SourceType>
    <b:Guid>{7EEEF263-F4AE-4FAB-9B87-B095B14F13B4}</b:Guid>
    <b:Title>Investigating Low Resistivity Low Contrast Resistivity Pay in a Permo-Carboniferous Reservoir, Central Saudi Arabia</b:Title>
    <b:JournalName>Society of Petroleum Engineers</b:JournalName>
    <b:Year>2017</b:Year>
    <b:Pages>Paper No 188887-MS, 1-17</b:Pages>
    <b:Author>
      <b:Author>
        <b:NameList>
          <b:Person>
            <b:Last>Ayadiuno</b:Last>
            <b:Middle>B</b:Middle>
            <b:First>C</b:First>
          </b:Person>
        </b:NameList>
      </b:Author>
    </b:Author>
    <b:RefOrder>25</b:RefOrder>
  </b:Source>
  <b:Source>
    <b:Tag>Bel17</b:Tag>
    <b:SourceType>JournalArticle</b:SourceType>
    <b:Guid>{007526E8-F98F-41D0-81F5-2987259904E8}</b:Guid>
    <b:Title>The Problem With Silt in Low Resistivity Low Contrast Pay Reservoirs</b:Title>
    <b:JournalName>Society of Petrophysicists and Well-Log Analysts</b:JournalName>
    <b:Year>2017</b:Year>
    <b:Pages>1-19</b:Pages>
    <b:Author>
      <b:Author>
        <b:NameList>
          <b:Person>
            <b:Last>Belevich</b:Last>
            <b:First>A</b:First>
          </b:Person>
        </b:NameList>
      </b:Author>
    </b:Author>
    <b:RefOrder>26</b:RefOrder>
  </b:Source>
  <b:Source>
    <b:Tag>Wor00</b:Tag>
    <b:SourceType>JournalArticle</b:SourceType>
    <b:Guid>{255475B3-5DD4-401C-869F-601FB7BBC7D6}</b:Guid>
    <b:Title>Recognition and Evaluation of Low Resistivity Pay</b:Title>
    <b:JournalName>Petroleum Geoscience</b:JournalName>
    <b:Year>2000</b:Year>
    <b:Pages>77-92</b:Pages>
    <b:Author>
      <b:Author>
        <b:NameList>
          <b:Person>
            <b:Last>Worthington</b:Last>
            <b:First>P</b:First>
          </b:Person>
        </b:NameList>
      </b:Author>
    </b:Author>
    <b:Volume>6</b:Volume>
    <b:RefOrder>28</b:RefOrder>
  </b:Source>
  <b:Source>
    <b:Tag>Ham01</b:Tag>
    <b:SourceType>ConferenceProceedings</b:SourceType>
    <b:Guid>{FD444030-362F-4DD7-81C2-89AD8942A8F2}</b:Guid>
    <b:Title>Field-Wide Variations of Trapped Gas saturation in Heterogeneous Sandstone Reservoirs</b:Title>
    <b:Year>2001</b:Year>
    <b:Author>
      <b:Author>
        <b:NameList>
          <b:Person>
            <b:Last>Hamon</b:Last>
            <b:First>Gerald</b:First>
          </b:Person>
          <b:Person>
            <b:Last>Suzanne</b:Last>
            <b:First>K.</b:First>
          </b:Person>
          <b:Person>
            <b:Last>Billiotte</b:Last>
            <b:First>Joel</b:First>
          </b:Person>
          <b:Person>
            <b:Last>Trocmé</b:Last>
            <b:First>Vincent</b:First>
          </b:Person>
        </b:NameList>
      </b:Author>
    </b:Author>
    <b:ConferenceName>SPE Annual Technical Conference and Exhibition</b:ConferenceName>
    <b:City>New Orleans, Louisiana</b:City>
    <b:Publisher>OnePetro</b:Publisher>
    <b:URL>https://doi.org/10.2118/71524-MS</b:URL>
    <b:RefOrder>49</b:RefOrder>
  </b:Source>
  <b:Source>
    <b:Tag>Jia21</b:Tag>
    <b:SourceType>JournalArticle</b:SourceType>
    <b:Guid>{18822B59-6B00-415C-99D6-A6AB374825A7}</b:Guid>
    <b:Title>Using resistivity data to study the waterflooding process: A case study in tight sandstone reservoirs of the Ordos Basin, China</b:Title>
    <b:Pages>B55-B65</b:Pages>
    <b:Year>2021</b:Year>
    <b:JournalName>Geophysics</b:JournalName>
    <b:Author>
      <b:Author>
        <b:NameList>
          <b:Person>
            <b:Last>Jiang</b:Last>
            <b:First>Zhihao</b:First>
          </b:Person>
          <b:Person>
            <b:Last>Fu</b:Last>
            <b:First>Jinhua</b:First>
          </b:Person>
          <b:Person>
            <b:Last>Li</b:Last>
            <b:First>Gaoren</b:First>
          </b:Person>
          <b:Person>
            <b:Last>Mao</b:Last>
            <b:First>Zhiqiang</b:First>
          </b:Person>
          <b:Person>
            <b:Last>Zhao</b:Last>
            <b:First>Peiqiang</b:First>
          </b:Person>
        </b:NameList>
      </b:Author>
    </b:Author>
    <b:Volume>86</b:Volume>
    <b:Issue>2</b:Issue>
    <b:URL>https://doi.org/10.1190/geo2020-0401.1</b:URL>
    <b:RefOrder>50</b:RefOrder>
  </b:Source>
  <b:Source>
    <b:Tag>Far09</b:Tag>
    <b:SourceType>JournalArticle</b:SourceType>
    <b:Guid>{22AB8452-7946-449C-A946-6E339DF8B088}</b:Guid>
    <b:Title>Evaluating volcanic reservoirs</b:Title>
    <b:JournalName>Oilfield Review</b:JournalName>
    <b:Year>2009</b:Year>
    <b:Pages>36-47</b:Pages>
    <b:Author>
      <b:Author>
        <b:NameList>
          <b:Person>
            <b:Last>Farooqui</b:Last>
            <b:Middle>Yusuf</b:Middle>
            <b:First>Mohammad</b:First>
          </b:Person>
          <b:Person>
            <b:Last>Hou</b:Last>
            <b:First>Huijin</b:First>
          </b:Person>
          <b:Person>
            <b:Last>Li </b:Last>
            <b:First>Guoxin</b:First>
          </b:Person>
          <b:Person>
            <b:Last>Machin</b:Last>
            <b:First>Nigel</b:First>
          </b:Person>
          <b:Person>
            <b:Last>Neville</b:Last>
            <b:First>Tom</b:First>
          </b:Person>
          <b:Person>
            <b:Last>Pal</b:Last>
            <b:First>Aditi</b:First>
          </b:Person>
          <b:Person>
            <b:Last>Shrivastva</b:Last>
            <b:First>Chandramani</b:First>
          </b:Person>
          <b:Person>
            <b:Last>Wang</b:Last>
            <b:First>Yuhua</b:First>
          </b:Person>
          <b:Person>
            <b:Last>Yang</b:Last>
            <b:First>Fengping</b:First>
          </b:Person>
          <b:Person>
            <b:Last>Yin</b:Last>
            <b:First>Changhai</b:First>
          </b:Person>
          <b:Person>
            <b:Last>Zhao</b:Last>
            <b:First>Jie</b:First>
          </b:Person>
          <b:Person>
            <b:Last>Yang</b:Last>
            <b:First>Xingwang</b:First>
          </b:Person>
        </b:NameList>
      </b:Author>
    </b:Author>
    <b:Volume>21</b:Volume>
    <b:Issue>1</b:Issue>
    <b:RefOrder>29</b:RefOrder>
  </b:Source>
  <b:Source>
    <b:Tag>MaJ16</b:Tag>
    <b:SourceType>JournalArticle</b:SourceType>
    <b:Guid>{F61AFCF5-B314-4A41-8034-BF15EB9BCB1D}</b:Guid>
    <b:Title>Geochemical and tight reservoir characteristics of sedimentary organic-matter-bearing tuff from the Permian Tiaohu Formation in the Santanghu Basin, Northwest China</b:Title>
    <b:JournalName>Marine and Petroleum Geology</b:JournalName>
    <b:Year>2016</b:Year>
    <b:Pages>405-418</b:Pages>
    <b:Author>
      <b:Author>
        <b:NameList>
          <b:Person>
            <b:Last>Ma</b:Last>
            <b:First>Jian</b:First>
          </b:Person>
          <b:Person>
            <b:Last>Huang</b:Last>
            <b:First>Zhilong</b:First>
          </b:Person>
          <b:Person>
            <b:Last>Liang</b:Last>
            <b:First>Shijun</b:First>
          </b:Person>
          <b:Person>
            <b:Last>Liu</b:Last>
            <b:First>Zaizhen</b:First>
          </b:Person>
          <b:Person>
            <b:Last>Liang</b:Last>
            <b:First>Hao</b:First>
          </b:Person>
        </b:NameList>
      </b:Author>
    </b:Author>
    <b:Volume>73</b:Volume>
    <b:RefOrder>30</b:RefOrder>
  </b:Source>
  <b:Source>
    <b:Tag>Wan18</b:Tag>
    <b:SourceType>JournalArticle</b:SourceType>
    <b:Guid>{9EC8A9D7-31CD-49DC-8F83-612CB180E43B}</b:Guid>
    <b:Title>Fractal nature of porosity in volcanic tight reservoirs of the Santanghu basin and its relationship to pore formation processes</b:Title>
    <b:JournalName>Fractals</b:JournalName>
    <b:Year>2018</b:Year>
    <b:Pages>184007</b:Pages>
    <b:Author>
      <b:Author>
        <b:NameList>
          <b:Person>
            <b:Last>Wang</b:Last>
            <b:First>Weiming</b:First>
          </b:Person>
          <b:Person>
            <b:Last>Wang</b:Last>
            <b:First>Zhixuan</b:First>
          </b:Person>
          <b:Person>
            <b:Last>Chen</b:Last>
            <b:First>Xuan</b:First>
          </b:Person>
          <b:Person>
            <b:Last>Long</b:Last>
            <b:First>Fei</b:First>
          </b:Person>
          <b:Person>
            <b:Last>Lu</b:Last>
            <b:First>Shuangfang</b:First>
          </b:Person>
          <b:Person>
            <b:Last>Liu</b:Last>
            <b:First>Guohong</b:First>
          </b:Person>
          <b:Person>
            <b:Last>Tian</b:Last>
            <b:First>Weichao</b:First>
          </b:Person>
          <b:Person>
            <b:Last>Su</b:Last>
            <b:First>Yue</b:First>
          </b:Person>
        </b:NameList>
      </b:Author>
    </b:Author>
    <b:Volume>26</b:Volume>
    <b:Issue>02</b:Issue>
    <b:RefOrder>34</b:RefOrder>
  </b:Source>
  <b:Source>
    <b:Tag>Fan18</b:Tag>
    <b:SourceType>JournalArticle</b:SourceType>
    <b:Guid>{FACADA23-12F6-4186-BDB3-581A1FBF77E7}</b:Guid>
    <b:Title>Fractures in Volcanic Reservoirs: a case study in Zhongguai Area at the Northwestern Margin of Junggar Basin (China)</b:Title>
    <b:JournalName>Earth Sciences Research Journal</b:JournalName>
    <b:Year>2018</b:Year>
    <b:Pages>169-174</b:Pages>
    <b:Author>
      <b:Author>
        <b:NameList>
          <b:Person>
            <b:Last>Fan</b:Last>
            <b:First>Cunhui</b:First>
          </b:Person>
          <b:Person>
            <b:Last>Qin</b:Last>
            <b:First>Qirong</b:First>
          </b:Person>
          <b:Person>
            <b:Last>Liang</b:Last>
            <b:First>Feng</b:First>
          </b:Person>
          <b:Person>
            <b:Last>Fan</b:Last>
            <b:First>Zenghui</b:First>
          </b:Person>
          <b:Person>
            <b:Last>Li</b:Last>
            <b:First>Zhi</b:First>
          </b:Person>
        </b:NameList>
      </b:Author>
    </b:Author>
    <b:Volume>22</b:Volume>
    <b:Issue>3</b:Issue>
    <b:RefOrder>31</b:RefOrder>
  </b:Source>
  <b:Source>
    <b:Tag>MaJ161</b:Tag>
    <b:SourceType>JournalArticle</b:SourceType>
    <b:Guid>{8571F5DE-2B92-44EF-973D-D05F59698DE4}</b:Guid>
    <b:Title>Tight-reservoir micropore formation and evolution in sedimentary organic-matter-bearing tuff: a case study from the Permian Tiaohu Formation in the Santanghu Basin, NW China</b:Title>
    <b:JournalName>Australian Journal of Earth Sciences</b:JournalName>
    <b:Year>2016</b:Year>
    <b:Pages>485-501</b:Pages>
    <b:Author>
      <b:Author>
        <b:NameList>
          <b:Person>
            <b:Last>Ma</b:Last>
            <b:First>Jian</b:First>
          </b:Person>
          <b:Person>
            <b:Last>Huang</b:Last>
            <b:First>Zhilong</b:First>
          </b:Person>
        </b:NameList>
      </b:Author>
    </b:Author>
    <b:Volume>63</b:Volume>
    <b:Issue>4</b:Issue>
    <b:RefOrder>32</b:RefOrder>
  </b:Source>
  <b:Source>
    <b:Tag>Kum09</b:Tag>
    <b:SourceType>Report</b:SourceType>
    <b:Guid>{3FED36FE-8633-4250-BCF5-CCE91AA0BCF6}</b:Guid>
    <b:Title>Multiphase Flow in Reservoir Cores using Digital Core Analysis</b:Title>
    <b:Year>2009</b:Year>
    <b:Publisher>PhD Thesis Australian National University</b:Publisher>
    <b:City>Canberra</b:City>
    <b:Author>
      <b:Author>
        <b:NameList>
          <b:Person>
            <b:Last>Kumar</b:Last>
            <b:First>M</b:First>
          </b:Person>
        </b:NameList>
      </b:Author>
    </b:Author>
    <b:RefOrder>48</b:RefOrder>
  </b:Source>
  <b:Source>
    <b:Tag>Sun19</b:Tag>
    <b:SourceType>JournalArticle</b:SourceType>
    <b:Guid>{D292C714-DBAF-43FC-BA88-6930B14DE33A}</b:Guid>
    <b:Title>Reservoir characteristics in the Cretaceous volcanic rocks of Songliao Basin, China: A case of dynamics and evolution of the volcano-porosity and diagenesis</b:Title>
    <b:JournalName>Energy Exploration &amp; Exploitation</b:JournalName>
    <b:Year>2019</b:Year>
    <b:Pages>607-625</b:Pages>
    <b:Author>
      <b:Author>
        <b:NameList>
          <b:Person>
            <b:Last>Sun</b:Last>
            <b:First>Haitao</b:First>
          </b:Person>
          <b:Person>
            <b:Last>Zhong</b:Last>
            <b:First>Dakang</b:First>
          </b:Person>
          <b:Person>
            <b:Last>Zhan</b:Last>
            <b:First>Weijia</b:First>
          </b:Person>
        </b:NameList>
      </b:Author>
    </b:Author>
    <b:Volume>37</b:Volume>
    <b:Issue>2</b:Issue>
    <b:RefOrder>33</b:RefOrder>
  </b:Source>
  <b:Source>
    <b:Tag>Tan22</b:Tag>
    <b:SourceType>JournalArticle</b:SourceType>
    <b:Guid>{6B7ADAAD-6488-4F3D-9AFD-EAB76439A8B7}</b:Guid>
    <b:Title>Review of volcanic reservoir geology in China</b:Title>
    <b:JournalName>Earth-Science Reviews</b:JournalName>
    <b:Year>2022</b:Year>
    <b:Pages>104158</b:Pages>
    <b:Author>
      <b:Author>
        <b:NameList>
          <b:Person>
            <b:Last>Tang</b:Last>
            <b:First>Huafeng</b:First>
          </b:Person>
          <b:Person>
            <b:Last>Tian</b:Last>
            <b:First>Zhiwen</b:First>
          </b:Person>
          <b:Person>
            <b:Last>Gao</b:Last>
            <b:First>Youfeng</b:First>
          </b:Person>
          <b:Person>
            <b:Last>Dai</b:Last>
            <b:First>Xiaojuan</b:First>
          </b:Person>
        </b:NameList>
      </b:Author>
    </b:Author>
    <b:Volume>232</b:Volume>
    <b:RefOrder>36</b:RefOrder>
  </b:Source>
  <b:Source>
    <b:Tag>MaJ20</b:Tag>
    <b:SourceType>JournalArticle</b:SourceType>
    <b:Guid>{8AF66723-4D92-42D1-A1E9-E879253F6DA9}</b:Guid>
    <b:Title>Tight tuff reservoir characteristics and its controlling factors: A comparative study of the Permian Tiaohu Formation and Carboniferous Haerjiawu Formation in the Santanghu Basin, NW China</b:Title>
    <b:JournalName>Journal of Petroleum Science and Engineering</b:JournalName>
    <b:Year>2020</b:Year>
    <b:Pages>106808</b:Pages>
    <b:Author>
      <b:Author>
        <b:NameList>
          <b:Person>
            <b:Last>Ma</b:Last>
            <b:First>Jian</b:First>
          </b:Person>
          <b:Person>
            <b:Last>Liu</b:Last>
            <b:First>Guoheng</b:First>
          </b:Person>
          <b:Person>
            <b:Last>Huang</b:Last>
            <b:First>Zhilong</b:First>
          </b:Person>
          <b:Person>
            <b:Last>Ou</b:Last>
            <b:First>Guangxi</b:First>
          </b:Person>
          <b:Person>
            <b:Last>Li</b:Last>
            <b:First>Tianjun</b:First>
          </b:Person>
          <b:Person>
            <b:Last>Guo</b:Last>
            <b:First>Xiaobo</b:First>
          </b:Person>
        </b:NameList>
      </b:Author>
    </b:Author>
    <b:Volume>187</b:Volume>
    <b:RefOrder>35</b:RefOrder>
  </b:Source>
  <b:Source>
    <b:Tag>Tin95</b:Tag>
    <b:SourceType>ConferenceProceedings</b:SourceType>
    <b:Guid>{CB559A14-5CD8-4507-8763-D23250C5DEE8}</b:Guid>
    <b:Title>Comprehensive Analysis Of Russian Petrophysical Measurements</b:Title>
    <b:Year>1995</b:Year>
    <b:Author>
      <b:Author>
        <b:NameList>
          <b:Person>
            <b:Last>Tingey</b:Last>
            <b:Middle>Craig</b:Middle>
            <b:First>J.</b:First>
          </b:Person>
          <b:Person>
            <b:Last>Nelson</b:Last>
            <b:Middle>J.</b:Middle>
            <b:First>Richard</b:First>
          </b:Person>
          <b:Person>
            <b:Last>Newsham</b:Last>
            <b:Middle>F.</b:Middle>
            <b:First>Kent</b:First>
          </b:Person>
        </b:NameList>
      </b:Author>
    </b:Author>
    <b:ConferenceName>SPWLA 36th Annual Logging Symposium</b:ConferenceName>
    <b:City>Paris, France</b:City>
    <b:Publisher>OnePetro</b:Publisher>
    <b:RefOrder>39</b:RefOrder>
  </b:Source>
  <b:Source>
    <b:Tag>Car03</b:Tag>
    <b:SourceType>ConferenceProceedings</b:SourceType>
    <b:Guid>{149273AE-3507-4557-A46E-FBAFB6BBD945}</b:Guid>
    <b:Title>Western Analysis of Russian Log Data</b:Title>
    <b:Year>2003</b:Year>
    <b:ConferenceName>SPWLA 44th Annual Logging Symposium</b:ConferenceName>
    <b:City>Galveston, Texas</b:City>
    <b:Publisher>OnePetro</b:Publisher>
    <b:Author>
      <b:Author>
        <b:NameList>
          <b:Person>
            <b:Last>Carlstrom</b:Last>
            <b:Middle>M.</b:Middle>
            <b:First>George</b:First>
          </b:Person>
          <b:Person>
            <b:Last>Cluff</b:Last>
            <b:Middle>M.</b:Middle>
            <b:First>Robert</b:First>
          </b:Person>
        </b:NameList>
      </b:Author>
    </b:Author>
    <b:RefOrder>40</b:RefOrder>
  </b:Source>
  <b:Source>
    <b:Tag>Wil94</b:Tag>
    <b:SourceType>ConferenceProceedings</b:SourceType>
    <b:Guid>{CB2B1E1A-1C7F-4022-B11D-1BBB6F0BF3B2}</b:Guid>
    <b:Title>The Essential Of Basic Russian Well Logs And Analysis Techniques</b:Title>
    <b:Year>1994</b:Year>
    <b:ConferenceName>SPWLA 35th Annual Logging Symposium</b:ConferenceName>
    <b:City>Tulsa, Oklahoma</b:City>
    <b:Publisher>OnePetro</b:Publisher>
    <b:Author>
      <b:Author>
        <b:NameList>
          <b:Person>
            <b:Last>Wiltgen</b:Last>
            <b:Middle>A.</b:Middle>
            <b:First>Nick</b:First>
          </b:Person>
        </b:NameList>
      </b:Author>
    </b:Author>
    <b:RefOrder>41</b:RefOrder>
  </b:Source>
  <b:Source>
    <b:Tag>Hua04</b:Tag>
    <b:SourceType>JournalArticle</b:SourceType>
    <b:Guid>{327BFFA1-6628-42DA-83A2-3B7DE39E8D03}</b:Guid>
    <b:Title>Characteristics of log responses and lithology determination of igneous rock reservoirs</b:Title>
    <b:Pages>51-55</b:Pages>
    <b:Year>2004</b:Year>
    <b:Author>
      <b:Author>
        <b:NameList>
          <b:Person>
            <b:Last>Huang</b:Last>
            <b:First>Buzhou</b:First>
          </b:Person>
          <b:Person>
            <b:Last>Pan</b:Last>
            <b:First>Baozhi</b:First>
          </b:Person>
        </b:NameList>
      </b:Author>
    </b:Author>
    <b:JournalName>Journal of Geophysics and Engineering</b:JournalName>
    <b:Volume>1</b:Volume>
    <b:Issue>1</b:Issue>
    <b:RefOrder>37</b:RefOrder>
  </b:Source>
  <b:Source>
    <b:Tag>Liu13</b:Tag>
    <b:SourceType>JournalArticle</b:SourceType>
    <b:Guid>{29542DBD-52BA-4B03-B6EE-39B22226F029}</b:Guid>
    <b:Title>Genesis of the high gamma sandstone of the Yanchang Formation in the Ordos Basin, China</b:Title>
    <b:JournalName>Petroleum Science</b:JournalName>
    <b:Year>2013</b:Year>
    <b:Pages>50-54</b:Pages>
    <b:Author>
      <b:Author>
        <b:NameList>
          <b:Person>
            <b:Last>Liu</b:Last>
            <b:First>Huaqing</b:First>
          </b:Person>
          <b:Person>
            <b:Last>Li</b:Last>
            <b:First>Xiangbo</b:First>
          </b:Person>
          <b:Person>
            <b:Last>Liao</b:Last>
            <b:First>Jianbao</b:First>
          </b:Person>
          <b:Person>
            <b:Last>Liu</b:Last>
            <b:First>Xianyang</b:First>
          </b:Person>
        </b:NameList>
      </b:Author>
    </b:Author>
    <b:Volume>10</b:Volume>
    <b:RefOrder>38</b:RefOrder>
  </b:Source>
  <b:Source>
    <b:Tag>MaC19</b:Tag>
    <b:SourceType>JournalArticle</b:SourceType>
    <b:Guid>{046B864F-D81E-4527-B859-BA6072C42839}</b:Guid>
    <b:Title>Influencing factors and fracability of lacustrine shale oil reservoirs</b:Title>
    <b:JournalName>Marine and Petroleum Geology</b:JournalName>
    <b:Year>2019</b:Year>
    <b:Pages>463-471</b:Pages>
    <b:Author>
      <b:Author>
        <b:NameList>
          <b:Person>
            <b:Last>Ma</b:Last>
            <b:First>Cunfei</b:First>
          </b:Person>
          <b:Person>
            <b:Last>Dong</b:Last>
            <b:First>Chunmei</b:First>
          </b:Person>
          <b:Person>
            <b:Last>Lin </b:Last>
            <b:First>Chengyan</b:First>
          </b:Person>
          <b:Person>
            <b:Last>Elsworth</b:Last>
            <b:First>Derek</b:First>
          </b:Person>
          <b:Person>
            <b:Last>Luan</b:Last>
            <b:First>Guoqiang</b:First>
          </b:Person>
          <b:Person>
            <b:Last>Sun</b:Last>
            <b:First>Xiaolong</b:First>
          </b:Person>
          <b:Person>
            <b:Last>Liu</b:Last>
            <b:First>Xiaocen</b:First>
          </b:Person>
        </b:NameList>
      </b:Author>
    </b:Author>
    <b:Volume>110</b:Volume>
    <b:RefOrder>46</b:RefOrder>
  </b:Source>
  <b:Source>
    <b:Tag>Guo15</b:Tag>
    <b:SourceType>JournalArticle</b:SourceType>
    <b:Guid>{D6B03A21-B799-4563-BA76-E09490E88A54}</b:Guid>
    <b:Title>Evaluation of fracability and screening of perforation interval for tight sandstone gas reservoir in western Sichuan Basin</b:Title>
    <b:JournalName>Journal of Natural Gas Science and Engineering</b:JournalName>
    <b:Year>2015</b:Year>
    <b:Pages>77-87</b:Pages>
    <b:Author>
      <b:Author>
        <b:NameList>
          <b:Person>
            <b:Last>Guo</b:Last>
            <b:First>Jian-Chun</b:First>
          </b:Person>
          <b:Person>
            <b:Last>Luo</b:Last>
            <b:First>Bo</b:First>
          </b:Person>
          <b:Person>
            <b:Last>Zhu</b:Last>
            <b:First>Hai-Yan</b:First>
          </b:Person>
          <b:Person>
            <b:Last>Wang</b:Last>
            <b:First>Yong-Hui</b:First>
          </b:Person>
          <b:Person>
            <b:Last>Lu</b:Last>
            <b:First>Qian-Li</b:First>
          </b:Person>
          <b:Person>
            <b:Last>Zhao</b:Last>
            <b:First>Xing</b:First>
          </b:Person>
        </b:NameList>
      </b:Author>
    </b:Author>
    <b:Volume>25</b:Volume>
    <b:RefOrder>45</b:RefOrder>
  </b:Source>
  <b:Source>
    <b:Tag>Nab09</b:Tag>
    <b:SourceType>JournalArticle</b:SourceType>
    <b:Guid>{A19FFEF3-6C85-4532-9623-B973F1A371CB}</b:Guid>
    <b:Title>Pore-throat characterization in highly porous and permeable sandstones</b:Title>
    <b:JournalName>AAPG Bulletin</b:JournalName>
    <b:Year>2009</b:Year>
    <b:Pages>719-739</b:Pages>
    <b:Author>
      <b:Author>
        <b:NameList>
          <b:Person>
            <b:Last>Nabawy</b:Last>
            <b:Middle>S.</b:Middle>
            <b:First>Bassem</b:First>
          </b:Person>
          <b:Person>
            <b:Last>Géraud</b:Last>
            <b:First>Yves</b:First>
          </b:Person>
          <b:Person>
            <b:Last>Rochette</b:Last>
            <b:First>Pierre</b:First>
          </b:Person>
          <b:Person>
            <b:Last>Bur</b:Last>
            <b:First>Nicolas</b:First>
          </b:Person>
        </b:NameList>
      </b:Author>
    </b:Author>
    <b:Volume>93</b:Volume>
    <b:Issue>6</b:Issue>
    <b:RefOrder>43</b:RefOrder>
  </b:Source>
  <b:Source>
    <b:Tag>Pou70</b:Tag>
    <b:SourceType>JournalArticle</b:SourceType>
    <b:Guid>{DC90D67F-6F6E-4F3B-A774-FC38B2006730}</b:Guid>
    <b:Title>The evaluation of clay content from logs</b:Title>
    <b:Year>1970</b:Year>
    <b:Author>
      <b:Author>
        <b:NameList>
          <b:Person>
            <b:Last>Poupon </b:Last>
            <b:First>A.</b:First>
          </b:Person>
          <b:Person>
            <b:Last>Gaymard</b:Last>
            <b:First>R.</b:First>
          </b:Person>
        </b:NameList>
      </b:Author>
    </b:Author>
    <b:JournalName>SPWLA 11th Annual Logging Symposium</b:JournalName>
    <b:RefOrder>52</b:RefOrder>
  </b:Source>
  <b:Source>
    <b:Tag>Fre97</b:Tag>
    <b:SourceType>ConferenceProceedings</b:SourceType>
    <b:Guid>{6D5F3DCB-EB4F-41FC-87BC-6CF6DC8B6350}</b:Guid>
    <b:Title>Enhanced Interpretation of Russian and Old Electrical Resistivity Logs Using Modeling and Inversion Methods</b:Title>
    <b:Year>1997</b:Year>
    <b:Author>
      <b:Author>
        <b:NameList>
          <b:Person>
            <b:Last>Frenkel</b:Last>
            <b:Middle>A.</b:Middle>
            <b:First>M.</b:First>
          </b:Person>
          <b:Person>
            <b:Last>Mezzatesta</b:Last>
            <b:First>Alberto</b:First>
          </b:Person>
          <b:Person>
            <b:Last>Strack</b:Last>
            <b:First>Kurt</b:First>
          </b:Person>
        </b:NameList>
      </b:Author>
    </b:Author>
    <b:ConferenceName>SPE Annual Technical Conference and Exhibition</b:ConferenceName>
    <b:City>San Antonio, Texas</b:City>
    <b:Publisher>OnePetro</b:Publisher>
    <b:URL>SPE Annual Technical Conference and Exhibition</b:URL>
    <b:RefOrder>51</b:RefOrder>
  </b:Source>
  <b:Source>
    <b:Tag>Nab22</b:Tag>
    <b:SourceType>JournalArticle</b:SourceType>
    <b:Guid>{4FEB05F7-A3D7-42D0-9909-DF220FBB35E1}</b:Guid>
    <b:Title>Implementation of lithofacies and microfacies types on reservoir quality and heterogeneity of the Late Cretaceous Upper Bahariya Member in the Shurouk Field, Shoushan Basin, North Western Desert, Egypt</b:Title>
    <b:Year>2022</b:Year>
    <b:JournalName>Journal of Asian Earth Sciences</b:JournalName>
    <b:Pages>105014</b:Pages>
    <b:Author>
      <b:Author>
        <b:NameList>
          <b:Person>
            <b:Last>Nabawy</b:Last>
            <b:Middle>S.</b:Middle>
            <b:First>Bassem</b:First>
          </b:Person>
          <b:Person>
            <b:Last>Lashin</b:Last>
            <b:Middle>A.</b:Middle>
            <b:First>Aref</b:First>
          </b:Person>
          <b:Person>
            <b:Last>Barakat</b:Last>
            <b:Middle>K.</b:Middle>
            <b:First>Moataz</b:First>
          </b:Person>
        </b:NameList>
      </b:Author>
    </b:Author>
    <b:Volume>224</b:Volume>
    <b:URL>https://doi.org/10.1016/j.jseaes.2021.105014</b:URL>
    <b:RefOrder>3</b:RefOrder>
  </b:Source>
  <b:Source>
    <b:Tag>Jon71</b:Tag>
    <b:SourceType>JournalArticle</b:SourceType>
    <b:Guid>{BECA8C18-ABD2-4854-AC0F-AD026834C42B}</b:Guid>
    <b:Title>The nature of opal I. nomenclature and constituent phases</b:Title>
    <b:JournalName>Journal of the Geological Society of Australia</b:JournalName>
    <b:Year>1971</b:Year>
    <b:Pages>57-68</b:Pages>
    <b:Author>
      <b:Author>
        <b:NameList>
          <b:Person>
            <b:Last>Jones</b:Last>
            <b:Middle>B.</b:Middle>
            <b:First>J.</b:First>
          </b:Person>
          <b:Person>
            <b:Last>Segnit</b:Last>
            <b:Middle>R.</b:Middle>
            <b:First>E.</b:First>
          </b:Person>
        </b:NameList>
      </b:Author>
    </b:Author>
    <b:Volume>18</b:Volume>
    <b:Issue>1</b:Issue>
    <b:URL>https://doi.org/10.1080/00167617108728743</b:URL>
    <b:RefOrder>16</b:RefOrder>
  </b:Source>
  <b:Source>
    <b:Tag>Pra17</b:Tag>
    <b:SourceType>JournalArticle</b:SourceType>
    <b:Guid>{CE456559-B5CB-4B65-89A4-7F10B7DC28DB}</b:Guid>
    <b:Title>An integrated workflow to characterize and evaluate low resistivity pay and its phenomenon in a sandstone reservoir</b:Title>
    <b:Year>2017</b:Year>
    <b:JournalName>Journal of Geophysics and Engineering</b:JournalName>
    <b:Pages>513-519</b:Pages>
    <b:Author>
      <b:Author>
        <b:NameList>
          <b:Person>
            <b:Last>Pratama</b:Last>
            <b:First>Edo</b:First>
          </b:Person>
          <b:Person>
            <b:Last>Ismail</b:Last>
            <b:Middle>Suhaili</b:Middle>
            <b:First>Mohd</b:First>
          </b:Person>
          <b:Person>
            <b:Last>Ridha</b:Last>
            <b:First>Syahrir</b:First>
          </b:Person>
        </b:NameList>
      </b:Author>
    </b:Author>
    <b:Volume>14</b:Volume>
    <b:Issue>3</b:Issue>
    <b:URL>https://doi.org/10.1088/1742-2140/aa5efb</b:URL>
    <b:RefOrder>6</b:RefOrder>
  </b:Source>
  <b:Source>
    <b:Tag>Rad21</b:Tag>
    <b:SourceType>JournalArticle</b:SourceType>
    <b:Guid>{756A2FED-6A92-4F0E-AAB0-21A42A0E7F9D}</b:Guid>
    <b:Title>Integrated sedimentological and petrophysical characterization for clastic reservoirs: A case study from New Zealand</b:Title>
    <b:JournalName>Journal of Natural Gas Science and Engineering</b:JournalName>
    <b:Year>2021</b:Year>
    <b:Pages>103797</b:Pages>
    <b:Author>
      <b:Author>
        <b:NameList>
          <b:Person>
            <b:Last>Radwan</b:Last>
            <b:Middle>A.</b:Middle>
            <b:First>Ahmed</b:First>
          </b:Person>
          <b:Person>
            <b:Last>Nabawy</b:Last>
            <b:Middle>S.</b:Middle>
            <b:First>Bassem</b:First>
          </b:Person>
          <b:Person>
            <b:Last>Abdelmaksoud</b:Last>
            <b:First>Ahmed</b:First>
          </b:Person>
          <b:Person>
            <b:Last>Lashin</b:Last>
            <b:First>Aref</b:First>
          </b:Person>
        </b:NameList>
      </b:Author>
    </b:Author>
    <b:Volume>88</b:Volume>
    <b:URL>https://doi.org/10.1016/j.jngse.2021.103797</b:URL>
    <b:RefOrder>7</b:RefOrder>
  </b:Source>
  <b:Source>
    <b:Tag>Abu21</b:Tag>
    <b:SourceType>JournalArticle</b:SourceType>
    <b:Guid>{C5E3BDFD-0B81-4224-AF7B-2A8E76F596EF}</b:Guid>
    <b:Title>A proposed classification for the reservoir quality assessment of hydrocarbon-bearing sandstone and carbonate reservoirs: A correlative study based on different assessment petrophysical procedures</b:Title>
    <b:JournalName>Journal of Natural Gas Science and Engineering</b:JournalName>
    <b:Year>2021</b:Year>
    <b:Pages>103807</b:Pages>
    <b:Author>
      <b:Author>
        <b:NameList>
          <b:Person>
            <b:Last>Abuamarah</b:Last>
            <b:Middle>A.</b:Middle>
            <b:First>Bassam</b:First>
          </b:Person>
          <b:Person>
            <b:Last>Nabawy</b:Last>
            <b:Middle>S.</b:Middle>
            <b:First>Bassem</b:First>
          </b:Person>
        </b:NameList>
      </b:Author>
    </b:Author>
    <b:Volume>88</b:Volume>
    <b:URL>https://doi.org/10.1016/j.jngse.2021.103807</b:URL>
    <b:RefOrder>42</b:RefOrder>
  </b:Source>
  <b:Source>
    <b:Tag>Wan16</b:Tag>
    <b:SourceType>JournalArticle</b:SourceType>
    <b:Guid>{D9A91DD0-7BE8-4B2E-8575-2C7B88359948}</b:Guid>
    <b:Title>Capillary pressure-saturation relations in quartz and carbonate sands: Limitations for correlating capillary and wettability influences on air, oil, and supercritical CO2 trapping</b:Title>
    <b:JournalName>Water Resources Research</b:JournalName>
    <b:Year>2016</b:Year>
    <b:Pages>6671-6690</b:Pages>
    <b:Author>
      <b:Author>
        <b:NameList>
          <b:Person>
            <b:Last>Wang</b:Last>
            <b:First>Shibo</b:First>
          </b:Person>
          <b:Person>
            <b:Last>Tokunaga</b:Last>
            <b:Middle>K.</b:Middle>
            <b:First>Tetsu</b:First>
          </b:Person>
          <b:Person>
            <b:Last>Wan</b:Last>
            <b:First>Jiamin</b:First>
          </b:Person>
          <b:Person>
            <b:Last>Dong</b:Last>
            <b:First>Wenming</b:First>
          </b:Person>
          <b:Person>
            <b:Last>Kim</b:Last>
            <b:First>Yongman</b:First>
          </b:Person>
        </b:NameList>
      </b:Author>
    </b:Author>
    <b:Volume>52</b:Volume>
    <b:Issue>8</b:Issue>
    <b:URL>https://doi.org/10.1002/2016WR018816</b:URL>
    <b:RefOrder>47</b:RefOrder>
  </b:Source>
  <b:Source>
    <b:Tag>ElS20</b:Tag>
    <b:SourceType>JournalArticle</b:SourceType>
    <b:Guid>{2D1051F4-9818-4F6C-9CA8-0FAA9234706C}</b:Guid>
    <b:Title>Rock typing and hydraulic flow units as a successful tool for reservoir characterization of Bentiu-Abu Gabra sequence, Muglad basin, southwest Sudan</b:Title>
    <b:JournalName>Journal of African Earth Sciences</b:JournalName>
    <b:Year>2020</b:Year>
    <b:Pages>103961</b:Pages>
    <b:Author>
      <b:Author>
        <b:NameList>
          <b:Person>
            <b:Last>El Sawy</b:Last>
            <b:Middle>Z.</b:Middle>
            <b:First>Marwa</b:First>
          </b:Person>
          <b:Person>
            <b:Last>Abuhagaza</b:Last>
            <b:Middle>A.</b:Middle>
            <b:First>Abeer</b:First>
          </b:Person>
          <b:Person>
            <b:Last>Nabawy</b:Last>
            <b:Middle>S.</b:Middle>
            <b:First>Bassem</b:First>
          </b:Person>
          <b:Person>
            <b:Last>Lashin</b:Last>
            <b:First>Aref</b:First>
          </b:Person>
        </b:NameList>
      </b:Author>
    </b:Author>
    <b:Volume>171</b:Volume>
    <b:URL>https://doi.org/10.1016/j.jafrearsci.2020.103961</b:URL>
    <b:RefOrder>44</b:RefOrder>
  </b:Source>
  <b:Source>
    <b:Tag>Bao21</b:Tag>
    <b:SourceType>JournalArticle</b:SourceType>
    <b:Guid>{87EFAAC2-E6EA-4BB8-A056-1FBEF2AE3B64}</b:Guid>
    <b:Title>Permeability prediction in argillaceous sandstone reservoirs using fuzzy logic analysis: A case study of triassic sequences, Southern Hassi R’Mel Gas Field, Algeria</b:Title>
    <b:JournalName>Journal of African Earth Sciences</b:JournalName>
    <b:Year>2021</b:Year>
    <b:Pages>104049</b:Pages>
    <b:Author>
      <b:Author>
        <b:NameList>
          <b:Person>
            <b:Last>Baouche</b:Last>
            <b:First>Rafik</b:First>
          </b:Person>
          <b:Person>
            <b:Last>Nabawy</b:Last>
            <b:Middle>S.</b:Middle>
            <b:First>Bassem</b:First>
          </b:Person>
        </b:NameList>
      </b:Author>
    </b:Author>
    <b:Volume>173</b:Volume>
    <b:URL>https://doi.org/10.1016/j.jafrearsci.2020.104049 </b:URL>
    <b:RefOrder>11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D707CE9-56F7-4726-808F-43344647483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93D793B-73C2-432E-A274-1D6E9FD375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c290ea-29cd-45df-9437-02d90b7b4aac"/>
    <ds:schemaRef ds:uri="91744bfb-75cd-42c7-b4ee-8bbcd6bad1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6044BC7-9F11-41E3-BAB0-6E9CC9FEF379}">
  <ds:schemaRefs>
    <ds:schemaRef ds:uri="http://schemas.openxmlformats.org/officeDocument/2006/bibliography"/>
  </ds:schemaRefs>
</ds:datastoreItem>
</file>

<file path=customXml/itemProps4.xml><?xml version="1.0" encoding="utf-8"?>
<ds:datastoreItem xmlns:ds="http://schemas.openxmlformats.org/officeDocument/2006/customXml" ds:itemID="{D6618E52-4B0C-45E8-947C-1BCF05C8E346}">
  <ds:schemaRefs>
    <ds:schemaRef ds:uri="http://schemas.microsoft.com/sharepoint/v3/contenttype/forms"/>
  </ds:schemaRefs>
</ds:datastoreItem>
</file>

<file path=docMetadata/LabelInfo.xml><?xml version="1.0" encoding="utf-8"?>
<clbl:labelList xmlns:clbl="http://schemas.microsoft.com/office/2020/mipLabelMetadata">
  <clbl:label id="{3b07dc1f-22e7-4be1-ac66-a88bf3550222}" enabled="0" method="" siteId="{3b07dc1f-22e7-4be1-ac66-a88bf3550222}" removed="1"/>
</clbl:labelList>
</file>

<file path=docProps/app.xml><?xml version="1.0" encoding="utf-8"?>
<Properties xmlns="http://schemas.openxmlformats.org/officeDocument/2006/extended-properties" xmlns:vt="http://schemas.openxmlformats.org/officeDocument/2006/docPropsVTypes">
  <Template>Normal</Template>
  <TotalTime>2</TotalTime>
  <Pages>26</Pages>
  <Words>11755</Words>
  <Characters>67007</Characters>
  <Application>Microsoft Office Word</Application>
  <DocSecurity>0</DocSecurity>
  <Lines>558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78605</CharactersWithSpaces>
  <SharedDoc>false</SharedDoc>
  <HLinks>
    <vt:vector size="24" baseType="variant">
      <vt:variant>
        <vt:i4>5177461</vt:i4>
      </vt:variant>
      <vt:variant>
        <vt:i4>9</vt:i4>
      </vt:variant>
      <vt:variant>
        <vt:i4>0</vt:i4>
      </vt:variant>
      <vt:variant>
        <vt:i4>5</vt:i4>
      </vt:variant>
      <vt:variant>
        <vt:lpwstr>mailto:rlazaroo@erce.energy</vt:lpwstr>
      </vt:variant>
      <vt:variant>
        <vt:lpwstr/>
      </vt:variant>
      <vt:variant>
        <vt:i4>5177461</vt:i4>
      </vt:variant>
      <vt:variant>
        <vt:i4>6</vt:i4>
      </vt:variant>
      <vt:variant>
        <vt:i4>0</vt:i4>
      </vt:variant>
      <vt:variant>
        <vt:i4>5</vt:i4>
      </vt:variant>
      <vt:variant>
        <vt:lpwstr>mailto:rlazaroo@erce.energy</vt:lpwstr>
      </vt:variant>
      <vt:variant>
        <vt:lpwstr/>
      </vt:variant>
      <vt:variant>
        <vt:i4>5177461</vt:i4>
      </vt:variant>
      <vt:variant>
        <vt:i4>3</vt:i4>
      </vt:variant>
      <vt:variant>
        <vt:i4>0</vt:i4>
      </vt:variant>
      <vt:variant>
        <vt:i4>5</vt:i4>
      </vt:variant>
      <vt:variant>
        <vt:lpwstr>mailto:rlazaroo@erce.energy</vt:lpwstr>
      </vt:variant>
      <vt:variant>
        <vt:lpwstr/>
      </vt:variant>
      <vt:variant>
        <vt:i4>5177461</vt:i4>
      </vt:variant>
      <vt:variant>
        <vt:i4>0</vt:i4>
      </vt:variant>
      <vt:variant>
        <vt:i4>0</vt:i4>
      </vt:variant>
      <vt:variant>
        <vt:i4>5</vt:i4>
      </vt:variant>
      <vt:variant>
        <vt:lpwstr>mailto:rlazaroo@erce.energy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bhanson</dc:creator>
  <cp:keywords/>
  <cp:lastModifiedBy>Ryan Lazaroo</cp:lastModifiedBy>
  <cp:revision>3</cp:revision>
  <cp:lastPrinted>2018-01-12T10:39:00Z</cp:lastPrinted>
  <dcterms:created xsi:type="dcterms:W3CDTF">2023-08-08T12:52:00Z</dcterms:created>
  <dcterms:modified xsi:type="dcterms:W3CDTF">2023-08-08T13:03:00Z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0x010100A903C8D61E843E4D9DF578FA60DF1506</vt:lpwstr>
  </property>
</Properties>
</file>