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0608" w:rsidDel="00D55021" w:rsidRDefault="00CB0608">
      <w:pPr>
        <w:pStyle w:val="BodyText"/>
        <w:rPr>
          <w:del w:id="0" w:author="James Tan Swee Chuan (SUSS)" w:date="2022-03-31T16:29:00Z"/>
          <w:rFonts w:ascii="Times New Roman"/>
          <w:sz w:val="20"/>
        </w:rPr>
      </w:pPr>
    </w:p>
    <w:p w:rsidR="00CB0608" w:rsidDel="00D55021" w:rsidRDefault="00CB0608">
      <w:pPr>
        <w:pStyle w:val="BodyText"/>
        <w:rPr>
          <w:del w:id="1" w:author="James Tan Swee Chuan (SUSS)" w:date="2022-03-31T16:29:00Z"/>
          <w:rFonts w:ascii="Times New Roman"/>
          <w:sz w:val="20"/>
        </w:rPr>
      </w:pPr>
    </w:p>
    <w:p w:rsidR="00CB0608" w:rsidDel="00D55021" w:rsidRDefault="00CB0608">
      <w:pPr>
        <w:pStyle w:val="BodyText"/>
        <w:rPr>
          <w:del w:id="2" w:author="James Tan Swee Chuan (SUSS)" w:date="2022-03-31T16:29:00Z"/>
          <w:rFonts w:ascii="Times New Roman"/>
          <w:sz w:val="20"/>
        </w:rPr>
      </w:pPr>
    </w:p>
    <w:p w:rsidR="00CB0608" w:rsidDel="00D55021" w:rsidRDefault="00CB0608">
      <w:pPr>
        <w:pStyle w:val="BodyText"/>
        <w:rPr>
          <w:del w:id="3" w:author="James Tan Swee Chuan (SUSS)" w:date="2022-03-31T16:28:00Z"/>
          <w:rFonts w:ascii="Times New Roman"/>
          <w:sz w:val="20"/>
        </w:rPr>
      </w:pPr>
    </w:p>
    <w:p w:rsidR="00CB0608" w:rsidDel="00D55021" w:rsidRDefault="00CB0608">
      <w:pPr>
        <w:pStyle w:val="BodyText"/>
        <w:spacing w:before="5"/>
        <w:rPr>
          <w:del w:id="4" w:author="James Tan Swee Chuan (SUSS)" w:date="2022-03-31T16:28:00Z"/>
          <w:rFonts w:ascii="Times New Roman"/>
          <w:sz w:val="18"/>
        </w:rPr>
      </w:pPr>
    </w:p>
    <w:p w:rsidR="00CB0608" w:rsidDel="00D55021" w:rsidRDefault="009E1B49">
      <w:pPr>
        <w:spacing w:before="133" w:line="177" w:lineRule="auto"/>
        <w:ind w:left="5804" w:right="2686" w:hanging="480"/>
        <w:rPr>
          <w:del w:id="5" w:author="James Tan Swee Chuan (SUSS)" w:date="2022-03-31T16:28:00Z"/>
          <w:rFonts w:ascii="Palatino Linotype"/>
          <w:b/>
          <w:sz w:val="72"/>
        </w:rPr>
      </w:pPr>
      <w:del w:id="6" w:author="James Tan Swee Chuan (SUSS)" w:date="2022-03-31T16:28:00Z">
        <w:r w:rsidDel="00D55021">
          <w:rPr>
            <w:noProof/>
            <w:lang w:val="en-SG" w:eastAsia="zh-CN"/>
          </w:rPr>
          <mc:AlternateContent>
            <mc:Choice Requires="wps">
              <w:drawing>
                <wp:anchor distT="0" distB="0" distL="114300" distR="114300" simplePos="0" relativeHeight="95783723" behindDoc="0" locked="0" layoutInCell="1" allowOverlap="1">
                  <wp:simplePos x="0" y="0"/>
                  <wp:positionH relativeFrom="page">
                    <wp:posOffset>5488305</wp:posOffset>
                  </wp:positionH>
                  <wp:positionV relativeFrom="paragraph">
                    <wp:posOffset>-239395</wp:posOffset>
                  </wp:positionV>
                  <wp:extent cx="1143000" cy="2515235"/>
                  <wp:effectExtent l="0" t="0" r="0" b="0"/>
                  <wp:wrapNone/>
                  <wp:docPr id="226" name="docshape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43000" cy="2515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spacing w:line="3960" w:lineRule="exact"/>
                                <w:rPr>
                                  <w:rFonts w:ascii="Palatino Linotype"/>
                                  <w:b/>
                                  <w:sz w:val="36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color w:val="007DBA"/>
                                  <w:sz w:val="360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1" o:spid="_x0000_s1026" type="#_x0000_t202" style="position:absolute;left:0;text-align:left;margin-left:432.15pt;margin-top:-18.85pt;width:90pt;height:198.05pt;z-index:9578372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" filled="f" stroked="f">
                  <v:textbox inset="0,0,0,0">
                    <w:txbxContent>
                      <w:p w:rsidR="00D44B86" w:rsidRDefault="00D44B86">
                        <w:pPr>
                          <w:spacing w:line="3960" w:lineRule="exact"/>
                          <w:rPr>
                            <w:rFonts w:ascii="Palatino Linotype"/>
                            <w:b/>
                            <w:sz w:val="360"/>
                          </w:rPr>
                        </w:pPr>
                        <w:r>
                          <w:rPr>
                            <w:rFonts w:ascii="Palatino Linotype"/>
                            <w:b/>
                            <w:color w:val="007DBA"/>
                            <w:sz w:val="360"/>
                          </w:rPr>
                          <w:t>1</w:t>
                        </w:r>
                      </w:p>
                    </w:txbxContent>
                  </v:textbox>
                  <w10:wrap anchorx="page"/>
                </v:shape>
              </w:pict>
            </mc:Fallback>
          </mc:AlternateContent>
        </w:r>
        <w:r w:rsidR="00271F97" w:rsidDel="00D55021">
          <w:rPr>
            <w:rFonts w:ascii="Palatino Linotype"/>
            <w:b/>
            <w:color w:val="ED8B00"/>
            <w:sz w:val="72"/>
          </w:rPr>
          <w:delText>Study</w:delText>
        </w:r>
        <w:r w:rsidR="00271F97" w:rsidDel="00D55021">
          <w:rPr>
            <w:rFonts w:ascii="Palatino Linotype"/>
            <w:b/>
            <w:color w:val="ED8B00"/>
            <w:spacing w:val="-177"/>
            <w:sz w:val="72"/>
          </w:rPr>
          <w:delText xml:space="preserve"> </w:delText>
        </w:r>
        <w:r w:rsidR="00271F97" w:rsidDel="00D55021">
          <w:rPr>
            <w:rFonts w:ascii="Palatino Linotype"/>
            <w:b/>
            <w:color w:val="ED8B00"/>
            <w:sz w:val="72"/>
          </w:rPr>
          <w:delText>Unit</w:delText>
        </w:r>
      </w:del>
    </w:p>
    <w:p w:rsidR="00CB0608" w:rsidDel="00D55021" w:rsidRDefault="00CB0608">
      <w:pPr>
        <w:pStyle w:val="BodyText"/>
        <w:rPr>
          <w:del w:id="7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8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9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0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1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2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3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4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5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6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7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8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19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20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21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22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23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rPr>
          <w:del w:id="24" w:author="James Tan Swee Chuan (SUSS)" w:date="2022-03-31T16:28:00Z"/>
          <w:rFonts w:ascii="Palatino Linotype"/>
          <w:b/>
          <w:sz w:val="20"/>
        </w:rPr>
      </w:pPr>
    </w:p>
    <w:p w:rsidR="00CB0608" w:rsidDel="00D55021" w:rsidRDefault="00CB0608">
      <w:pPr>
        <w:pStyle w:val="BodyText"/>
        <w:spacing w:before="6"/>
        <w:rPr>
          <w:del w:id="25" w:author="James Tan Swee Chuan (SUSS)" w:date="2022-03-31T16:28:00Z"/>
          <w:rFonts w:ascii="Palatino Linotype"/>
          <w:b/>
          <w:sz w:val="18"/>
        </w:rPr>
      </w:pPr>
    </w:p>
    <w:p w:rsidR="00CB0608" w:rsidDel="00D55021" w:rsidRDefault="00271F97">
      <w:pPr>
        <w:spacing w:line="266" w:lineRule="auto"/>
        <w:ind w:left="480" w:right="4477"/>
        <w:rPr>
          <w:del w:id="26" w:author="James Tan Swee Chuan (SUSS)" w:date="2022-03-31T16:28:00Z"/>
          <w:rFonts w:ascii="Palatino Linotype"/>
          <w:b/>
          <w:sz w:val="48"/>
        </w:rPr>
      </w:pPr>
      <w:del w:id="27" w:author="James Tan Swee Chuan (SUSS)" w:date="2022-03-31T16:28:00Z">
        <w:r w:rsidDel="00D55021">
          <w:rPr>
            <w:rFonts w:ascii="Palatino Linotype"/>
            <w:b/>
            <w:color w:val="007DBA"/>
            <w:sz w:val="48"/>
          </w:rPr>
          <w:delText>Introduction to Python</w:delText>
        </w:r>
        <w:r w:rsidDel="00D55021">
          <w:rPr>
            <w:rFonts w:ascii="Palatino Linotype"/>
            <w:b/>
            <w:color w:val="007DBA"/>
            <w:spacing w:val="-117"/>
            <w:sz w:val="48"/>
          </w:rPr>
          <w:delText xml:space="preserve"> </w:delText>
        </w:r>
        <w:r w:rsidDel="00D55021">
          <w:rPr>
            <w:rFonts w:ascii="Palatino Linotype"/>
            <w:b/>
            <w:color w:val="007DBA"/>
            <w:sz w:val="48"/>
          </w:rPr>
          <w:delText>Programming</w:delText>
        </w:r>
      </w:del>
    </w:p>
    <w:p w:rsidR="00CB0608" w:rsidDel="00D55021" w:rsidRDefault="00CB0608">
      <w:pPr>
        <w:spacing w:line="266" w:lineRule="auto"/>
        <w:rPr>
          <w:del w:id="28" w:author="James Tan Swee Chuan (SUSS)" w:date="2022-03-31T16:28:00Z"/>
          <w:rFonts w:ascii="Palatino Linotype"/>
          <w:sz w:val="48"/>
        </w:rPr>
        <w:sectPr w:rsidR="00CB0608" w:rsidDel="00D55021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1910" w:h="16840"/>
          <w:pgMar w:top="1580" w:right="960" w:bottom="280" w:left="960" w:header="720" w:footer="720" w:gutter="0"/>
          <w:cols w:space="720"/>
        </w:sectPr>
      </w:pPr>
    </w:p>
    <w:p w:rsidR="00CB0608" w:rsidDel="00D55021" w:rsidRDefault="00CB0608">
      <w:pPr>
        <w:pStyle w:val="BodyText"/>
        <w:spacing w:before="12"/>
        <w:rPr>
          <w:del w:id="29" w:author="James Tan Swee Chuan (SUSS)" w:date="2022-03-31T16:28:00Z"/>
          <w:rFonts w:ascii="Palatino Linotype"/>
          <w:b/>
          <w:sz w:val="23"/>
        </w:rPr>
      </w:pPr>
    </w:p>
    <w:p w:rsidR="00CB0608" w:rsidDel="00D55021" w:rsidRDefault="00271F97">
      <w:pPr>
        <w:pStyle w:val="Heading1"/>
        <w:spacing w:before="19"/>
        <w:rPr>
          <w:del w:id="30" w:author="James Tan Swee Chuan (SUSS)" w:date="2022-03-31T16:28:00Z"/>
        </w:rPr>
      </w:pPr>
      <w:del w:id="31" w:author="James Tan Swee Chuan (SUSS)" w:date="2022-03-31T16:28:00Z">
        <w:r w:rsidDel="00D55021">
          <w:rPr>
            <w:color w:val="007DBA"/>
          </w:rPr>
          <w:delText>Learning</w:delText>
        </w:r>
        <w:r w:rsidDel="00D55021">
          <w:rPr>
            <w:color w:val="007DBA"/>
            <w:spacing w:val="-4"/>
          </w:rPr>
          <w:delText xml:space="preserve"> </w:delText>
        </w:r>
        <w:r w:rsidDel="00D55021">
          <w:rPr>
            <w:color w:val="007DBA"/>
          </w:rPr>
          <w:delText>Outcomes</w:delText>
        </w:r>
      </w:del>
    </w:p>
    <w:p w:rsidR="00CB0608" w:rsidDel="00D55021" w:rsidRDefault="00CB0608">
      <w:pPr>
        <w:pStyle w:val="BodyText"/>
        <w:spacing w:before="6"/>
        <w:rPr>
          <w:del w:id="32" w:author="James Tan Swee Chuan (SUSS)" w:date="2022-03-31T16:28:00Z"/>
          <w:rFonts w:ascii="Palatino Linotype"/>
          <w:b/>
          <w:sz w:val="46"/>
        </w:rPr>
      </w:pPr>
    </w:p>
    <w:p w:rsidR="00CB0608" w:rsidDel="00D55021" w:rsidRDefault="00271F97">
      <w:pPr>
        <w:pStyle w:val="BodyText"/>
        <w:ind w:left="120"/>
        <w:rPr>
          <w:del w:id="33" w:author="James Tan Swee Chuan (SUSS)" w:date="2022-03-31T16:28:00Z"/>
        </w:rPr>
      </w:pPr>
      <w:del w:id="34" w:author="James Tan Swee Chuan (SUSS)" w:date="2022-03-31T16:28:00Z">
        <w:r w:rsidDel="00D55021">
          <w:delText>By</w:delText>
        </w:r>
        <w:r w:rsidDel="00D55021">
          <w:rPr>
            <w:spacing w:val="-3"/>
          </w:rPr>
          <w:delText xml:space="preserve"> </w:delText>
        </w:r>
        <w:r w:rsidDel="00D55021">
          <w:delText>the</w:delText>
        </w:r>
        <w:r w:rsidDel="00D55021">
          <w:rPr>
            <w:spacing w:val="-3"/>
          </w:rPr>
          <w:delText xml:space="preserve"> </w:delText>
        </w:r>
        <w:r w:rsidDel="00D55021">
          <w:delText>end</w:delText>
        </w:r>
        <w:r w:rsidDel="00D55021">
          <w:rPr>
            <w:spacing w:val="-2"/>
          </w:rPr>
          <w:delText xml:space="preserve"> </w:delText>
        </w:r>
        <w:r w:rsidDel="00D55021">
          <w:delText>of</w:delText>
        </w:r>
        <w:r w:rsidDel="00D55021">
          <w:rPr>
            <w:spacing w:val="-3"/>
          </w:rPr>
          <w:delText xml:space="preserve"> </w:delText>
        </w:r>
        <w:r w:rsidDel="00D55021">
          <w:delText>this</w:delText>
        </w:r>
        <w:r w:rsidDel="00D55021">
          <w:rPr>
            <w:spacing w:val="-3"/>
          </w:rPr>
          <w:delText xml:space="preserve"> </w:delText>
        </w:r>
        <w:r w:rsidDel="00D55021">
          <w:delText>unit,</w:delText>
        </w:r>
        <w:r w:rsidDel="00D55021">
          <w:rPr>
            <w:spacing w:val="-3"/>
          </w:rPr>
          <w:delText xml:space="preserve"> </w:delText>
        </w:r>
        <w:r w:rsidDel="00D55021">
          <w:delText>you</w:delText>
        </w:r>
        <w:r w:rsidDel="00D55021">
          <w:rPr>
            <w:spacing w:val="-3"/>
          </w:rPr>
          <w:delText xml:space="preserve"> </w:delText>
        </w:r>
        <w:r w:rsidDel="00D55021">
          <w:delText>should</w:delText>
        </w:r>
        <w:r w:rsidDel="00D55021">
          <w:rPr>
            <w:spacing w:val="-3"/>
          </w:rPr>
          <w:delText xml:space="preserve"> </w:delText>
        </w:r>
        <w:r w:rsidDel="00D55021">
          <w:delText>be</w:delText>
        </w:r>
        <w:r w:rsidDel="00D55021">
          <w:rPr>
            <w:spacing w:val="-3"/>
          </w:rPr>
          <w:delText xml:space="preserve"> </w:delText>
        </w:r>
        <w:r w:rsidDel="00D55021">
          <w:delText>able</w:delText>
        </w:r>
        <w:r w:rsidDel="00D55021">
          <w:rPr>
            <w:spacing w:val="-2"/>
          </w:rPr>
          <w:delText xml:space="preserve"> </w:delText>
        </w:r>
        <w:r w:rsidDel="00D55021">
          <w:delText>to:</w:delText>
        </w:r>
      </w:del>
    </w:p>
    <w:p w:rsidR="00CB0608" w:rsidDel="00D55021" w:rsidRDefault="00CB0608">
      <w:pPr>
        <w:pStyle w:val="BodyText"/>
        <w:spacing w:before="4"/>
        <w:rPr>
          <w:del w:id="35" w:author="James Tan Swee Chuan (SUSS)" w:date="2022-03-31T16:28:00Z"/>
          <w:sz w:val="22"/>
        </w:rPr>
      </w:pPr>
    </w:p>
    <w:p w:rsidR="00CB0608" w:rsidDel="00D55021" w:rsidRDefault="00271F97">
      <w:pPr>
        <w:pStyle w:val="ListParagraph"/>
        <w:numPr>
          <w:ilvl w:val="0"/>
          <w:numId w:val="9"/>
        </w:numPr>
        <w:tabs>
          <w:tab w:val="left" w:pos="1086"/>
          <w:tab w:val="left" w:pos="1087"/>
        </w:tabs>
        <w:rPr>
          <w:del w:id="36" w:author="James Tan Swee Chuan (SUSS)" w:date="2022-03-31T16:28:00Z"/>
          <w:sz w:val="24"/>
        </w:rPr>
      </w:pPr>
      <w:del w:id="37" w:author="James Tan Swee Chuan (SUSS)" w:date="2022-03-31T16:28:00Z">
        <w:r w:rsidDel="00D55021">
          <w:rPr>
            <w:sz w:val="24"/>
          </w:rPr>
          <w:delText>Differentiate</w:delText>
        </w:r>
        <w:r w:rsidDel="00D55021">
          <w:rPr>
            <w:spacing w:val="-5"/>
            <w:sz w:val="24"/>
          </w:rPr>
          <w:delText xml:space="preserve"> </w:delText>
        </w:r>
        <w:r w:rsidDel="00D55021">
          <w:rPr>
            <w:sz w:val="24"/>
          </w:rPr>
          <w:delText>the</w:delText>
        </w:r>
        <w:r w:rsidDel="00D55021">
          <w:rPr>
            <w:spacing w:val="-6"/>
            <w:sz w:val="24"/>
          </w:rPr>
          <w:delText xml:space="preserve"> </w:delText>
        </w:r>
        <w:r w:rsidDel="00D55021">
          <w:rPr>
            <w:sz w:val="24"/>
          </w:rPr>
          <w:delText>various</w:delText>
        </w:r>
        <w:r w:rsidDel="00D55021">
          <w:rPr>
            <w:spacing w:val="-6"/>
            <w:sz w:val="24"/>
          </w:rPr>
          <w:delText xml:space="preserve"> </w:delText>
        </w:r>
        <w:r w:rsidDel="00D55021">
          <w:rPr>
            <w:sz w:val="24"/>
          </w:rPr>
          <w:delText>aspects</w:delText>
        </w:r>
        <w:r w:rsidDel="00D55021">
          <w:rPr>
            <w:spacing w:val="-5"/>
            <w:sz w:val="24"/>
          </w:rPr>
          <w:delText xml:space="preserve"> </w:delText>
        </w:r>
        <w:r w:rsidDel="00D55021">
          <w:rPr>
            <w:sz w:val="24"/>
          </w:rPr>
          <w:delText>of</w:delText>
        </w:r>
        <w:r w:rsidDel="00D55021">
          <w:rPr>
            <w:spacing w:val="-6"/>
            <w:sz w:val="24"/>
          </w:rPr>
          <w:delText xml:space="preserve"> </w:delText>
        </w:r>
        <w:r w:rsidDel="00D55021">
          <w:rPr>
            <w:sz w:val="24"/>
          </w:rPr>
          <w:delText>Python</w:delText>
        </w:r>
        <w:r w:rsidDel="00D55021">
          <w:rPr>
            <w:spacing w:val="-5"/>
            <w:sz w:val="24"/>
          </w:rPr>
          <w:delText xml:space="preserve"> </w:delText>
        </w:r>
        <w:r w:rsidDel="00D55021">
          <w:rPr>
            <w:sz w:val="24"/>
          </w:rPr>
          <w:delText>programming</w:delText>
        </w:r>
      </w:del>
    </w:p>
    <w:p w:rsidR="00CB0608" w:rsidDel="00D55021" w:rsidRDefault="00271F97">
      <w:pPr>
        <w:pStyle w:val="ListParagraph"/>
        <w:numPr>
          <w:ilvl w:val="0"/>
          <w:numId w:val="9"/>
        </w:numPr>
        <w:tabs>
          <w:tab w:val="left" w:pos="1086"/>
          <w:tab w:val="left" w:pos="1087"/>
        </w:tabs>
        <w:spacing w:before="164"/>
        <w:rPr>
          <w:del w:id="38" w:author="James Tan Swee Chuan (SUSS)" w:date="2022-03-31T16:28:00Z"/>
          <w:sz w:val="24"/>
        </w:rPr>
      </w:pPr>
      <w:del w:id="39" w:author="James Tan Swee Chuan (SUSS)" w:date="2022-03-31T16:28:00Z">
        <w:r w:rsidDel="00D55021">
          <w:rPr>
            <w:sz w:val="24"/>
          </w:rPr>
          <w:delText>Employ</w:delText>
        </w:r>
        <w:r w:rsidDel="00D55021">
          <w:rPr>
            <w:spacing w:val="-5"/>
            <w:sz w:val="24"/>
          </w:rPr>
          <w:delText xml:space="preserve"> </w:delText>
        </w:r>
        <w:r w:rsidDel="00D55021">
          <w:rPr>
            <w:sz w:val="24"/>
          </w:rPr>
          <w:delText>logic</w:delText>
        </w:r>
        <w:r w:rsidDel="00D55021">
          <w:rPr>
            <w:spacing w:val="-4"/>
            <w:sz w:val="24"/>
          </w:rPr>
          <w:delText xml:space="preserve"> </w:delText>
        </w:r>
        <w:r w:rsidDel="00D55021">
          <w:rPr>
            <w:sz w:val="24"/>
          </w:rPr>
          <w:delText>control</w:delText>
        </w:r>
        <w:r w:rsidDel="00D55021">
          <w:rPr>
            <w:spacing w:val="-5"/>
            <w:sz w:val="24"/>
          </w:rPr>
          <w:delText xml:space="preserve"> </w:delText>
        </w:r>
        <w:r w:rsidDel="00D55021">
          <w:rPr>
            <w:sz w:val="24"/>
          </w:rPr>
          <w:delText>flows</w:delText>
        </w:r>
        <w:r w:rsidDel="00D55021">
          <w:rPr>
            <w:spacing w:val="-4"/>
            <w:sz w:val="24"/>
          </w:rPr>
          <w:delText xml:space="preserve"> </w:delText>
        </w:r>
        <w:r w:rsidDel="00D55021">
          <w:rPr>
            <w:sz w:val="24"/>
          </w:rPr>
          <w:delText>in</w:delText>
        </w:r>
        <w:r w:rsidDel="00D55021">
          <w:rPr>
            <w:spacing w:val="-4"/>
            <w:sz w:val="24"/>
          </w:rPr>
          <w:delText xml:space="preserve"> </w:delText>
        </w:r>
        <w:r w:rsidDel="00D55021">
          <w:rPr>
            <w:sz w:val="24"/>
          </w:rPr>
          <w:delText>Python</w:delText>
        </w:r>
        <w:r w:rsidDel="00D55021">
          <w:rPr>
            <w:spacing w:val="-4"/>
            <w:sz w:val="24"/>
          </w:rPr>
          <w:delText xml:space="preserve"> </w:delText>
        </w:r>
        <w:r w:rsidDel="00D55021">
          <w:rPr>
            <w:sz w:val="24"/>
          </w:rPr>
          <w:delText>programmes</w:delText>
        </w:r>
      </w:del>
    </w:p>
    <w:p w:rsidR="00CB0608" w:rsidDel="00D55021" w:rsidRDefault="00CB0608">
      <w:pPr>
        <w:rPr>
          <w:del w:id="40" w:author="James Tan Swee Chuan (SUSS)" w:date="2022-03-31T16:29:00Z"/>
          <w:sz w:val="24"/>
        </w:rPr>
        <w:sectPr w:rsidR="00CB0608" w:rsidDel="00D55021">
          <w:headerReference w:type="default" r:id="rId13"/>
          <w:footerReference w:type="default" r:id="rId14"/>
          <w:pgSz w:w="11910" w:h="16840"/>
          <w:pgMar w:top="1580" w:right="960" w:bottom="1280" w:left="960" w:header="933" w:footer="1084" w:gutter="0"/>
          <w:pgNumType w:start="2"/>
          <w:cols w:space="720"/>
        </w:sectPr>
      </w:pPr>
    </w:p>
    <w:p w:rsidR="00CB0608" w:rsidRDefault="00CB0608">
      <w:pPr>
        <w:pStyle w:val="BodyText"/>
        <w:rPr>
          <w:sz w:val="26"/>
        </w:rPr>
      </w:pPr>
    </w:p>
    <w:p w:rsidR="00CB0608" w:rsidRDefault="00271F97">
      <w:pPr>
        <w:pStyle w:val="Heading1"/>
        <w:ind w:left="480"/>
      </w:pPr>
      <w:del w:id="50" w:author="James Tan Swee Chuan (SUSS)" w:date="2022-03-31T16:30:00Z">
        <w:r w:rsidDel="00524065">
          <w:rPr>
            <w:color w:val="007DBA"/>
          </w:rPr>
          <w:delText>Overview</w:delText>
        </w:r>
      </w:del>
      <w:ins w:id="51" w:author="James Tan Swee Chuan (SUSS)" w:date="2022-03-31T16:30:00Z">
        <w:r w:rsidR="00524065">
          <w:rPr>
            <w:color w:val="007DBA"/>
          </w:rPr>
          <w:t>Important Supplementary Note (MUST READ)</w:t>
        </w:r>
      </w:ins>
    </w:p>
    <w:p w:rsidR="00CB0608" w:rsidRDefault="00CB0608">
      <w:pPr>
        <w:pStyle w:val="BodyText"/>
        <w:spacing w:before="6"/>
        <w:rPr>
          <w:rFonts w:ascii="Palatino Linotype"/>
          <w:b/>
          <w:sz w:val="46"/>
        </w:rPr>
      </w:pPr>
    </w:p>
    <w:p w:rsidR="00E5107C" w:rsidRDefault="00271F97">
      <w:pPr>
        <w:pStyle w:val="BodyText"/>
        <w:spacing w:line="348" w:lineRule="auto"/>
        <w:ind w:left="480" w:right="122"/>
        <w:jc w:val="both"/>
        <w:rPr>
          <w:ins w:id="52" w:author="James Tan Swee Chuan (SUSS)" w:date="2022-03-31T16:32:00Z"/>
        </w:rPr>
      </w:pPr>
      <w:r>
        <w:t xml:space="preserve">This </w:t>
      </w:r>
      <w:del w:id="53" w:author="James Tan Swee Chuan (SUSS)" w:date="2022-03-31T16:30:00Z">
        <w:r w:rsidDel="00524065">
          <w:delText>study unit</w:delText>
        </w:r>
      </w:del>
      <w:ins w:id="54" w:author="James Tan Swee Chuan (SUSS)" w:date="2022-03-31T16:32:00Z">
        <w:r w:rsidR="00E5107C">
          <w:t>supplementary</w:t>
        </w:r>
      </w:ins>
      <w:ins w:id="55" w:author="James Tan Swee Chuan (SUSS)" w:date="2022-03-31T16:30:00Z">
        <w:r w:rsidR="00524065">
          <w:t xml:space="preserve"> note</w:t>
        </w:r>
      </w:ins>
      <w:r>
        <w:t xml:space="preserve"> </w:t>
      </w:r>
      <w:del w:id="56" w:author="James Tan Swee Chuan (SUSS)" w:date="2022-03-31T16:31:00Z">
        <w:r w:rsidDel="00524065">
          <w:delText xml:space="preserve">introduces </w:delText>
        </w:r>
      </w:del>
      <w:ins w:id="57" w:author="James Tan Swee Chuan (SUSS)" w:date="2022-03-31T16:31:00Z">
        <w:r w:rsidR="00524065">
          <w:t>describes changes</w:t>
        </w:r>
      </w:ins>
      <w:ins w:id="58" w:author="James Tan Swee Chuan (SUSS)" w:date="2022-03-31T16:32:00Z">
        <w:r w:rsidR="00E5107C">
          <w:t xml:space="preserve"> made</w:t>
        </w:r>
      </w:ins>
      <w:ins w:id="59" w:author="James Tan Swee Chuan (SUSS)" w:date="2022-03-31T16:31:00Z">
        <w:r w:rsidR="00524065">
          <w:t xml:space="preserve"> to ANL252 Python</w:t>
        </w:r>
      </w:ins>
      <w:ins w:id="60" w:author="James Tan Swee Chuan (SUSS)" w:date="2022-03-31T16:32:00Z">
        <w:r w:rsidR="00E5107C">
          <w:t xml:space="preserve"> for Data Analytics:</w:t>
        </w:r>
      </w:ins>
    </w:p>
    <w:p w:rsidR="00E5107C" w:rsidRDefault="00E5107C">
      <w:pPr>
        <w:pStyle w:val="BodyText"/>
        <w:numPr>
          <w:ilvl w:val="0"/>
          <w:numId w:val="10"/>
        </w:numPr>
        <w:spacing w:line="348" w:lineRule="auto"/>
        <w:ind w:right="122"/>
        <w:jc w:val="both"/>
        <w:rPr>
          <w:ins w:id="61" w:author="James Tan Swee Chuan (SUSS)" w:date="2022-03-31T16:32:00Z"/>
        </w:rPr>
        <w:pPrChange w:id="62" w:author="James Tan Swee Chuan (SUSS)" w:date="2022-03-31T16:32:00Z">
          <w:pPr>
            <w:pStyle w:val="BodyText"/>
            <w:spacing w:line="348" w:lineRule="auto"/>
            <w:ind w:left="480" w:right="122"/>
            <w:jc w:val="both"/>
          </w:pPr>
        </w:pPrChange>
      </w:pPr>
      <w:ins w:id="63" w:author="James Tan Swee Chuan (SUSS)" w:date="2022-03-31T16:32:00Z">
        <w:r w:rsidRPr="00832361">
          <w:rPr>
            <w:b/>
            <w:rPrChange w:id="64" w:author="James Tan Swee Chuan (SUSS)" w:date="2022-03-31T16:40:00Z">
              <w:rPr/>
            </w:rPrChange>
          </w:rPr>
          <w:t>Study Unit 1</w:t>
        </w:r>
      </w:ins>
      <w:ins w:id="65" w:author="James Tan Swee Chuan (SUSS)" w:date="2022-03-31T16:40:00Z">
        <w:r w:rsidR="00832361">
          <w:t xml:space="preserve">: </w:t>
        </w:r>
      </w:ins>
      <w:ins w:id="66" w:author="James Tan Swee Chuan (SUSS)" w:date="2022-03-31T16:32:00Z">
        <w:r>
          <w:t xml:space="preserve"> Chapter 1 is to be replaced by the Appendix 1. </w:t>
        </w:r>
      </w:ins>
      <w:ins w:id="67" w:author="James Tan Swee Chuan (SUSS)" w:date="2022-03-31T16:33:00Z">
        <w:r>
          <w:t xml:space="preserve">The reason for this change is to facilitate students’ learning of the programming language without having to </w:t>
        </w:r>
      </w:ins>
      <w:ins w:id="68" w:author="James Tan Swee Chuan (SUSS)" w:date="2022-03-31T16:34:00Z">
        <w:r>
          <w:t>switch</w:t>
        </w:r>
      </w:ins>
      <w:ins w:id="69" w:author="James Tan Swee Chuan (SUSS)" w:date="2022-03-31T16:33:00Z">
        <w:r>
          <w:t xml:space="preserve"> </w:t>
        </w:r>
      </w:ins>
      <w:ins w:id="70" w:author="James Tan Swee Chuan (SUSS)" w:date="2022-03-31T16:34:00Z">
        <w:r>
          <w:t xml:space="preserve">to different programming </w:t>
        </w:r>
        <w:proofErr w:type="spellStart"/>
        <w:r>
          <w:t>enviroments</w:t>
        </w:r>
        <w:proofErr w:type="spellEnd"/>
        <w:r>
          <w:t>.</w:t>
        </w:r>
      </w:ins>
    </w:p>
    <w:p w:rsidR="00832361" w:rsidRDefault="00832361">
      <w:pPr>
        <w:pStyle w:val="BodyText"/>
        <w:numPr>
          <w:ilvl w:val="0"/>
          <w:numId w:val="10"/>
        </w:numPr>
        <w:spacing w:line="348" w:lineRule="auto"/>
        <w:ind w:right="122"/>
        <w:jc w:val="both"/>
        <w:rPr>
          <w:ins w:id="71" w:author="James Tan Swee Chuan (SUSS)" w:date="2022-03-31T16:43:00Z"/>
        </w:rPr>
        <w:pPrChange w:id="72" w:author="James Tan Swee Chuan (SUSS)" w:date="2022-03-31T16:34:00Z">
          <w:pPr>
            <w:pStyle w:val="BodyText"/>
            <w:spacing w:line="348" w:lineRule="auto"/>
            <w:ind w:left="480" w:right="122"/>
            <w:jc w:val="both"/>
          </w:pPr>
        </w:pPrChange>
      </w:pPr>
      <w:ins w:id="73" w:author="James Tan Swee Chuan (SUSS)" w:date="2022-03-31T16:40:00Z">
        <w:r w:rsidRPr="00832361">
          <w:rPr>
            <w:b/>
            <w:rPrChange w:id="74" w:author="James Tan Swee Chuan (SUSS)" w:date="2022-03-31T16:41:00Z">
              <w:rPr/>
            </w:rPrChange>
          </w:rPr>
          <w:t>Study Unit 5</w:t>
        </w:r>
        <w:r>
          <w:t xml:space="preserve">: </w:t>
        </w:r>
      </w:ins>
      <w:ins w:id="75" w:author="James Tan Swee Chuan (SUSS)" w:date="2022-03-31T16:41:00Z">
        <w:r>
          <w:t xml:space="preserve">Only Chapter 1 will be covered. The class activities will include an exercise on building a regression model. Note Chapters 2 </w:t>
        </w:r>
      </w:ins>
      <w:ins w:id="76" w:author="James Tan Swee Chuan (SUSS)" w:date="2022-03-31T16:42:00Z">
        <w:r>
          <w:t xml:space="preserve">(on Clustering) </w:t>
        </w:r>
      </w:ins>
      <w:ins w:id="77" w:author="James Tan Swee Chuan (SUSS)" w:date="2022-03-31T16:41:00Z">
        <w:r>
          <w:t>and 3</w:t>
        </w:r>
      </w:ins>
      <w:ins w:id="78" w:author="James Tan Swee Chuan (SUSS)" w:date="2022-03-31T16:42:00Z">
        <w:r>
          <w:t xml:space="preserve"> (on Decision Tree)</w:t>
        </w:r>
      </w:ins>
      <w:ins w:id="79" w:author="James Tan Swee Chuan (SUSS)" w:date="2022-03-31T16:41:00Z">
        <w:r>
          <w:t xml:space="preserve"> are optional.</w:t>
        </w:r>
      </w:ins>
      <w:ins w:id="80" w:author="James Tan Swee Chuan (SUSS)" w:date="2022-03-31T16:42:00Z">
        <w:r>
          <w:t xml:space="preserve"> Your instructor may run through them if time permits.</w:t>
        </w:r>
      </w:ins>
    </w:p>
    <w:p w:rsidR="00832361" w:rsidRDefault="00832361">
      <w:pPr>
        <w:pStyle w:val="BodyText"/>
        <w:numPr>
          <w:ilvl w:val="0"/>
          <w:numId w:val="10"/>
        </w:numPr>
        <w:spacing w:line="348" w:lineRule="auto"/>
        <w:ind w:right="122"/>
        <w:jc w:val="both"/>
        <w:rPr>
          <w:ins w:id="81" w:author="James Tan Swee Chuan (SUSS)" w:date="2022-03-31T16:47:00Z"/>
        </w:rPr>
        <w:pPrChange w:id="82" w:author="James Tan Swee Chuan (SUSS)" w:date="2022-03-31T16:34:00Z">
          <w:pPr>
            <w:pStyle w:val="BodyText"/>
            <w:spacing w:line="348" w:lineRule="auto"/>
            <w:ind w:left="480" w:right="122"/>
            <w:jc w:val="both"/>
          </w:pPr>
        </w:pPrChange>
      </w:pPr>
      <w:ins w:id="83" w:author="James Tan Swee Chuan (SUSS)" w:date="2022-03-31T16:43:00Z">
        <w:r w:rsidRPr="00592C0F">
          <w:rPr>
            <w:b/>
          </w:rPr>
          <w:t xml:space="preserve">Study Unit </w:t>
        </w:r>
        <w:r>
          <w:rPr>
            <w:b/>
          </w:rPr>
          <w:t>6</w:t>
        </w:r>
        <w:r>
          <w:t>: We will cover Chapter</w:t>
        </w:r>
      </w:ins>
      <w:ins w:id="84" w:author="James Tan Swee Chuan (SUSS)" w:date="2022-03-31T16:31:00Z">
        <w:r w:rsidR="00524065">
          <w:t xml:space="preserve"> </w:t>
        </w:r>
      </w:ins>
      <w:ins w:id="85" w:author="James Tan Swee Chuan (SUSS)" w:date="2022-03-31T16:43:00Z">
        <w:r>
          <w:t>1</w:t>
        </w:r>
      </w:ins>
      <w:ins w:id="86" w:author="James Tan Swee Chuan (SUSS)" w:date="2022-03-31T16:44:00Z">
        <w:r>
          <w:t>,</w:t>
        </w:r>
      </w:ins>
      <w:ins w:id="87" w:author="James Tan Swee Chuan (SUSS)" w:date="2022-03-31T16:43:00Z">
        <w:r>
          <w:t xml:space="preserve"> and </w:t>
        </w:r>
      </w:ins>
      <w:ins w:id="88" w:author="James Tan Swee Chuan (SUSS)" w:date="2022-03-31T16:44:00Z">
        <w:r>
          <w:t xml:space="preserve">only cover up to the end of Section </w:t>
        </w:r>
      </w:ins>
      <w:ins w:id="89" w:author="James Tan Swee Chuan (SUSS)" w:date="2022-03-31T16:43:00Z">
        <w:r>
          <w:t>2</w:t>
        </w:r>
      </w:ins>
      <w:ins w:id="90" w:author="James Tan Swee Chuan (SUSS)" w:date="2022-03-31T16:44:00Z">
        <w:r>
          <w:t>.1 of Chapter 2. The rest of the study unit will be optional.</w:t>
        </w:r>
      </w:ins>
    </w:p>
    <w:p w:rsidR="00832361" w:rsidRDefault="00832361">
      <w:pPr>
        <w:pStyle w:val="BodyText"/>
        <w:numPr>
          <w:ilvl w:val="0"/>
          <w:numId w:val="10"/>
        </w:numPr>
        <w:spacing w:line="348" w:lineRule="auto"/>
        <w:ind w:right="122"/>
        <w:jc w:val="both"/>
        <w:rPr>
          <w:ins w:id="91" w:author="James Tan Swee Chuan (SUSS)" w:date="2022-03-31T16:49:00Z"/>
        </w:rPr>
        <w:pPrChange w:id="92" w:author="James Tan Swee Chuan (SUSS)" w:date="2022-03-31T16:34:00Z">
          <w:pPr>
            <w:pStyle w:val="BodyText"/>
            <w:spacing w:line="348" w:lineRule="auto"/>
            <w:ind w:left="480" w:right="122"/>
            <w:jc w:val="both"/>
          </w:pPr>
        </w:pPrChange>
      </w:pPr>
      <w:ins w:id="93" w:author="James Tan Swee Chuan (SUSS)" w:date="2022-03-31T16:47:00Z">
        <w:r>
          <w:rPr>
            <w:b/>
          </w:rPr>
          <w:t xml:space="preserve">Additional class activities </w:t>
        </w:r>
        <w:r w:rsidRPr="00832361">
          <w:rPr>
            <w:rPrChange w:id="94" w:author="James Tan Swee Chuan (SUSS)" w:date="2022-03-31T16:47:00Z">
              <w:rPr>
                <w:b/>
              </w:rPr>
            </w:rPrChange>
          </w:rPr>
          <w:t>related</w:t>
        </w:r>
        <w:r>
          <w:t xml:space="preserve"> to data analysis</w:t>
        </w:r>
        <w:r w:rsidRPr="00832361">
          <w:rPr>
            <w:rPrChange w:id="95" w:author="James Tan Swee Chuan (SUSS)" w:date="2022-03-31T16:47:00Z">
              <w:rPr>
                <w:b/>
              </w:rPr>
            </w:rPrChange>
          </w:rPr>
          <w:t xml:space="preserve"> will be added</w:t>
        </w:r>
      </w:ins>
      <w:ins w:id="96" w:author="James Tan Swee Chuan (SUSS)" w:date="2022-03-31T16:48:00Z">
        <w:r>
          <w:t xml:space="preserve"> to help enhance your learning experience.</w:t>
        </w:r>
      </w:ins>
      <w:ins w:id="97" w:author="James Tan Swee Chuan (SUSS)" w:date="2022-03-31T16:45:00Z">
        <w:r>
          <w:t xml:space="preserve"> </w:t>
        </w:r>
      </w:ins>
      <w:ins w:id="98" w:author="James Tan Swee Chuan (SUSS)" w:date="2022-03-31T16:49:00Z">
        <w:r>
          <w:t>These will be mentioned in the seminar slides.</w:t>
        </w:r>
      </w:ins>
    </w:p>
    <w:p w:rsidR="00CB0608" w:rsidDel="00832361" w:rsidRDefault="00271F97">
      <w:pPr>
        <w:pStyle w:val="BodyText"/>
        <w:spacing w:line="348" w:lineRule="auto"/>
        <w:ind w:left="840" w:right="122"/>
        <w:jc w:val="both"/>
        <w:rPr>
          <w:del w:id="99" w:author="James Tan Swee Chuan (SUSS)" w:date="2022-03-31T16:46:00Z"/>
        </w:rPr>
        <w:pPrChange w:id="100" w:author="James Tan Swee Chuan (SUSS)" w:date="2022-03-31T16:49:00Z">
          <w:pPr>
            <w:spacing w:line="348" w:lineRule="auto"/>
            <w:jc w:val="both"/>
          </w:pPr>
        </w:pPrChange>
      </w:pPr>
      <w:del w:id="101" w:author="James Tan Swee Chuan (SUSS)" w:date="2022-03-31T16:45:00Z">
        <w:r w:rsidDel="00832361">
          <w:delText>the Python programming environment and the writing of</w:delText>
        </w:r>
        <w:r w:rsidDel="00832361">
          <w:rPr>
            <w:spacing w:val="1"/>
          </w:rPr>
          <w:delText xml:space="preserve"> </w:delText>
        </w:r>
        <w:r w:rsidDel="00832361">
          <w:delText>Python programs with some foundation elements. We will also learn how to create</w:delText>
        </w:r>
        <w:r w:rsidDel="00832361">
          <w:rPr>
            <w:spacing w:val="1"/>
          </w:rPr>
          <w:delText xml:space="preserve"> </w:delText>
        </w:r>
        <w:r w:rsidDel="00832361">
          <w:delText>different</w:delText>
        </w:r>
        <w:r w:rsidDel="00832361">
          <w:rPr>
            <w:spacing w:val="-11"/>
          </w:rPr>
          <w:delText xml:space="preserve"> </w:delText>
        </w:r>
        <w:r w:rsidDel="00832361">
          <w:delText>types</w:delText>
        </w:r>
        <w:r w:rsidDel="00832361">
          <w:rPr>
            <w:spacing w:val="-10"/>
          </w:rPr>
          <w:delText xml:space="preserve"> </w:delText>
        </w:r>
        <w:r w:rsidDel="00832361">
          <w:delText>of</w:delText>
        </w:r>
        <w:r w:rsidDel="00832361">
          <w:rPr>
            <w:spacing w:val="-12"/>
          </w:rPr>
          <w:delText xml:space="preserve"> </w:delText>
        </w:r>
        <w:r w:rsidDel="00832361">
          <w:delText>variables</w:delText>
        </w:r>
        <w:r w:rsidDel="00832361">
          <w:rPr>
            <w:spacing w:val="-11"/>
          </w:rPr>
          <w:delText xml:space="preserve"> </w:delText>
        </w:r>
        <w:r w:rsidDel="00832361">
          <w:delText>and</w:delText>
        </w:r>
        <w:r w:rsidDel="00832361">
          <w:rPr>
            <w:spacing w:val="-11"/>
          </w:rPr>
          <w:delText xml:space="preserve"> </w:delText>
        </w:r>
        <w:r w:rsidDel="00832361">
          <w:delText>how</w:delText>
        </w:r>
        <w:r w:rsidDel="00832361">
          <w:rPr>
            <w:spacing w:val="-10"/>
          </w:rPr>
          <w:delText xml:space="preserve"> </w:delText>
        </w:r>
        <w:r w:rsidDel="00832361">
          <w:delText>to</w:delText>
        </w:r>
        <w:r w:rsidDel="00832361">
          <w:rPr>
            <w:spacing w:val="-11"/>
          </w:rPr>
          <w:delText xml:space="preserve"> </w:delText>
        </w:r>
        <w:r w:rsidDel="00832361">
          <w:delText>assign</w:delText>
        </w:r>
        <w:r w:rsidDel="00832361">
          <w:rPr>
            <w:spacing w:val="-10"/>
          </w:rPr>
          <w:delText xml:space="preserve"> </w:delText>
        </w:r>
        <w:r w:rsidDel="00832361">
          <w:delText>values</w:delText>
        </w:r>
        <w:r w:rsidDel="00832361">
          <w:rPr>
            <w:spacing w:val="-12"/>
          </w:rPr>
          <w:delText xml:space="preserve"> </w:delText>
        </w:r>
        <w:r w:rsidDel="00832361">
          <w:delText>to</w:delText>
        </w:r>
        <w:r w:rsidDel="00832361">
          <w:rPr>
            <w:spacing w:val="-10"/>
          </w:rPr>
          <w:delText xml:space="preserve"> </w:delText>
        </w:r>
        <w:r w:rsidDel="00832361">
          <w:delText>them</w:delText>
        </w:r>
        <w:r w:rsidDel="00832361">
          <w:rPr>
            <w:spacing w:val="-11"/>
          </w:rPr>
          <w:delText xml:space="preserve"> </w:delText>
        </w:r>
        <w:r w:rsidDel="00832361">
          <w:delText>for</w:delText>
        </w:r>
        <w:r w:rsidDel="00832361">
          <w:rPr>
            <w:spacing w:val="-10"/>
          </w:rPr>
          <w:delText xml:space="preserve"> </w:delText>
        </w:r>
        <w:r w:rsidDel="00832361">
          <w:delText>further</w:delText>
        </w:r>
        <w:r w:rsidDel="00832361">
          <w:rPr>
            <w:spacing w:val="-11"/>
          </w:rPr>
          <w:delText xml:space="preserve"> </w:delText>
        </w:r>
        <w:r w:rsidDel="00832361">
          <w:delText>operations.</w:delText>
        </w:r>
        <w:r w:rsidDel="00832361">
          <w:rPr>
            <w:spacing w:val="-11"/>
          </w:rPr>
          <w:delText xml:space="preserve"> </w:delText>
        </w:r>
        <w:r w:rsidDel="00832361">
          <w:delText>Since</w:delText>
        </w:r>
        <w:r w:rsidDel="00832361">
          <w:rPr>
            <w:spacing w:val="-58"/>
          </w:rPr>
          <w:delText xml:space="preserve"> </w:delText>
        </w:r>
        <w:r w:rsidDel="00832361">
          <w:delText>input</w:delText>
        </w:r>
        <w:r w:rsidDel="00832361">
          <w:rPr>
            <w:spacing w:val="-15"/>
          </w:rPr>
          <w:delText xml:space="preserve"> </w:delText>
        </w:r>
        <w:r w:rsidDel="00832361">
          <w:delText>and</w:delText>
        </w:r>
        <w:r w:rsidDel="00832361">
          <w:rPr>
            <w:spacing w:val="-14"/>
          </w:rPr>
          <w:delText xml:space="preserve"> </w:delText>
        </w:r>
        <w:r w:rsidDel="00832361">
          <w:delText>output</w:delText>
        </w:r>
        <w:r w:rsidDel="00832361">
          <w:rPr>
            <w:spacing w:val="-14"/>
          </w:rPr>
          <w:delText xml:space="preserve"> </w:delText>
        </w:r>
        <w:r w:rsidDel="00832361">
          <w:delText>belong</w:delText>
        </w:r>
        <w:r w:rsidDel="00832361">
          <w:rPr>
            <w:spacing w:val="-14"/>
          </w:rPr>
          <w:delText xml:space="preserve"> </w:delText>
        </w:r>
        <w:r w:rsidDel="00832361">
          <w:delText>to</w:delText>
        </w:r>
        <w:r w:rsidDel="00832361">
          <w:rPr>
            <w:spacing w:val="-14"/>
          </w:rPr>
          <w:delText xml:space="preserve"> </w:delText>
        </w:r>
        <w:r w:rsidDel="00832361">
          <w:delText>the</w:delText>
        </w:r>
        <w:r w:rsidDel="00832361">
          <w:rPr>
            <w:spacing w:val="-14"/>
          </w:rPr>
          <w:delText xml:space="preserve"> </w:delText>
        </w:r>
        <w:r w:rsidDel="00832361">
          <w:delText>core</w:delText>
        </w:r>
        <w:r w:rsidDel="00832361">
          <w:rPr>
            <w:spacing w:val="-14"/>
          </w:rPr>
          <w:delText xml:space="preserve"> </w:delText>
        </w:r>
        <w:r w:rsidDel="00832361">
          <w:delText>of</w:delText>
        </w:r>
        <w:r w:rsidDel="00832361">
          <w:rPr>
            <w:spacing w:val="-14"/>
          </w:rPr>
          <w:delText xml:space="preserve"> </w:delText>
        </w:r>
        <w:r w:rsidDel="00832361">
          <w:delText>any</w:delText>
        </w:r>
        <w:r w:rsidDel="00832361">
          <w:rPr>
            <w:spacing w:val="-14"/>
          </w:rPr>
          <w:delText xml:space="preserve"> </w:delText>
        </w:r>
        <w:r w:rsidDel="00832361">
          <w:delText>computer</w:delText>
        </w:r>
        <w:r w:rsidDel="00832361">
          <w:rPr>
            <w:spacing w:val="-14"/>
          </w:rPr>
          <w:delText xml:space="preserve"> </w:delText>
        </w:r>
        <w:r w:rsidDel="00832361">
          <w:delText>program,</w:delText>
        </w:r>
        <w:r w:rsidDel="00832361">
          <w:rPr>
            <w:spacing w:val="-14"/>
          </w:rPr>
          <w:delText xml:space="preserve"> </w:delText>
        </w:r>
        <w:r w:rsidDel="00832361">
          <w:delText>we</w:delText>
        </w:r>
        <w:r w:rsidDel="00832361">
          <w:rPr>
            <w:spacing w:val="-14"/>
          </w:rPr>
          <w:delText xml:space="preserve"> </w:delText>
        </w:r>
        <w:r w:rsidDel="00832361">
          <w:delText>will</w:delText>
        </w:r>
        <w:r w:rsidDel="00832361">
          <w:rPr>
            <w:spacing w:val="-14"/>
          </w:rPr>
          <w:delText xml:space="preserve"> </w:delText>
        </w:r>
        <w:r w:rsidDel="00832361">
          <w:delText>learn</w:delText>
        </w:r>
        <w:r w:rsidDel="00832361">
          <w:rPr>
            <w:spacing w:val="-14"/>
          </w:rPr>
          <w:delText xml:space="preserve"> </w:delText>
        </w:r>
        <w:r w:rsidDel="00832361">
          <w:delText>how</w:delText>
        </w:r>
        <w:r w:rsidDel="00832361">
          <w:rPr>
            <w:spacing w:val="-15"/>
          </w:rPr>
          <w:delText xml:space="preserve"> </w:delText>
        </w:r>
        <w:r w:rsidDel="00832361">
          <w:delText>to</w:delText>
        </w:r>
        <w:r w:rsidDel="00832361">
          <w:rPr>
            <w:spacing w:val="-14"/>
          </w:rPr>
          <w:delText xml:space="preserve"> </w:delText>
        </w:r>
        <w:r w:rsidDel="00832361">
          <w:delText>create</w:delText>
        </w:r>
        <w:r w:rsidDel="00832361">
          <w:rPr>
            <w:spacing w:val="-57"/>
          </w:rPr>
          <w:delText xml:space="preserve"> </w:delText>
        </w:r>
        <w:r w:rsidDel="00832361">
          <w:delText>user input and construct formatted strings for printing as well. Also, we will cover the</w:delText>
        </w:r>
        <w:r w:rsidDel="00832361">
          <w:rPr>
            <w:spacing w:val="1"/>
          </w:rPr>
          <w:delText xml:space="preserve"> </w:delText>
        </w:r>
        <w:r w:rsidDel="00832361">
          <w:delText>construction</w:delText>
        </w:r>
        <w:r w:rsidDel="00832361">
          <w:rPr>
            <w:spacing w:val="16"/>
          </w:rPr>
          <w:delText xml:space="preserve"> </w:delText>
        </w:r>
        <w:r w:rsidDel="00832361">
          <w:delText>of</w:delText>
        </w:r>
        <w:r w:rsidDel="00832361">
          <w:rPr>
            <w:spacing w:val="17"/>
          </w:rPr>
          <w:delText xml:space="preserve"> </w:delText>
        </w:r>
        <w:r w:rsidDel="00832361">
          <w:delText>Boolean</w:delText>
        </w:r>
        <w:r w:rsidDel="00832361">
          <w:rPr>
            <w:spacing w:val="17"/>
          </w:rPr>
          <w:delText xml:space="preserve"> </w:delText>
        </w:r>
        <w:r w:rsidDel="00832361">
          <w:delText>expressions</w:delText>
        </w:r>
        <w:r w:rsidDel="00832361">
          <w:rPr>
            <w:spacing w:val="17"/>
          </w:rPr>
          <w:delText xml:space="preserve"> </w:delText>
        </w:r>
        <w:r w:rsidDel="00832361">
          <w:delText>as</w:delText>
        </w:r>
        <w:r w:rsidDel="00832361">
          <w:rPr>
            <w:spacing w:val="17"/>
          </w:rPr>
          <w:delText xml:space="preserve"> </w:delText>
        </w:r>
        <w:r w:rsidDel="00832361">
          <w:delText>conditional</w:delText>
        </w:r>
        <w:r w:rsidDel="00832361">
          <w:rPr>
            <w:spacing w:val="17"/>
          </w:rPr>
          <w:delText xml:space="preserve"> </w:delText>
        </w:r>
        <w:r w:rsidDel="00832361">
          <w:delText>statements</w:delText>
        </w:r>
        <w:r w:rsidDel="00832361">
          <w:rPr>
            <w:spacing w:val="17"/>
          </w:rPr>
          <w:delText xml:space="preserve"> </w:delText>
        </w:r>
        <w:r w:rsidDel="00832361">
          <w:delText>to</w:delText>
        </w:r>
        <w:r w:rsidDel="00832361">
          <w:rPr>
            <w:spacing w:val="17"/>
          </w:rPr>
          <w:delText xml:space="preserve"> </w:delText>
        </w:r>
        <w:r w:rsidDel="00832361">
          <w:delText>control</w:delText>
        </w:r>
        <w:r w:rsidDel="00832361">
          <w:rPr>
            <w:spacing w:val="17"/>
          </w:rPr>
          <w:delText xml:space="preserve"> </w:delText>
        </w:r>
        <w:r w:rsidDel="00832361">
          <w:delText>the</w:delText>
        </w:r>
        <w:r w:rsidDel="00832361">
          <w:rPr>
            <w:spacing w:val="17"/>
          </w:rPr>
          <w:delText xml:space="preserve"> </w:delText>
        </w:r>
        <w:r w:rsidDel="00832361">
          <w:delText>behaviour</w:delText>
        </w:r>
        <w:r w:rsidDel="00832361">
          <w:rPr>
            <w:spacing w:val="-58"/>
          </w:rPr>
          <w:delText xml:space="preserve"> </w:delText>
        </w:r>
        <w:r w:rsidDel="00832361">
          <w:delText>of the program. Eventually, we will find out how to create finite loops to repeat routine</w:delText>
        </w:r>
        <w:r w:rsidDel="00832361">
          <w:rPr>
            <w:spacing w:val="1"/>
          </w:rPr>
          <w:delText xml:space="preserve"> </w:delText>
        </w:r>
        <w:r w:rsidDel="00832361">
          <w:delText>instructions</w:delText>
        </w:r>
        <w:r w:rsidDel="00832361">
          <w:rPr>
            <w:spacing w:val="-2"/>
          </w:rPr>
          <w:delText xml:space="preserve"> </w:delText>
        </w:r>
        <w:r w:rsidDel="00832361">
          <w:delText>iteratively.</w:delText>
        </w:r>
      </w:del>
    </w:p>
    <w:p w:rsidR="00832361" w:rsidRDefault="00832361">
      <w:pPr>
        <w:pStyle w:val="BodyText"/>
        <w:spacing w:line="348" w:lineRule="auto"/>
        <w:ind w:left="840" w:right="122"/>
        <w:jc w:val="both"/>
        <w:rPr>
          <w:ins w:id="102" w:author="James Tan Swee Chuan (SUSS)" w:date="2022-03-31T16:46:00Z"/>
        </w:rPr>
        <w:pPrChange w:id="103" w:author="James Tan Swee Chuan (SUSS)" w:date="2022-03-31T16:49:00Z">
          <w:pPr>
            <w:pStyle w:val="BodyText"/>
            <w:spacing w:line="348" w:lineRule="auto"/>
            <w:ind w:left="480" w:right="122"/>
            <w:jc w:val="both"/>
          </w:pPr>
        </w:pPrChange>
      </w:pPr>
    </w:p>
    <w:p w:rsidR="00832361" w:rsidRDefault="00832361">
      <w:pPr>
        <w:pStyle w:val="BodyText"/>
        <w:spacing w:line="348" w:lineRule="auto"/>
        <w:ind w:left="480" w:right="122"/>
        <w:jc w:val="both"/>
        <w:rPr>
          <w:ins w:id="104" w:author="James Tan Swee Chuan (SUSS)" w:date="2022-03-31T16:46:00Z"/>
        </w:rPr>
        <w:pPrChange w:id="105" w:author="James Tan Swee Chuan (SUSS)" w:date="2022-03-31T16:49:00Z">
          <w:pPr>
            <w:spacing w:line="348" w:lineRule="auto"/>
            <w:jc w:val="both"/>
          </w:pPr>
        </w:pPrChange>
      </w:pPr>
      <w:ins w:id="106" w:author="James Tan Swee Chuan (SUSS)" w:date="2022-03-31T16:46:00Z">
        <w:r>
          <w:t xml:space="preserve">It is </w:t>
        </w:r>
      </w:ins>
      <w:ins w:id="107" w:author="James Tan Swee Chuan (SUSS)" w:date="2022-03-31T16:47:00Z">
        <w:r>
          <w:t xml:space="preserve">hoped that these changes will </w:t>
        </w:r>
      </w:ins>
      <w:ins w:id="108" w:author="James Tan Swee Chuan (SUSS)" w:date="2022-03-31T16:48:00Z">
        <w:r>
          <w:t xml:space="preserve">help you learn better and pique your interest in learning more. </w:t>
        </w:r>
      </w:ins>
    </w:p>
    <w:p w:rsidR="00832361" w:rsidRDefault="00832361">
      <w:pPr>
        <w:pStyle w:val="BodyText"/>
        <w:spacing w:line="348" w:lineRule="auto"/>
        <w:ind w:right="122"/>
        <w:jc w:val="both"/>
        <w:rPr>
          <w:ins w:id="109" w:author="James Tan Swee Chuan (SUSS)" w:date="2022-03-31T16:46:00Z"/>
        </w:rPr>
        <w:pPrChange w:id="110" w:author="James Tan Swee Chuan (SUSS)" w:date="2022-03-31T16:46:00Z">
          <w:pPr>
            <w:spacing w:line="348" w:lineRule="auto"/>
            <w:jc w:val="both"/>
          </w:pPr>
        </w:pPrChange>
      </w:pPr>
    </w:p>
    <w:p w:rsidR="00832361" w:rsidRDefault="00832361">
      <w:pPr>
        <w:pStyle w:val="BodyText"/>
        <w:spacing w:line="348" w:lineRule="auto"/>
        <w:ind w:right="122"/>
        <w:jc w:val="both"/>
        <w:rPr>
          <w:ins w:id="111" w:author="James Tan Swee Chuan (SUSS)" w:date="2022-03-31T16:46:00Z"/>
        </w:rPr>
        <w:pPrChange w:id="112" w:author="James Tan Swee Chuan (SUSS)" w:date="2022-03-31T16:46:00Z">
          <w:pPr>
            <w:spacing w:line="348" w:lineRule="auto"/>
            <w:jc w:val="both"/>
          </w:pPr>
        </w:pPrChange>
      </w:pPr>
    </w:p>
    <w:p w:rsidR="00832361" w:rsidRDefault="00832361">
      <w:pPr>
        <w:pStyle w:val="BodyText"/>
        <w:spacing w:line="348" w:lineRule="auto"/>
        <w:ind w:right="122"/>
        <w:jc w:val="both"/>
        <w:sectPr w:rsidR="00832361">
          <w:pgSz w:w="11910" w:h="16840"/>
          <w:pgMar w:top="1580" w:right="960" w:bottom="1280" w:left="960" w:header="933" w:footer="1084" w:gutter="0"/>
          <w:cols w:space="720"/>
        </w:sectPr>
        <w:pPrChange w:id="113" w:author="James Tan Swee Chuan (SUSS)" w:date="2022-03-31T16:46:00Z">
          <w:pPr>
            <w:spacing w:line="348" w:lineRule="auto"/>
            <w:jc w:val="both"/>
          </w:pPr>
        </w:pPrChange>
      </w:pPr>
    </w:p>
    <w:p w:rsidR="00CB0608" w:rsidRDefault="00CB0608">
      <w:pPr>
        <w:pStyle w:val="BodyText"/>
        <w:rPr>
          <w:sz w:val="26"/>
        </w:rPr>
      </w:pPr>
    </w:p>
    <w:p w:rsidR="00832361" w:rsidRPr="00832361" w:rsidRDefault="00832361">
      <w:pPr>
        <w:pStyle w:val="Heading1"/>
        <w:jc w:val="center"/>
        <w:rPr>
          <w:ins w:id="114" w:author="James Tan Swee Chuan (SUSS)" w:date="2022-03-31T16:50:00Z"/>
          <w:color w:val="007DBA"/>
          <w:sz w:val="56"/>
          <w:rPrChange w:id="115" w:author="James Tan Swee Chuan (SUSS)" w:date="2022-03-31T16:50:00Z">
            <w:rPr>
              <w:ins w:id="116" w:author="James Tan Swee Chuan (SUSS)" w:date="2022-03-31T16:50:00Z"/>
              <w:color w:val="007DBA"/>
            </w:rPr>
          </w:rPrChange>
        </w:rPr>
        <w:pPrChange w:id="117" w:author="James Tan Swee Chuan (SUSS)" w:date="2022-03-31T16:50:00Z">
          <w:pPr>
            <w:pStyle w:val="Heading1"/>
          </w:pPr>
        </w:pPrChange>
      </w:pPr>
      <w:ins w:id="118" w:author="James Tan Swee Chuan (SUSS)" w:date="2022-03-31T16:50:00Z">
        <w:r w:rsidRPr="00832361">
          <w:rPr>
            <w:color w:val="007DBA"/>
            <w:sz w:val="56"/>
            <w:rPrChange w:id="119" w:author="James Tan Swee Chuan (SUSS)" w:date="2022-03-31T16:50:00Z">
              <w:rPr>
                <w:color w:val="007DBA"/>
              </w:rPr>
            </w:rPrChange>
          </w:rPr>
          <w:t>Appendix 1</w:t>
        </w:r>
      </w:ins>
    </w:p>
    <w:p w:rsidR="00B94AD1" w:rsidRPr="00B94AD1" w:rsidRDefault="00B94AD1">
      <w:pPr>
        <w:pStyle w:val="Heading1"/>
        <w:rPr>
          <w:ins w:id="120" w:author="James Tan Swee Chuan (SUSS)" w:date="2022-03-31T16:57:00Z"/>
          <w:color w:val="FF0000"/>
          <w:sz w:val="28"/>
          <w:rPrChange w:id="121" w:author="James Tan Swee Chuan (SUSS)" w:date="2022-03-31T16:57:00Z">
            <w:rPr>
              <w:ins w:id="122" w:author="James Tan Swee Chuan (SUSS)" w:date="2022-03-31T16:57:00Z"/>
              <w:color w:val="007DBA"/>
            </w:rPr>
          </w:rPrChange>
        </w:rPr>
      </w:pPr>
      <w:ins w:id="123" w:author="James Tan Swee Chuan (SUSS)" w:date="2022-03-31T16:57:00Z">
        <w:r w:rsidRPr="00B94AD1">
          <w:rPr>
            <w:color w:val="FF0000"/>
            <w:sz w:val="28"/>
            <w:rPrChange w:id="124" w:author="James Tan Swee Chuan (SUSS)" w:date="2022-03-31T16:57:00Z">
              <w:rPr>
                <w:color w:val="007DBA"/>
              </w:rPr>
            </w:rPrChange>
          </w:rPr>
          <w:t>The following replaces Study Unit 1, Chapter 1</w:t>
        </w:r>
        <w:r>
          <w:rPr>
            <w:color w:val="FF0000"/>
            <w:sz w:val="28"/>
          </w:rPr>
          <w:t>:</w:t>
        </w:r>
        <w:bookmarkStart w:id="125" w:name="_GoBack"/>
        <w:bookmarkEnd w:id="125"/>
      </w:ins>
    </w:p>
    <w:p w:rsidR="00B94AD1" w:rsidRDefault="00B94AD1">
      <w:pPr>
        <w:pStyle w:val="Heading1"/>
        <w:rPr>
          <w:ins w:id="126" w:author="James Tan Swee Chuan (SUSS)" w:date="2022-03-31T16:57:00Z"/>
          <w:color w:val="007DBA"/>
        </w:rPr>
      </w:pPr>
    </w:p>
    <w:p w:rsidR="00CB0608" w:rsidRDefault="00271F97">
      <w:pPr>
        <w:pStyle w:val="Heading1"/>
      </w:pPr>
      <w:r>
        <w:rPr>
          <w:color w:val="007DBA"/>
        </w:rPr>
        <w:t>Chapter</w:t>
      </w:r>
      <w:r>
        <w:rPr>
          <w:color w:val="007DBA"/>
          <w:spacing w:val="-7"/>
        </w:rPr>
        <w:t xml:space="preserve"> </w:t>
      </w:r>
      <w:r>
        <w:rPr>
          <w:color w:val="007DBA"/>
        </w:rPr>
        <w:t>1:</w:t>
      </w:r>
      <w:r>
        <w:rPr>
          <w:color w:val="007DBA"/>
          <w:spacing w:val="-6"/>
        </w:rPr>
        <w:t xml:space="preserve"> </w:t>
      </w:r>
      <w:r>
        <w:rPr>
          <w:color w:val="007DBA"/>
        </w:rPr>
        <w:t>Python</w:t>
      </w:r>
      <w:r>
        <w:rPr>
          <w:color w:val="007DBA"/>
          <w:spacing w:val="-6"/>
        </w:rPr>
        <w:t xml:space="preserve"> </w:t>
      </w:r>
      <w:r>
        <w:rPr>
          <w:color w:val="007DBA"/>
        </w:rPr>
        <w:t>Programming</w:t>
      </w:r>
      <w:r>
        <w:rPr>
          <w:color w:val="007DBA"/>
          <w:spacing w:val="-6"/>
        </w:rPr>
        <w:t xml:space="preserve"> </w:t>
      </w:r>
      <w:r>
        <w:rPr>
          <w:color w:val="007DBA"/>
        </w:rPr>
        <w:t>Environment</w:t>
      </w:r>
    </w:p>
    <w:p w:rsidR="00CB0608" w:rsidRDefault="00CB0608">
      <w:pPr>
        <w:pStyle w:val="BodyText"/>
        <w:rPr>
          <w:rFonts w:ascii="Palatino Linotype"/>
          <w:b/>
          <w:sz w:val="20"/>
        </w:rPr>
      </w:pPr>
    </w:p>
    <w:p w:rsidR="00CB0608" w:rsidRDefault="00CB0608">
      <w:pPr>
        <w:pStyle w:val="BodyText"/>
        <w:rPr>
          <w:rFonts w:ascii="Palatino Linotype"/>
          <w:b/>
          <w:sz w:val="20"/>
        </w:rPr>
      </w:pPr>
    </w:p>
    <w:p w:rsidR="00CB0608" w:rsidRDefault="009E1B49">
      <w:pPr>
        <w:pStyle w:val="BodyText"/>
        <w:spacing w:before="9"/>
        <w:rPr>
          <w:rFonts w:ascii="Palatino Linotype"/>
          <w:b/>
          <w:sz w:val="20"/>
        </w:rPr>
      </w:pPr>
      <w:r>
        <w:rPr>
          <w:noProof/>
          <w:lang w:val="en-SG" w:eastAsia="zh-CN"/>
        </w:rPr>
        <mc:AlternateContent>
          <mc:Choice Requires="wpg">
            <w:drawing>
              <wp:anchor distT="0" distB="0" distL="0" distR="0" simplePos="0" relativeHeight="130614167" behindDoc="1" locked="0" layoutInCell="1" allowOverlap="1">
                <wp:simplePos x="0" y="0"/>
                <wp:positionH relativeFrom="page">
                  <wp:posOffset>685800</wp:posOffset>
                </wp:positionH>
                <wp:positionV relativeFrom="paragraph">
                  <wp:posOffset>193040</wp:posOffset>
                </wp:positionV>
                <wp:extent cx="5960110" cy="895985"/>
                <wp:effectExtent l="0" t="0" r="0" b="0"/>
                <wp:wrapTopAndBottom/>
                <wp:docPr id="222" name="docshapegroup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60110" cy="895985"/>
                          <a:chOff x="1080" y="304"/>
                          <a:chExt cx="9386" cy="1411"/>
                        </a:xfrm>
                      </wpg:grpSpPr>
                      <wps:wsp>
                        <wps:cNvPr id="223" name="docshape6"/>
                        <wps:cNvSpPr>
                          <a:spLocks noChangeArrowheads="1"/>
                        </wps:cNvSpPr>
                        <wps:spPr bwMode="auto">
                          <a:xfrm>
                            <a:off x="1080" y="303"/>
                            <a:ext cx="9386" cy="1411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4" name="docshape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0" y="519"/>
                            <a:ext cx="60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5" name="docshape8"/>
                        <wps:cNvSpPr txBox="1">
                          <a:spLocks noChangeArrowheads="1"/>
                        </wps:cNvSpPr>
                        <wps:spPr bwMode="auto">
                          <a:xfrm>
                            <a:off x="1080" y="303"/>
                            <a:ext cx="9386" cy="1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spacing w:before="2"/>
                                <w:rPr>
                                  <w:rFonts w:ascii="Palatino Linotype"/>
                                  <w:b/>
                                  <w:sz w:val="24"/>
                                </w:rPr>
                              </w:pPr>
                            </w:p>
                            <w:p w:rsidR="00D44B86" w:rsidRDefault="00D44B86">
                              <w:pPr>
                                <w:spacing w:before="1"/>
                                <w:ind w:left="1326"/>
                                <w:rPr>
                                  <w:rFonts w:ascii="Palatino Linotype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28"/>
                                </w:rPr>
                                <w:t>Lesson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-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28"/>
                                </w:rPr>
                                <w:t>Recording</w:t>
                              </w:r>
                            </w:p>
                            <w:p w:rsidR="00D44B86" w:rsidRDefault="00D44B86">
                              <w:pPr>
                                <w:spacing w:before="2"/>
                                <w:rPr>
                                  <w:rFonts w:ascii="Palatino Linotype"/>
                                  <w:b/>
                                  <w:sz w:val="23"/>
                                </w:rPr>
                              </w:pPr>
                            </w:p>
                            <w:p w:rsidR="00D44B86" w:rsidRDefault="00C41497">
                              <w:pPr>
                                <w:ind w:left="200"/>
                                <w:rPr>
                                  <w:sz w:val="24"/>
                                </w:rPr>
                              </w:pPr>
                              <w:hyperlink r:id="rId16">
                                <w:r w:rsidR="00D44B86">
                                  <w:rPr>
                                    <w:color w:val="0000FF"/>
                                    <w:sz w:val="24"/>
                                  </w:rPr>
                                  <w:t>Introduction</w:t>
                                </w:r>
                                <w:r w:rsidR="00D44B86">
                                  <w:rPr>
                                    <w:color w:val="0000FF"/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 w:rsidR="00D44B86">
                                  <w:rPr>
                                    <w:color w:val="0000FF"/>
                                    <w:sz w:val="24"/>
                                  </w:rPr>
                                  <w:t>to</w:t>
                                </w:r>
                                <w:r w:rsidR="00D44B86">
                                  <w:rPr>
                                    <w:color w:val="0000FF"/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 w:rsidR="00D44B86">
                                  <w:rPr>
                                    <w:color w:val="0000FF"/>
                                    <w:sz w:val="24"/>
                                  </w:rPr>
                                  <w:t>Python</w:t>
                                </w:r>
                                <w:r w:rsidR="00D44B86">
                                  <w:rPr>
                                    <w:color w:val="0000FF"/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 w:rsidR="00D44B86">
                                  <w:rPr>
                                    <w:color w:val="0000FF"/>
                                    <w:sz w:val="24"/>
                                  </w:rPr>
                                  <w:t>Programming</w:t>
                                </w:r>
                              </w:hyperlink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5" o:spid="_x0000_s1027" style="position:absolute;margin-left:54pt;margin-top:15.2pt;width:469.3pt;height:70.55pt;z-index:-372702313;mso-wrap-distance-left:0;mso-wrap-distance-right:0;mso-position-horizontal-relative:page" coordorigin="1080,304" coordsize="9386,1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">
                <v:rect id="docshape6" o:spid="_x0000_s1028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" fillcolor="#d9d9d9" stroked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7" o:spid="_x0000_s1029" type="#_x0000_t75" style="position:absolute;left:1200;top:519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">
                  <v:imagedata r:id="rId17" o:title=""/>
                </v:shape>
                <v:shape id="docshape8" o:spid="_x0000_s1030" type="#_x0000_t202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" filled="f" stroked="f">
                  <v:textbox inset="0,0,0,0">
                    <w:txbxContent>
                      <w:p w:rsidR="00D44B86" w:rsidRDefault="00D44B86">
                        <w:pPr>
                          <w:spacing w:before="2"/>
                          <w:rPr>
                            <w:rFonts w:ascii="Palatino Linotype"/>
                            <w:b/>
                            <w:sz w:val="24"/>
                          </w:rPr>
                        </w:pPr>
                      </w:p>
                      <w:p w:rsidR="00D44B86" w:rsidRDefault="00D44B86">
                        <w:pPr>
                          <w:spacing w:before="1"/>
                          <w:ind w:left="1326"/>
                          <w:rPr>
                            <w:rFonts w:ascii="Palatino Linotype"/>
                            <w:b/>
                            <w:sz w:val="28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28"/>
                          </w:rPr>
                          <w:t>Lesson</w:t>
                        </w:r>
                        <w:r>
                          <w:rPr>
                            <w:rFonts w:ascii="Palatino Linotype"/>
                            <w:b/>
                            <w:spacing w:val="-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28"/>
                          </w:rPr>
                          <w:t>Recording</w:t>
                        </w:r>
                      </w:p>
                      <w:p w:rsidR="00D44B86" w:rsidRDefault="00D44B86">
                        <w:pPr>
                          <w:spacing w:before="2"/>
                          <w:rPr>
                            <w:rFonts w:ascii="Palatino Linotype"/>
                            <w:b/>
                            <w:sz w:val="23"/>
                          </w:rPr>
                        </w:pPr>
                      </w:p>
                      <w:p w:rsidR="00D44B86" w:rsidRDefault="00D44B86">
                        <w:pPr>
                          <w:ind w:left="200"/>
                          <w:rPr>
                            <w:sz w:val="24"/>
                          </w:rPr>
                        </w:pPr>
                        <w:hyperlink r:id="rId18">
                          <w:r>
                            <w:rPr>
                              <w:color w:val="0000FF"/>
                              <w:sz w:val="24"/>
                            </w:rPr>
                            <w:t>Introduction</w:t>
                          </w:r>
                          <w:r>
                            <w:rPr>
                              <w:color w:val="0000FF"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color w:val="0000FF"/>
                              <w:sz w:val="24"/>
                            </w:rPr>
                            <w:t>to</w:t>
                          </w:r>
                          <w:r>
                            <w:rPr>
                              <w:color w:val="0000FF"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color w:val="0000FF"/>
                              <w:sz w:val="24"/>
                            </w:rPr>
                            <w:t>Python</w:t>
                          </w:r>
                          <w:r>
                            <w:rPr>
                              <w:color w:val="0000FF"/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color w:val="0000FF"/>
                              <w:sz w:val="24"/>
                            </w:rPr>
                            <w:t>Programming</w:t>
                          </w:r>
                        </w:hyperlink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B0608" w:rsidRDefault="00CB0608">
      <w:pPr>
        <w:pStyle w:val="BodyText"/>
        <w:rPr>
          <w:rFonts w:ascii="Palatino Linotype"/>
          <w:b/>
          <w:sz w:val="20"/>
        </w:rPr>
      </w:pPr>
    </w:p>
    <w:p w:rsidR="00CB0608" w:rsidRDefault="00CB0608">
      <w:pPr>
        <w:pStyle w:val="BodyText"/>
        <w:spacing w:before="2"/>
        <w:rPr>
          <w:rFonts w:ascii="Palatino Linotype"/>
          <w:b/>
          <w:sz w:val="27"/>
        </w:rPr>
      </w:pPr>
    </w:p>
    <w:p w:rsidR="00CB0608" w:rsidRDefault="00271F97">
      <w:pPr>
        <w:pStyle w:val="Heading2"/>
        <w:numPr>
          <w:ilvl w:val="1"/>
          <w:numId w:val="8"/>
        </w:numPr>
        <w:tabs>
          <w:tab w:val="left" w:pos="600"/>
        </w:tabs>
      </w:pPr>
      <w:r>
        <w:rPr>
          <w:color w:val="007DBA"/>
        </w:rPr>
        <w:t>Installation</w:t>
      </w:r>
      <w:r>
        <w:rPr>
          <w:color w:val="007DBA"/>
          <w:spacing w:val="-4"/>
        </w:rPr>
        <w:t xml:space="preserve"> </w:t>
      </w:r>
      <w:r>
        <w:rPr>
          <w:color w:val="007DBA"/>
        </w:rPr>
        <w:t>of</w:t>
      </w:r>
      <w:r>
        <w:rPr>
          <w:color w:val="007DBA"/>
          <w:spacing w:val="-4"/>
        </w:rPr>
        <w:t xml:space="preserve"> </w:t>
      </w:r>
      <w:r>
        <w:rPr>
          <w:color w:val="007DBA"/>
        </w:rPr>
        <w:t>Python</w:t>
      </w:r>
      <w:r>
        <w:rPr>
          <w:color w:val="007DBA"/>
          <w:spacing w:val="-3"/>
        </w:rPr>
        <w:t xml:space="preserve"> </w:t>
      </w:r>
      <w:del w:id="127" w:author="James Tan Swee Chuan (SUSS)" w:date="2022-03-31T13:13:00Z">
        <w:r w:rsidDel="009E1B49">
          <w:rPr>
            <w:color w:val="007DBA"/>
          </w:rPr>
          <w:delText>and</w:delText>
        </w:r>
        <w:r w:rsidDel="009E1B49">
          <w:rPr>
            <w:color w:val="007DBA"/>
            <w:spacing w:val="-3"/>
          </w:rPr>
          <w:delText xml:space="preserve"> </w:delText>
        </w:r>
        <w:r w:rsidDel="009E1B49">
          <w:rPr>
            <w:color w:val="007DBA"/>
          </w:rPr>
          <w:delText>Atom</w:delText>
        </w:r>
      </w:del>
    </w:p>
    <w:p w:rsidR="00813084" w:rsidRDefault="00D44B86">
      <w:pPr>
        <w:pStyle w:val="BodyText"/>
        <w:spacing w:before="229" w:line="348" w:lineRule="auto"/>
        <w:ind w:left="120" w:right="478"/>
        <w:jc w:val="both"/>
        <w:rPr>
          <w:ins w:id="128" w:author="James Tan Swee Chuan (SUSS)" w:date="2022-03-31T15:38:00Z"/>
        </w:rPr>
      </w:pPr>
      <w:ins w:id="129" w:author="James Tan Swee Chuan (SUSS)" w:date="2022-03-31T15:09:00Z">
        <w:r>
          <w:t xml:space="preserve">Note that this study guide was </w:t>
        </w:r>
      </w:ins>
      <w:ins w:id="130" w:author="James Tan Swee Chuan (SUSS)" w:date="2022-03-31T15:32:00Z">
        <w:r w:rsidR="00CE5002">
          <w:t xml:space="preserve">originally </w:t>
        </w:r>
      </w:ins>
      <w:ins w:id="131" w:author="James Tan Swee Chuan (SUSS)" w:date="2022-03-31T15:09:00Z">
        <w:r>
          <w:t xml:space="preserve">developed based on Python </w:t>
        </w:r>
      </w:ins>
      <w:ins w:id="132" w:author="James Tan Swee Chuan (SUSS)" w:date="2022-03-31T15:35:00Z">
        <w:r w:rsidR="00813084">
          <w:t xml:space="preserve">Version </w:t>
        </w:r>
      </w:ins>
      <w:ins w:id="133" w:author="James Tan Swee Chuan (SUSS)" w:date="2022-03-31T15:09:00Z">
        <w:r>
          <w:t>3</w:t>
        </w:r>
      </w:ins>
      <w:ins w:id="134" w:author="James Tan Swee Chuan (SUSS)" w:date="2022-03-31T15:35:00Z">
        <w:r w:rsidR="00813084">
          <w:t xml:space="preserve">.9.0 and Atom </w:t>
        </w:r>
      </w:ins>
      <w:ins w:id="135" w:author="James Tan Swee Chuan (SUSS)" w:date="2022-03-31T15:36:00Z">
        <w:r w:rsidR="00813084">
          <w:t>editor</w:t>
        </w:r>
      </w:ins>
      <w:ins w:id="136" w:author="James Tan Swee Chuan (SUSS)" w:date="2022-03-31T15:09:00Z">
        <w:r>
          <w:t xml:space="preserve">. </w:t>
        </w:r>
      </w:ins>
    </w:p>
    <w:p w:rsidR="009E1B49" w:rsidRDefault="00813084" w:rsidP="00D55021">
      <w:pPr>
        <w:pStyle w:val="BodyText"/>
        <w:spacing w:before="229" w:line="348" w:lineRule="auto"/>
        <w:ind w:left="120" w:right="478"/>
        <w:jc w:val="both"/>
        <w:rPr>
          <w:ins w:id="137" w:author="James Tan Swee Chuan (SUSS)" w:date="2022-03-31T13:15:00Z"/>
        </w:rPr>
      </w:pPr>
      <w:ins w:id="138" w:author="James Tan Swee Chuan (SUSS)" w:date="2022-03-31T15:36:00Z">
        <w:r>
          <w:t xml:space="preserve">However, </w:t>
        </w:r>
      </w:ins>
      <w:ins w:id="139" w:author="James Tan Swee Chuan (SUSS)" w:date="2022-03-31T15:09:00Z">
        <w:r w:rsidR="00D44B86">
          <w:t xml:space="preserve">we have decided to switch to </w:t>
        </w:r>
        <w:proofErr w:type="spellStart"/>
        <w:r w:rsidR="00D44B86">
          <w:t>Jypyter</w:t>
        </w:r>
        <w:proofErr w:type="spellEnd"/>
        <w:r w:rsidR="00D44B86">
          <w:t xml:space="preserve"> </w:t>
        </w:r>
      </w:ins>
      <w:ins w:id="140" w:author="James Tan Swee Chuan (SUSS)" w:date="2022-03-31T15:10:00Z">
        <w:r w:rsidR="00D44B86">
          <w:t>Notebook/</w:t>
        </w:r>
      </w:ins>
      <w:ins w:id="141" w:author="James Tan Swee Chuan (SUSS)" w:date="2022-03-31T15:09:00Z">
        <w:r w:rsidR="00D44B86">
          <w:t xml:space="preserve">Lab </w:t>
        </w:r>
      </w:ins>
      <w:ins w:id="142" w:author="James Tan Swee Chuan (SUSS)" w:date="2022-03-31T15:32:00Z">
        <w:r w:rsidR="00CE5002">
          <w:t xml:space="preserve">to </w:t>
        </w:r>
      </w:ins>
      <w:ins w:id="143" w:author="James Tan Swee Chuan (SUSS)" w:date="2022-03-31T15:37:00Z">
        <w:r>
          <w:t>as the environment is more user friendly</w:t>
        </w:r>
      </w:ins>
      <w:ins w:id="144" w:author="James Tan Swee Chuan (SUSS)" w:date="2022-03-31T15:32:00Z">
        <w:r w:rsidR="00CE5002">
          <w:t>.</w:t>
        </w:r>
      </w:ins>
      <w:ins w:id="145" w:author="James Tan Swee Chuan (SUSS)" w:date="2022-03-31T15:37:00Z">
        <w:r>
          <w:t xml:space="preserve"> In particular, </w:t>
        </w:r>
      </w:ins>
      <w:ins w:id="146" w:author="James Tan Swee Chuan (SUSS)" w:date="2022-03-31T15:38:00Z">
        <w:r>
          <w:t>you should i</w:t>
        </w:r>
      </w:ins>
      <w:ins w:id="147" w:author="James Tan Swee Chuan (SUSS)" w:date="2022-03-31T13:15:00Z">
        <w:r w:rsidR="009E1B49" w:rsidRPr="009E1B49">
          <w:t>nstall</w:t>
        </w:r>
      </w:ins>
      <w:ins w:id="148" w:author="James Tan Swee Chuan (SUSS)" w:date="2022-03-31T15:38:00Z">
        <w:r>
          <w:t xml:space="preserve"> the</w:t>
        </w:r>
      </w:ins>
      <w:ins w:id="149" w:author="James Tan Swee Chuan (SUSS)" w:date="2022-03-31T13:15:00Z">
        <w:r w:rsidR="009E1B49" w:rsidRPr="009E1B49">
          <w:t xml:space="preserve"> Anaconda distribution at </w:t>
        </w:r>
        <w:r w:rsidR="009E1B49">
          <w:fldChar w:fldCharType="begin"/>
        </w:r>
        <w:r w:rsidR="009E1B49">
          <w:instrText xml:space="preserve"> HYPERLINK "</w:instrText>
        </w:r>
        <w:r w:rsidR="009E1B49" w:rsidRPr="009E1B49">
          <w:instrText>https://www.anaconda.com/</w:instrText>
        </w:r>
        <w:r w:rsidR="009E1B49">
          <w:instrText xml:space="preserve">" </w:instrText>
        </w:r>
        <w:r w:rsidR="009E1B49">
          <w:fldChar w:fldCharType="separate"/>
        </w:r>
        <w:r w:rsidR="009E1B49" w:rsidRPr="00EA4CF7">
          <w:rPr>
            <w:rStyle w:val="Hyperlink"/>
          </w:rPr>
          <w:t>https://www.anaconda.com/</w:t>
        </w:r>
        <w:r w:rsidR="009E1B49">
          <w:fldChar w:fldCharType="end"/>
        </w:r>
      </w:ins>
      <w:ins w:id="150" w:author="James Tan Swee Chuan (SUSS)" w:date="2022-03-31T13:16:00Z">
        <w:r w:rsidR="009E1B49">
          <w:t xml:space="preserve">. </w:t>
        </w:r>
      </w:ins>
      <w:ins w:id="151" w:author="James Tan Swee Chuan (SUSS)" w:date="2022-03-31T13:15:00Z">
        <w:r w:rsidR="009E1B49" w:rsidRPr="009E1B49">
          <w:t xml:space="preserve">This installation comes with </w:t>
        </w:r>
        <w:proofErr w:type="spellStart"/>
        <w:r w:rsidR="009E1B49" w:rsidRPr="009E1B49">
          <w:t>Jupyter</w:t>
        </w:r>
        <w:proofErr w:type="spellEnd"/>
        <w:r w:rsidR="009E1B49" w:rsidRPr="009E1B49">
          <w:t xml:space="preserve"> Lab, </w:t>
        </w:r>
        <w:proofErr w:type="spellStart"/>
        <w:r w:rsidR="009E1B49" w:rsidRPr="009E1B49">
          <w:t>Jupyter</w:t>
        </w:r>
        <w:proofErr w:type="spellEnd"/>
        <w:r w:rsidR="009E1B49" w:rsidRPr="009E1B49">
          <w:t xml:space="preserve"> Notebook, </w:t>
        </w:r>
        <w:proofErr w:type="spellStart"/>
        <w:r w:rsidR="009E1B49" w:rsidRPr="009E1B49">
          <w:t>Spyder</w:t>
        </w:r>
        <w:proofErr w:type="spellEnd"/>
        <w:r w:rsidR="009E1B49" w:rsidRPr="009E1B49">
          <w:t>, R Studio etc.)</w:t>
        </w:r>
      </w:ins>
      <w:ins w:id="152" w:author="James Tan Swee Chuan (SUSS)" w:date="2022-03-31T13:16:00Z">
        <w:r w:rsidR="009E1B49">
          <w:t xml:space="preserve">. </w:t>
        </w:r>
      </w:ins>
      <w:ins w:id="153" w:author="James Tan Swee Chuan (SUSS)" w:date="2022-03-31T15:40:00Z">
        <w:r>
          <w:t>To install, u</w:t>
        </w:r>
      </w:ins>
      <w:ins w:id="154" w:author="James Tan Swee Chuan (SUSS)" w:date="2022-03-31T15:39:00Z">
        <w:r>
          <w:t>se</w:t>
        </w:r>
      </w:ins>
      <w:ins w:id="155" w:author="James Tan Swee Chuan (SUSS)" w:date="2022-03-31T13:16:00Z">
        <w:r w:rsidR="009E1B49">
          <w:t xml:space="preserve"> the</w:t>
        </w:r>
      </w:ins>
      <w:ins w:id="156" w:author="James Tan Swee Chuan (SUSS)" w:date="2022-03-31T13:15:00Z">
        <w:r w:rsidR="009E1B49" w:rsidRPr="009E1B49">
          <w:t xml:space="preserve"> default installation</w:t>
        </w:r>
      </w:ins>
      <w:ins w:id="157" w:author="James Tan Swee Chuan (SUSS)" w:date="2022-03-31T13:17:00Z">
        <w:r w:rsidR="009E1B49">
          <w:t xml:space="preserve"> </w:t>
        </w:r>
      </w:ins>
      <w:ins w:id="158" w:author="James Tan Swee Chuan (SUSS)" w:date="2022-03-31T15:40:00Z">
        <w:r>
          <w:t xml:space="preserve">option and when done, </w:t>
        </w:r>
      </w:ins>
      <w:ins w:id="159" w:author="James Tan Swee Chuan (SUSS)" w:date="2022-03-31T13:15:00Z">
        <w:r w:rsidR="009E1B49" w:rsidRPr="009E1B49">
          <w:t>choose</w:t>
        </w:r>
      </w:ins>
      <w:ins w:id="160" w:author="James Tan Swee Chuan (SUSS)" w:date="2022-03-31T15:41:00Z">
        <w:r>
          <w:t xml:space="preserve"> the</w:t>
        </w:r>
      </w:ins>
      <w:ins w:id="161" w:author="James Tan Swee Chuan (SUSS)" w:date="2022-03-31T13:15:00Z">
        <w:r w:rsidR="009E1B49" w:rsidRPr="009E1B49">
          <w:t xml:space="preserve"> </w:t>
        </w:r>
        <w:proofErr w:type="spellStart"/>
        <w:r w:rsidR="009E1B49" w:rsidRPr="009E1B49">
          <w:t>Jupyter</w:t>
        </w:r>
        <w:proofErr w:type="spellEnd"/>
        <w:r w:rsidR="009E1B49" w:rsidRPr="009E1B49">
          <w:t xml:space="preserve"> notebook (anaconda3) from Window</w:t>
        </w:r>
      </w:ins>
      <w:ins w:id="162" w:author="James Tan Swee Chuan (SUSS)" w:date="2022-03-31T15:41:00Z">
        <w:r>
          <w:t>’s</w:t>
        </w:r>
      </w:ins>
      <w:ins w:id="163" w:author="James Tan Swee Chuan (SUSS)" w:date="2022-03-31T13:15:00Z">
        <w:r w:rsidR="009E1B49" w:rsidRPr="009E1B49">
          <w:t xml:space="preserve"> Start</w:t>
        </w:r>
      </w:ins>
      <w:ins w:id="164" w:author="James Tan Swee Chuan (SUSS)" w:date="2022-03-31T13:17:00Z">
        <w:r w:rsidR="009E1B49">
          <w:t xml:space="preserve"> menu </w:t>
        </w:r>
      </w:ins>
      <w:ins w:id="165" w:author="James Tan Swee Chuan (SUSS)" w:date="2022-03-31T13:18:00Z">
        <w:r w:rsidR="009E1B49">
          <w:t>as shown in Figure 1.1.</w:t>
        </w:r>
      </w:ins>
      <w:ins w:id="166" w:author="James Tan Swee Chuan (SUSS)" w:date="2022-03-31T16:24:00Z">
        <w:r w:rsidR="00D55021">
          <w:t xml:space="preserve"> Because Anaconda </w:t>
        </w:r>
      </w:ins>
      <w:ins w:id="167" w:author="James Tan Swee Chuan (SUSS)" w:date="2022-03-31T16:25:00Z">
        <w:r w:rsidR="00D55021">
          <w:t xml:space="preserve">come with most packages installed, you will </w:t>
        </w:r>
        <w:r w:rsidR="00D55021" w:rsidRPr="00D55021">
          <w:rPr>
            <w:b/>
            <w:rPrChange w:id="168" w:author="James Tan Swee Chuan (SUSS)" w:date="2022-03-31T16:26:00Z">
              <w:rPr/>
            </w:rPrChange>
          </w:rPr>
          <w:t xml:space="preserve">no </w:t>
        </w:r>
      </w:ins>
      <w:ins w:id="169" w:author="James Tan Swee Chuan (SUSS)" w:date="2022-03-31T16:26:00Z">
        <w:r w:rsidR="00D55021">
          <w:rPr>
            <w:b/>
          </w:rPr>
          <w:t xml:space="preserve">longer </w:t>
        </w:r>
      </w:ins>
      <w:ins w:id="170" w:author="James Tan Swee Chuan (SUSS)" w:date="2022-03-31T16:25:00Z">
        <w:r w:rsidR="00D55021" w:rsidRPr="00D55021">
          <w:rPr>
            <w:b/>
            <w:rPrChange w:id="171" w:author="James Tan Swee Chuan (SUSS)" w:date="2022-03-31T16:26:00Z">
              <w:rPr/>
            </w:rPrChange>
          </w:rPr>
          <w:t>need</w:t>
        </w:r>
        <w:r w:rsidR="00D55021">
          <w:t xml:space="preserve"> to use the </w:t>
        </w:r>
        <w:r w:rsidR="00D55021">
          <w:rPr>
            <w:rFonts w:ascii="Courier New"/>
            <w:spacing w:val="-1"/>
          </w:rPr>
          <w:t>pip</w:t>
        </w:r>
        <w:r w:rsidR="00D55021">
          <w:rPr>
            <w:rFonts w:ascii="Courier New"/>
            <w:spacing w:val="-7"/>
          </w:rPr>
          <w:t xml:space="preserve"> </w:t>
        </w:r>
        <w:r w:rsidR="00D55021">
          <w:rPr>
            <w:rFonts w:ascii="Courier New"/>
            <w:spacing w:val="-1"/>
          </w:rPr>
          <w:t>install</w:t>
        </w:r>
        <w:r w:rsidR="00D55021">
          <w:rPr>
            <w:rFonts w:ascii="Courier New"/>
            <w:spacing w:val="-88"/>
          </w:rPr>
          <w:t xml:space="preserve"> </w:t>
        </w:r>
        <w:r w:rsidR="00D55021">
          <w:rPr>
            <w:spacing w:val="-1"/>
          </w:rPr>
          <w:t xml:space="preserve">commands that you see throughout this </w:t>
        </w:r>
      </w:ins>
      <w:ins w:id="172" w:author="James Tan Swee Chuan (SUSS)" w:date="2022-03-31T16:26:00Z">
        <w:r w:rsidR="00D55021">
          <w:rPr>
            <w:spacing w:val="-1"/>
          </w:rPr>
          <w:t>Study Guide to install different packages.</w:t>
        </w:r>
      </w:ins>
    </w:p>
    <w:p w:rsidR="009E1B49" w:rsidRDefault="009E1B49">
      <w:pPr>
        <w:pStyle w:val="BodyText"/>
        <w:spacing w:before="229" w:line="348" w:lineRule="auto"/>
        <w:ind w:left="120" w:right="478"/>
        <w:jc w:val="both"/>
        <w:rPr>
          <w:ins w:id="173" w:author="James Tan Swee Chuan (SUSS)" w:date="2022-03-31T13:15:00Z"/>
        </w:rPr>
      </w:pPr>
      <w:ins w:id="174" w:author="James Tan Swee Chuan (SUSS)" w:date="2022-03-31T13:18:00Z">
        <w:r w:rsidRPr="009E1B49">
          <w:rPr>
            <w:noProof/>
            <w:lang w:val="en-SG" w:eastAsia="zh-CN"/>
          </w:rPr>
          <w:lastRenderedPageBreak/>
          <w:drawing>
            <wp:inline distT="0" distB="0" distL="0" distR="0" wp14:anchorId="4C93A094" wp14:editId="28DBC0DE">
              <wp:extent cx="3891542" cy="2582334"/>
              <wp:effectExtent l="0" t="0" r="0" b="8890"/>
              <wp:docPr id="4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Picture 3"/>
                      <pic:cNvPicPr>
                        <a:picLocks noChangeAspect="1"/>
                      </pic:cNvPicPr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93790" cy="258382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B0608" w:rsidDel="009E1B49" w:rsidRDefault="00271F97">
      <w:pPr>
        <w:pStyle w:val="BodyText"/>
        <w:spacing w:before="229" w:line="348" w:lineRule="auto"/>
        <w:ind w:left="120" w:right="478"/>
        <w:jc w:val="both"/>
        <w:rPr>
          <w:del w:id="175" w:author="James Tan Swee Chuan (SUSS)" w:date="2022-03-31T13:18:00Z"/>
        </w:rPr>
      </w:pPr>
      <w:del w:id="176" w:author="James Tan Swee Chuan (SUSS)" w:date="2022-03-31T13:18:00Z">
        <w:r w:rsidDel="009E1B49">
          <w:delText xml:space="preserve">Visit the URL </w:delText>
        </w:r>
        <w:r w:rsidDel="009E1B49">
          <w:fldChar w:fldCharType="begin"/>
        </w:r>
        <w:r w:rsidDel="009E1B49">
          <w:delInstrText xml:space="preserve"> HYPERLINK "https://www.python.org/downloads/" \h </w:delInstrText>
        </w:r>
        <w:r w:rsidDel="009E1B49">
          <w:fldChar w:fldCharType="separate"/>
        </w:r>
        <w:r w:rsidDel="009E1B49">
          <w:rPr>
            <w:color w:val="0000FF"/>
          </w:rPr>
          <w:delText xml:space="preserve">https://www.python.org/downloads/ </w:delText>
        </w:r>
        <w:r w:rsidDel="009E1B49">
          <w:rPr>
            <w:color w:val="0000FF"/>
          </w:rPr>
          <w:fldChar w:fldCharType="end"/>
        </w:r>
        <w:r w:rsidDel="009E1B49">
          <w:delText>and click on “Download Python</w:delText>
        </w:r>
        <w:r w:rsidDel="009E1B49">
          <w:rPr>
            <w:spacing w:val="1"/>
          </w:rPr>
          <w:delText xml:space="preserve"> </w:delText>
        </w:r>
        <w:r w:rsidDel="009E1B49">
          <w:delText>[Version]”, where [Version] is the latest version number of Python (Version 3.9.0 is the</w:delText>
        </w:r>
        <w:r w:rsidDel="009E1B49">
          <w:rPr>
            <w:spacing w:val="1"/>
          </w:rPr>
          <w:delText xml:space="preserve"> </w:delText>
        </w:r>
        <w:r w:rsidDel="009E1B49">
          <w:delText>latest</w:delText>
        </w:r>
        <w:r w:rsidDel="009E1B49">
          <w:rPr>
            <w:spacing w:val="-1"/>
          </w:rPr>
          <w:delText xml:space="preserve"> </w:delText>
        </w:r>
        <w:r w:rsidDel="009E1B49">
          <w:delText>version</w:delText>
        </w:r>
        <w:r w:rsidDel="009E1B49">
          <w:rPr>
            <w:spacing w:val="-2"/>
          </w:rPr>
          <w:delText xml:space="preserve"> </w:delText>
        </w:r>
        <w:r w:rsidDel="009E1B49">
          <w:delText>when</w:delText>
        </w:r>
        <w:r w:rsidDel="009E1B49">
          <w:rPr>
            <w:spacing w:val="-1"/>
          </w:rPr>
          <w:delText xml:space="preserve"> </w:delText>
        </w:r>
        <w:r w:rsidDel="009E1B49">
          <w:delText>this</w:delText>
        </w:r>
        <w:r w:rsidDel="009E1B49">
          <w:rPr>
            <w:spacing w:val="-2"/>
          </w:rPr>
          <w:delText xml:space="preserve"> </w:delText>
        </w:r>
        <w:r w:rsidDel="009E1B49">
          <w:delText>Study</w:delText>
        </w:r>
        <w:r w:rsidDel="009E1B49">
          <w:rPr>
            <w:spacing w:val="-2"/>
          </w:rPr>
          <w:delText xml:space="preserve"> </w:delText>
        </w:r>
        <w:r w:rsidDel="009E1B49">
          <w:delText>Guide</w:delText>
        </w:r>
        <w:r w:rsidDel="009E1B49">
          <w:rPr>
            <w:spacing w:val="-1"/>
          </w:rPr>
          <w:delText xml:space="preserve"> </w:delText>
        </w:r>
        <w:r w:rsidDel="009E1B49">
          <w:delText>was</w:delText>
        </w:r>
        <w:r w:rsidDel="009E1B49">
          <w:rPr>
            <w:spacing w:val="-2"/>
          </w:rPr>
          <w:delText xml:space="preserve"> </w:delText>
        </w:r>
        <w:r w:rsidDel="009E1B49">
          <w:delText>being</w:delText>
        </w:r>
        <w:r w:rsidDel="009E1B49">
          <w:rPr>
            <w:spacing w:val="-1"/>
          </w:rPr>
          <w:delText xml:space="preserve"> </w:delText>
        </w:r>
        <w:r w:rsidDel="009E1B49">
          <w:delText>developed).</w:delText>
        </w:r>
      </w:del>
    </w:p>
    <w:p w:rsidR="00CB0608" w:rsidDel="00813084" w:rsidRDefault="00271F97">
      <w:pPr>
        <w:pStyle w:val="BodyText"/>
        <w:rPr>
          <w:del w:id="177" w:author="James Tan Swee Chuan (SUSS)" w:date="2022-03-31T15:41:00Z"/>
          <w:sz w:val="18"/>
        </w:rPr>
      </w:pPr>
      <w:del w:id="178" w:author="James Tan Swee Chuan (SUSS)" w:date="2022-03-31T13:18:00Z">
        <w:r w:rsidDel="009E1B49">
          <w:rPr>
            <w:noProof/>
            <w:lang w:val="en-SG" w:eastAsia="zh-CN"/>
          </w:rPr>
          <w:drawing>
            <wp:anchor distT="0" distB="0" distL="0" distR="0" simplePos="0" relativeHeight="8707613" behindDoc="0" locked="0" layoutInCell="1" allowOverlap="1">
              <wp:simplePos x="0" y="0"/>
              <wp:positionH relativeFrom="page">
                <wp:posOffset>775169</wp:posOffset>
              </wp:positionH>
              <wp:positionV relativeFrom="paragraph">
                <wp:posOffset>157494</wp:posOffset>
              </wp:positionV>
              <wp:extent cx="5788940" cy="2741580"/>
              <wp:effectExtent l="0" t="0" r="0" b="0"/>
              <wp:wrapTopAndBottom/>
              <wp:docPr id="1" name="image2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image2.jpeg"/>
                      <pic:cNvPicPr/>
                    </pic:nvPicPr>
                    <pic:blipFill>
                      <a:blip r:embed="rId2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88940" cy="2741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CB0608" w:rsidRDefault="00271F97">
      <w:pPr>
        <w:pStyle w:val="BodyText"/>
        <w:rPr>
          <w:sz w:val="20"/>
        </w:rPr>
        <w:pPrChange w:id="179" w:author="James Tan Swee Chuan (SUSS)" w:date="2022-03-31T15:41:00Z">
          <w:pPr>
            <w:spacing w:before="116"/>
            <w:ind w:left="212"/>
            <w:jc w:val="both"/>
          </w:pPr>
        </w:pPrChange>
      </w:pPr>
      <w:r>
        <w:rPr>
          <w:rFonts w:ascii="Palatino Linotype"/>
          <w:b/>
          <w:sz w:val="20"/>
        </w:rPr>
        <w:t>Figure</w:t>
      </w:r>
      <w:r>
        <w:rPr>
          <w:rFonts w:ascii="Palatino Linotype"/>
          <w:b/>
          <w:spacing w:val="-9"/>
          <w:sz w:val="20"/>
        </w:rPr>
        <w:t xml:space="preserve"> </w:t>
      </w:r>
      <w:r>
        <w:rPr>
          <w:rFonts w:ascii="Palatino Linotype"/>
          <w:b/>
          <w:sz w:val="20"/>
        </w:rPr>
        <w:t>1.1</w:t>
      </w:r>
      <w:r>
        <w:rPr>
          <w:rFonts w:ascii="Palatino Linotype"/>
          <w:b/>
          <w:spacing w:val="-7"/>
          <w:sz w:val="20"/>
        </w:rPr>
        <w:t xml:space="preserve"> </w:t>
      </w:r>
      <w:del w:id="180" w:author="James Tan Swee Chuan (SUSS)" w:date="2022-03-31T13:19:00Z">
        <w:r w:rsidDel="009E1B49">
          <w:rPr>
            <w:sz w:val="20"/>
          </w:rPr>
          <w:delText>Python</w:delText>
        </w:r>
        <w:r w:rsidDel="009E1B49">
          <w:rPr>
            <w:spacing w:val="-8"/>
            <w:sz w:val="20"/>
          </w:rPr>
          <w:delText xml:space="preserve"> </w:delText>
        </w:r>
        <w:r w:rsidDel="009E1B49">
          <w:rPr>
            <w:sz w:val="20"/>
          </w:rPr>
          <w:delText>Website:</w:delText>
        </w:r>
        <w:r w:rsidDel="009E1B49">
          <w:rPr>
            <w:spacing w:val="-7"/>
            <w:sz w:val="20"/>
          </w:rPr>
          <w:delText xml:space="preserve"> </w:delText>
        </w:r>
        <w:r w:rsidDel="009E1B49">
          <w:rPr>
            <w:sz w:val="20"/>
          </w:rPr>
          <w:delText>Download</w:delText>
        </w:r>
        <w:r w:rsidDel="009E1B49">
          <w:rPr>
            <w:spacing w:val="-8"/>
            <w:sz w:val="20"/>
          </w:rPr>
          <w:delText xml:space="preserve"> </w:delText>
        </w:r>
        <w:r w:rsidDel="009E1B49">
          <w:rPr>
            <w:sz w:val="20"/>
          </w:rPr>
          <w:delText>the</w:delText>
        </w:r>
        <w:r w:rsidDel="009E1B49">
          <w:rPr>
            <w:spacing w:val="-9"/>
            <w:sz w:val="20"/>
          </w:rPr>
          <w:delText xml:space="preserve"> </w:delText>
        </w:r>
        <w:r w:rsidDel="009E1B49">
          <w:rPr>
            <w:sz w:val="20"/>
          </w:rPr>
          <w:delText>Latest</w:delText>
        </w:r>
        <w:r w:rsidDel="009E1B49">
          <w:rPr>
            <w:spacing w:val="-8"/>
            <w:sz w:val="20"/>
          </w:rPr>
          <w:delText xml:space="preserve"> </w:delText>
        </w:r>
        <w:r w:rsidDel="009E1B49">
          <w:rPr>
            <w:sz w:val="20"/>
          </w:rPr>
          <w:delText>Version</w:delText>
        </w:r>
      </w:del>
      <w:ins w:id="181" w:author="James Tan Swee Chuan (SUSS)" w:date="2022-03-31T13:19:00Z">
        <w:r w:rsidR="009E1B49">
          <w:rPr>
            <w:sz w:val="20"/>
          </w:rPr>
          <w:t xml:space="preserve">Starting </w:t>
        </w:r>
        <w:proofErr w:type="spellStart"/>
        <w:r w:rsidR="009E1B49">
          <w:rPr>
            <w:sz w:val="20"/>
          </w:rPr>
          <w:t>Jupyter</w:t>
        </w:r>
        <w:proofErr w:type="spellEnd"/>
        <w:r w:rsidR="009E1B49">
          <w:rPr>
            <w:sz w:val="20"/>
          </w:rPr>
          <w:t xml:space="preserve"> notebook</w:t>
        </w:r>
      </w:ins>
    </w:p>
    <w:p w:rsidR="00CB0608" w:rsidRDefault="00CB0608">
      <w:pPr>
        <w:pStyle w:val="BodyText"/>
        <w:rPr>
          <w:sz w:val="22"/>
        </w:rPr>
      </w:pPr>
    </w:p>
    <w:p w:rsidR="00CB0608" w:rsidDel="00D55021" w:rsidRDefault="00CB0608">
      <w:pPr>
        <w:pStyle w:val="BodyText"/>
        <w:spacing w:before="1"/>
        <w:rPr>
          <w:del w:id="182" w:author="James Tan Swee Chuan (SUSS)" w:date="2022-03-31T16:27:00Z"/>
          <w:sz w:val="27"/>
        </w:rPr>
      </w:pPr>
    </w:p>
    <w:p w:rsidR="00CB0608" w:rsidRDefault="00271F97">
      <w:pPr>
        <w:pStyle w:val="BodyText"/>
        <w:spacing w:before="1" w:line="348" w:lineRule="auto"/>
        <w:ind w:left="120" w:right="489"/>
        <w:jc w:val="both"/>
      </w:pPr>
      <w:r>
        <w:t xml:space="preserve">In this Study Guide, we will </w:t>
      </w:r>
      <w:proofErr w:type="spellStart"/>
      <w:r>
        <w:t>standardise</w:t>
      </w:r>
      <w:proofErr w:type="spellEnd"/>
      <w:r>
        <w:t xml:space="preserve"> the operating system to Windows 10. </w:t>
      </w:r>
      <w:del w:id="183" w:author="James Tan Swee Chuan (SUSS)" w:date="2022-03-31T13:20:00Z">
        <w:r w:rsidDel="009E1B49">
          <w:delText>Users of</w:delText>
        </w:r>
        <w:r w:rsidDel="009E1B49">
          <w:rPr>
            <w:spacing w:val="1"/>
          </w:rPr>
          <w:delText xml:space="preserve"> </w:delText>
        </w:r>
        <w:r w:rsidDel="009E1B49">
          <w:delText>Linux/UNIX, Mac OS X or other operating systems can find equivalent applications to</w:delText>
        </w:r>
        <w:r w:rsidDel="009E1B49">
          <w:rPr>
            <w:spacing w:val="1"/>
          </w:rPr>
          <w:delText xml:space="preserve"> </w:delText>
        </w:r>
        <w:r w:rsidDel="009E1B49">
          <w:delText>execute the same steps. After downloading the installer and double-clicking on it,</w:delText>
        </w:r>
      </w:del>
      <w:ins w:id="184" w:author="James Tan Swee Chuan (SUSS)" w:date="2022-03-31T13:20:00Z">
        <w:r w:rsidR="009E1B49">
          <w:t>If you encounter installation issues, you</w:t>
        </w:r>
        <w:r w:rsidR="009E1B49" w:rsidRPr="009E1B49">
          <w:t xml:space="preserve"> may </w:t>
        </w:r>
      </w:ins>
      <w:ins w:id="185" w:author="James Tan Swee Chuan (SUSS)" w:date="2022-03-31T15:41:00Z">
        <w:r w:rsidR="00813084">
          <w:t xml:space="preserve">also </w:t>
        </w:r>
      </w:ins>
      <w:ins w:id="186" w:author="James Tan Swee Chuan (SUSS)" w:date="2022-03-31T13:20:00Z">
        <w:r w:rsidR="00813084">
          <w:t xml:space="preserve">start by using </w:t>
        </w:r>
      </w:ins>
      <w:ins w:id="187" w:author="James Tan Swee Chuan (SUSS)" w:date="2022-03-31T15:41:00Z">
        <w:r w:rsidR="00813084">
          <w:t xml:space="preserve">the </w:t>
        </w:r>
      </w:ins>
      <w:proofErr w:type="spellStart"/>
      <w:ins w:id="188" w:author="James Tan Swee Chuan (SUSS)" w:date="2022-03-31T13:20:00Z">
        <w:r w:rsidR="00813084">
          <w:t>Jupyter</w:t>
        </w:r>
        <w:r w:rsidR="009E1B49" w:rsidRPr="009E1B49">
          <w:t>Lab</w:t>
        </w:r>
        <w:proofErr w:type="spellEnd"/>
        <w:r w:rsidR="009E1B49" w:rsidRPr="009E1B49">
          <w:t xml:space="preserve"> at:  </w:t>
        </w:r>
      </w:ins>
      <w:del w:id="189" w:author="James Tan Swee Chuan (SUSS)" w:date="2022-03-31T13:21:00Z">
        <w:r w:rsidDel="009E1B49">
          <w:delText xml:space="preserve"> </w:delText>
        </w:r>
      </w:del>
      <w:ins w:id="190" w:author="James Tan Swee Chuan (SUSS)" w:date="2022-03-31T13:21:00Z">
        <w:r w:rsidR="009E1B49">
          <w:fldChar w:fldCharType="begin"/>
        </w:r>
        <w:r w:rsidR="009E1B49">
          <w:instrText xml:space="preserve"> HYPERLINK "</w:instrText>
        </w:r>
        <w:r w:rsidR="009E1B49" w:rsidRPr="009E1B49">
          <w:instrText>https://jupyter.org/try-jupyter/lab/</w:instrText>
        </w:r>
        <w:r w:rsidR="009E1B49">
          <w:instrText xml:space="preserve">" </w:instrText>
        </w:r>
        <w:r w:rsidR="009E1B49">
          <w:fldChar w:fldCharType="separate"/>
        </w:r>
        <w:r w:rsidR="009E1B49" w:rsidRPr="00EA4CF7">
          <w:rPr>
            <w:rStyle w:val="Hyperlink"/>
          </w:rPr>
          <w:t>https://jupyter.org/try-jupyter/lab/</w:t>
        </w:r>
        <w:r w:rsidR="009E1B49">
          <w:fldChar w:fldCharType="end"/>
        </w:r>
        <w:r w:rsidR="009E1B49">
          <w:t xml:space="preserve"> </w:t>
        </w:r>
        <w:r w:rsidR="009E1B49" w:rsidRPr="009E1B49">
          <w:t> </w:t>
        </w:r>
        <w:r w:rsidR="009E1B49">
          <w:t>Visit th</w:t>
        </w:r>
      </w:ins>
      <w:ins w:id="191" w:author="James Tan Swee Chuan (SUSS)" w:date="2022-03-31T15:41:00Z">
        <w:r w:rsidR="00813084">
          <w:t>is</w:t>
        </w:r>
      </w:ins>
      <w:ins w:id="192" w:author="James Tan Swee Chuan (SUSS)" w:date="2022-03-31T13:21:00Z">
        <w:r w:rsidR="009E1B49">
          <w:t xml:space="preserve"> page and </w:t>
        </w:r>
      </w:ins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"/>
        </w:rPr>
        <w:t xml:space="preserve"> </w:t>
      </w:r>
      <w:del w:id="193" w:author="James Tan Swee Chuan (SUSS)" w:date="2022-03-31T15:41:00Z">
        <w:r w:rsidDel="00813084">
          <w:delText>window</w:delText>
        </w:r>
        <w:r w:rsidDel="00813084">
          <w:rPr>
            <w:spacing w:val="-1"/>
          </w:rPr>
          <w:delText xml:space="preserve"> </w:delText>
        </w:r>
      </w:del>
      <w:ins w:id="194" w:author="James Tan Swee Chuan (SUSS)" w:date="2022-03-31T15:41:00Z">
        <w:r w:rsidR="00813084">
          <w:t>screen</w:t>
        </w:r>
        <w:r w:rsidR="00813084">
          <w:rPr>
            <w:spacing w:val="-1"/>
          </w:rPr>
          <w:t xml:space="preserve"> </w:t>
        </w:r>
      </w:ins>
      <w:r>
        <w:t>will</w:t>
      </w:r>
      <w:r>
        <w:rPr>
          <w:spacing w:val="-1"/>
        </w:rPr>
        <w:t xml:space="preserve"> </w:t>
      </w:r>
      <w:del w:id="195" w:author="James Tan Swee Chuan (SUSS)" w:date="2022-03-31T15:42:00Z">
        <w:r w:rsidDel="00813084">
          <w:delText>then</w:delText>
        </w:r>
        <w:r w:rsidDel="00813084">
          <w:rPr>
            <w:spacing w:val="-1"/>
          </w:rPr>
          <w:delText xml:space="preserve"> </w:delText>
        </w:r>
      </w:del>
      <w:r>
        <w:t>appear</w:t>
      </w:r>
      <w:del w:id="196" w:author="James Tan Swee Chuan (SUSS)" w:date="2022-03-31T15:42:00Z">
        <w:r w:rsidDel="00813084">
          <w:delText>:</w:delText>
        </w:r>
      </w:del>
      <w:ins w:id="197" w:author="James Tan Swee Chuan (SUSS)" w:date="2022-03-31T15:42:00Z">
        <w:r w:rsidR="00813084">
          <w:t xml:space="preserve">. You can start a new notebook by clicking on the </w:t>
        </w:r>
        <w:proofErr w:type="spellStart"/>
        <w:r w:rsidR="00813084">
          <w:t>Pyolite</w:t>
        </w:r>
        <w:proofErr w:type="spellEnd"/>
        <w:r w:rsidR="00813084">
          <w:t xml:space="preserve"> icon (more instructions will follow later).</w:t>
        </w:r>
      </w:ins>
    </w:p>
    <w:p w:rsidR="00CB0608" w:rsidDel="009E1B49" w:rsidRDefault="00CB0608">
      <w:pPr>
        <w:spacing w:line="348" w:lineRule="auto"/>
        <w:jc w:val="both"/>
        <w:rPr>
          <w:del w:id="198" w:author="James Tan Swee Chuan (SUSS)" w:date="2022-03-31T13:21:00Z"/>
        </w:rPr>
        <w:sectPr w:rsidR="00CB0608" w:rsidDel="009E1B49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RDefault="00CB0608">
      <w:pPr>
        <w:pStyle w:val="BodyText"/>
      </w:pPr>
    </w:p>
    <w:p w:rsidR="00CB0608" w:rsidRDefault="00EA2E70">
      <w:pPr>
        <w:pStyle w:val="BodyText"/>
        <w:ind w:left="572"/>
        <w:rPr>
          <w:sz w:val="20"/>
        </w:rPr>
      </w:pPr>
      <w:ins w:id="199" w:author="James Tan Swee Chuan (SUSS)" w:date="2022-03-31T13:55:00Z">
        <w:r>
          <w:rPr>
            <w:noProof/>
            <w:sz w:val="20"/>
            <w:lang w:val="en-SG" w:eastAsia="zh-CN"/>
          </w:rPr>
          <mc:AlternateContent>
            <mc:Choice Requires="wps">
              <w:drawing>
                <wp:anchor distT="0" distB="0" distL="114300" distR="114300" simplePos="0" relativeHeight="2" behindDoc="0" locked="0" layoutInCell="1" allowOverlap="1">
                  <wp:simplePos x="0" y="0"/>
                  <wp:positionH relativeFrom="column">
                    <wp:posOffset>2772833</wp:posOffset>
                  </wp:positionH>
                  <wp:positionV relativeFrom="paragraph">
                    <wp:posOffset>1224915</wp:posOffset>
                  </wp:positionV>
                  <wp:extent cx="664634" cy="647700"/>
                  <wp:effectExtent l="0" t="0" r="21590" b="19050"/>
                  <wp:wrapNone/>
                  <wp:docPr id="231" name="Rectangle 23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64634" cy="647700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alpha val="19000"/>
                            </a:schemeClr>
                          </a:solidFill>
                        </wps:spPr>
                        <wps:style>
                          <a:lnRef idx="2">
                            <a:schemeClr val="accent6">
                              <a:shade val="50000"/>
                            </a:schemeClr>
                          </a:lnRef>
                          <a:fillRef idx="1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552741B3" id="Rectangle 231" o:spid="_x0000_s1026" style="position:absolute;margin-left:218.35pt;margin-top:96.45pt;width:52.35pt;height:51pt;z-index: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" fillcolor="#f79646 [3209]" strokecolor="#974706 [1609]" strokeweight="2pt">
                  <v:fill opacity="12336f"/>
                </v:rect>
              </w:pict>
            </mc:Fallback>
          </mc:AlternateContent>
        </w:r>
      </w:ins>
      <w:del w:id="200" w:author="James Tan Swee Chuan (SUSS)" w:date="2022-03-31T13:19:00Z">
        <w:r w:rsidR="00271F97" w:rsidDel="009E1B49">
          <w:rPr>
            <w:noProof/>
            <w:sz w:val="20"/>
            <w:lang w:val="en-SG" w:eastAsia="zh-CN"/>
          </w:rPr>
          <w:drawing>
            <wp:inline distT="0" distB="0" distL="0" distR="0">
              <wp:extent cx="5828953" cy="3557778"/>
              <wp:effectExtent l="0" t="0" r="0" b="0"/>
              <wp:docPr id="3" name="image3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image3.jpeg"/>
                      <pic:cNvPicPr/>
                    </pic:nvPicPr>
                    <pic:blipFill>
                      <a:blip r:embed="rId2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28953" cy="355777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01" w:author="James Tan Swee Chuan (SUSS)" w:date="2022-03-31T13:19:00Z">
        <w:r w:rsidR="009E1B49" w:rsidRPr="009E1B49">
          <w:rPr>
            <w:noProof/>
            <w:sz w:val="20"/>
            <w:lang w:val="en-SG" w:eastAsia="zh-CN"/>
          </w:rPr>
          <w:drawing>
            <wp:inline distT="0" distB="0" distL="0" distR="0" wp14:anchorId="42E448CE" wp14:editId="64350750">
              <wp:extent cx="6343650" cy="3896360"/>
              <wp:effectExtent l="0" t="0" r="0" b="8890"/>
              <wp:docPr id="2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" name="Picture 3"/>
                      <pic:cNvPicPr>
                        <a:picLocks noChangeAspect="1"/>
                      </pic:cNvPicPr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343650" cy="38963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CB0608" w:rsidRDefault="00CB0608">
      <w:pPr>
        <w:pStyle w:val="BodyText"/>
        <w:rPr>
          <w:sz w:val="7"/>
        </w:rPr>
      </w:pPr>
    </w:p>
    <w:p w:rsidR="00CB0608" w:rsidRDefault="00271F97">
      <w:pPr>
        <w:spacing w:before="54"/>
        <w:ind w:left="572"/>
        <w:jc w:val="both"/>
        <w:rPr>
          <w:sz w:val="20"/>
        </w:rPr>
      </w:pPr>
      <w:r>
        <w:rPr>
          <w:rFonts w:ascii="Palatino Linotype"/>
          <w:b/>
          <w:sz w:val="20"/>
        </w:rPr>
        <w:t>Figure</w:t>
      </w:r>
      <w:r>
        <w:rPr>
          <w:rFonts w:ascii="Palatino Linotype"/>
          <w:b/>
          <w:spacing w:val="-7"/>
          <w:sz w:val="20"/>
        </w:rPr>
        <w:t xml:space="preserve"> </w:t>
      </w:r>
      <w:r>
        <w:rPr>
          <w:rFonts w:ascii="Palatino Linotype"/>
          <w:b/>
          <w:sz w:val="20"/>
        </w:rPr>
        <w:t>1.2</w:t>
      </w:r>
      <w:r>
        <w:rPr>
          <w:rFonts w:ascii="Palatino Linotype"/>
          <w:b/>
          <w:spacing w:val="-5"/>
          <w:sz w:val="20"/>
        </w:rPr>
        <w:t xml:space="preserve"> </w:t>
      </w:r>
      <w:del w:id="202" w:author="James Tan Swee Chuan (SUSS)" w:date="2022-03-31T13:21:00Z">
        <w:r w:rsidDel="009E1B49">
          <w:rPr>
            <w:sz w:val="20"/>
          </w:rPr>
          <w:delText>Python</w:delText>
        </w:r>
        <w:r w:rsidDel="009E1B49">
          <w:rPr>
            <w:spacing w:val="-6"/>
            <w:sz w:val="20"/>
          </w:rPr>
          <w:delText xml:space="preserve"> </w:delText>
        </w:r>
        <w:r w:rsidDel="009E1B49">
          <w:rPr>
            <w:sz w:val="20"/>
          </w:rPr>
          <w:delText>Installation</w:delText>
        </w:r>
        <w:r w:rsidDel="009E1B49">
          <w:rPr>
            <w:spacing w:val="-6"/>
            <w:sz w:val="20"/>
          </w:rPr>
          <w:delText xml:space="preserve"> </w:delText>
        </w:r>
        <w:r w:rsidDel="009E1B49">
          <w:rPr>
            <w:sz w:val="20"/>
          </w:rPr>
          <w:delText>on</w:delText>
        </w:r>
        <w:r w:rsidDel="009E1B49">
          <w:rPr>
            <w:spacing w:val="-6"/>
            <w:sz w:val="20"/>
          </w:rPr>
          <w:delText xml:space="preserve"> </w:delText>
        </w:r>
        <w:r w:rsidDel="009E1B49">
          <w:rPr>
            <w:sz w:val="20"/>
          </w:rPr>
          <w:delText>Windows:</w:delText>
        </w:r>
        <w:r w:rsidDel="009E1B49">
          <w:rPr>
            <w:spacing w:val="-5"/>
            <w:sz w:val="20"/>
          </w:rPr>
          <w:delText xml:space="preserve"> </w:delText>
        </w:r>
        <w:r w:rsidDel="009E1B49">
          <w:rPr>
            <w:sz w:val="20"/>
          </w:rPr>
          <w:delText>Check</w:delText>
        </w:r>
        <w:r w:rsidDel="009E1B49">
          <w:rPr>
            <w:spacing w:val="-7"/>
            <w:sz w:val="20"/>
          </w:rPr>
          <w:delText xml:space="preserve"> </w:delText>
        </w:r>
        <w:r w:rsidDel="009E1B49">
          <w:rPr>
            <w:sz w:val="20"/>
          </w:rPr>
          <w:delText>the</w:delText>
        </w:r>
        <w:r w:rsidDel="009E1B49">
          <w:rPr>
            <w:spacing w:val="-6"/>
            <w:sz w:val="20"/>
          </w:rPr>
          <w:delText xml:space="preserve"> </w:delText>
        </w:r>
        <w:r w:rsidDel="009E1B49">
          <w:rPr>
            <w:sz w:val="20"/>
          </w:rPr>
          <w:delText>Box</w:delText>
        </w:r>
        <w:r w:rsidDel="009E1B49">
          <w:rPr>
            <w:spacing w:val="-6"/>
            <w:sz w:val="20"/>
          </w:rPr>
          <w:delText xml:space="preserve"> </w:delText>
        </w:r>
        <w:r w:rsidDel="009E1B49">
          <w:rPr>
            <w:sz w:val="20"/>
          </w:rPr>
          <w:delText>to</w:delText>
        </w:r>
        <w:r w:rsidDel="009E1B49">
          <w:rPr>
            <w:spacing w:val="-7"/>
            <w:sz w:val="20"/>
          </w:rPr>
          <w:delText xml:space="preserve"> </w:delText>
        </w:r>
        <w:r w:rsidDel="009E1B49">
          <w:rPr>
            <w:sz w:val="20"/>
          </w:rPr>
          <w:delText>Add</w:delText>
        </w:r>
        <w:r w:rsidDel="009E1B49">
          <w:rPr>
            <w:spacing w:val="-6"/>
            <w:sz w:val="20"/>
          </w:rPr>
          <w:delText xml:space="preserve"> </w:delText>
        </w:r>
        <w:r w:rsidDel="009E1B49">
          <w:rPr>
            <w:sz w:val="20"/>
          </w:rPr>
          <w:delText>Python</w:delText>
        </w:r>
        <w:r w:rsidDel="009E1B49">
          <w:rPr>
            <w:spacing w:val="-5"/>
            <w:sz w:val="20"/>
          </w:rPr>
          <w:delText xml:space="preserve"> </w:delText>
        </w:r>
        <w:r w:rsidDel="009E1B49">
          <w:rPr>
            <w:sz w:val="20"/>
          </w:rPr>
          <w:delText>to</w:delText>
        </w:r>
        <w:r w:rsidDel="009E1B49">
          <w:rPr>
            <w:spacing w:val="-7"/>
            <w:sz w:val="20"/>
          </w:rPr>
          <w:delText xml:space="preserve"> </w:delText>
        </w:r>
        <w:r w:rsidDel="009E1B49">
          <w:rPr>
            <w:sz w:val="20"/>
          </w:rPr>
          <w:delText>PATH</w:delText>
        </w:r>
      </w:del>
      <w:proofErr w:type="spellStart"/>
      <w:ins w:id="203" w:author="James Tan Swee Chuan (SUSS)" w:date="2022-03-31T13:21:00Z">
        <w:r w:rsidR="009E1B49">
          <w:rPr>
            <w:sz w:val="20"/>
          </w:rPr>
          <w:t>JupyterLab</w:t>
        </w:r>
      </w:ins>
      <w:proofErr w:type="spellEnd"/>
      <w:ins w:id="204" w:author="James Tan Swee Chuan (SUSS)" w:date="2022-03-31T15:43:00Z">
        <w:r w:rsidR="00813084">
          <w:rPr>
            <w:sz w:val="20"/>
          </w:rPr>
          <w:t xml:space="preserve"> interface</w:t>
        </w:r>
      </w:ins>
    </w:p>
    <w:p w:rsidR="00CB0608" w:rsidRDefault="00CB0608">
      <w:pPr>
        <w:pStyle w:val="BodyText"/>
        <w:rPr>
          <w:sz w:val="22"/>
        </w:rPr>
      </w:pPr>
    </w:p>
    <w:p w:rsidR="00CB0608" w:rsidDel="00271F97" w:rsidRDefault="00CB0608">
      <w:pPr>
        <w:pStyle w:val="BodyText"/>
        <w:spacing w:before="2"/>
        <w:rPr>
          <w:del w:id="205" w:author="James Tan Swee Chuan (SUSS)" w:date="2022-03-31T13:23:00Z"/>
          <w:sz w:val="27"/>
        </w:rPr>
      </w:pPr>
    </w:p>
    <w:p w:rsidR="00CB0608" w:rsidDel="00271F97" w:rsidRDefault="00271F97">
      <w:pPr>
        <w:pStyle w:val="BodyText"/>
        <w:spacing w:line="348" w:lineRule="auto"/>
        <w:ind w:left="480" w:right="117"/>
        <w:jc w:val="both"/>
        <w:rPr>
          <w:del w:id="206" w:author="James Tan Swee Chuan (SUSS)" w:date="2022-03-31T13:22:00Z"/>
        </w:rPr>
      </w:pPr>
      <w:del w:id="207" w:author="James Tan Swee Chuan (SUSS)" w:date="2022-03-31T13:22:00Z">
        <w:r w:rsidDel="00271F97">
          <w:rPr>
            <w:spacing w:val="-1"/>
          </w:rPr>
          <w:delText>Note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that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when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installing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Python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on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Windows,</w:delText>
        </w:r>
        <w:r w:rsidDel="00271F97">
          <w:rPr>
            <w:spacing w:val="-15"/>
          </w:rPr>
          <w:delText xml:space="preserve"> </w:delText>
        </w:r>
        <w:r w:rsidDel="00271F97">
          <w:rPr>
            <w:spacing w:val="-1"/>
          </w:rPr>
          <w:delText>ensure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that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the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box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“Add</w:delText>
        </w:r>
        <w:r w:rsidDel="00271F97">
          <w:rPr>
            <w:spacing w:val="-16"/>
          </w:rPr>
          <w:delText xml:space="preserve"> </w:delText>
        </w:r>
        <w:r w:rsidDel="00271F97">
          <w:rPr>
            <w:spacing w:val="-1"/>
          </w:rPr>
          <w:delText>Python</w:delText>
        </w:r>
        <w:r w:rsidDel="00271F97">
          <w:rPr>
            <w:spacing w:val="-16"/>
          </w:rPr>
          <w:delText xml:space="preserve"> </w:delText>
        </w:r>
        <w:r w:rsidDel="00271F97">
          <w:delText>[Version]</w:delText>
        </w:r>
        <w:r w:rsidDel="00271F97">
          <w:rPr>
            <w:spacing w:val="-57"/>
          </w:rPr>
          <w:delText xml:space="preserve"> </w:delText>
        </w:r>
        <w:r w:rsidDel="00271F97">
          <w:delText>to</w:delText>
        </w:r>
        <w:r w:rsidDel="00271F97">
          <w:rPr>
            <w:spacing w:val="-2"/>
          </w:rPr>
          <w:delText xml:space="preserve"> </w:delText>
        </w:r>
        <w:r w:rsidDel="00271F97">
          <w:delText>PATH”</w:delText>
        </w:r>
        <w:r w:rsidDel="00271F97">
          <w:rPr>
            <w:spacing w:val="-2"/>
          </w:rPr>
          <w:delText xml:space="preserve"> </w:delText>
        </w:r>
        <w:r w:rsidDel="00271F97">
          <w:delText>as in</w:delText>
        </w:r>
        <w:r w:rsidDel="00271F97">
          <w:rPr>
            <w:spacing w:val="-1"/>
          </w:rPr>
          <w:delText xml:space="preserve"> </w:delText>
        </w:r>
        <w:r w:rsidDel="00271F97">
          <w:delText>Figure</w:delText>
        </w:r>
        <w:r w:rsidDel="00271F97">
          <w:rPr>
            <w:spacing w:val="-1"/>
          </w:rPr>
          <w:delText xml:space="preserve"> </w:delText>
        </w:r>
        <w:r w:rsidDel="00271F97">
          <w:delText>1.2 is</w:delText>
        </w:r>
        <w:r w:rsidDel="00271F97">
          <w:rPr>
            <w:spacing w:val="-1"/>
          </w:rPr>
          <w:delText xml:space="preserve"> </w:delText>
        </w:r>
        <w:r w:rsidDel="00271F97">
          <w:delText>checked.</w:delText>
        </w:r>
      </w:del>
    </w:p>
    <w:p w:rsidR="00CB0608" w:rsidDel="00271F97" w:rsidRDefault="00271F97">
      <w:pPr>
        <w:pStyle w:val="BodyText"/>
        <w:spacing w:before="144" w:line="348" w:lineRule="auto"/>
        <w:ind w:left="480" w:right="126"/>
        <w:jc w:val="both"/>
        <w:rPr>
          <w:del w:id="208" w:author="James Tan Swee Chuan (SUSS)" w:date="2022-03-31T13:22:00Z"/>
        </w:rPr>
      </w:pPr>
      <w:del w:id="209" w:author="James Tan Swee Chuan (SUSS)" w:date="2022-03-31T13:22:00Z">
        <w:r w:rsidDel="00271F97">
          <w:delText>Furthermore,</w:delText>
        </w:r>
        <w:r w:rsidDel="00271F97">
          <w:rPr>
            <w:spacing w:val="25"/>
          </w:rPr>
          <w:delText xml:space="preserve"> </w:delText>
        </w:r>
        <w:r w:rsidDel="00271F97">
          <w:delText>we</w:delText>
        </w:r>
        <w:r w:rsidDel="00271F97">
          <w:rPr>
            <w:spacing w:val="24"/>
          </w:rPr>
          <w:delText xml:space="preserve"> </w:delText>
        </w:r>
        <w:r w:rsidDel="00271F97">
          <w:delText>will</w:delText>
        </w:r>
        <w:r w:rsidDel="00271F97">
          <w:rPr>
            <w:spacing w:val="24"/>
          </w:rPr>
          <w:delText xml:space="preserve"> </w:delText>
        </w:r>
        <w:r w:rsidDel="00271F97">
          <w:delText>need</w:delText>
        </w:r>
        <w:r w:rsidDel="00271F97">
          <w:rPr>
            <w:spacing w:val="25"/>
          </w:rPr>
          <w:delText xml:space="preserve"> </w:delText>
        </w:r>
        <w:r w:rsidDel="00271F97">
          <w:delText>Atom</w:delText>
        </w:r>
        <w:r w:rsidDel="00271F97">
          <w:rPr>
            <w:spacing w:val="25"/>
          </w:rPr>
          <w:delText xml:space="preserve"> </w:delText>
        </w:r>
        <w:r w:rsidDel="00271F97">
          <w:delText>as</w:delText>
        </w:r>
        <w:r w:rsidDel="00271F97">
          <w:rPr>
            <w:spacing w:val="25"/>
          </w:rPr>
          <w:delText xml:space="preserve"> </w:delText>
        </w:r>
        <w:r w:rsidDel="00271F97">
          <w:delText>our</w:delText>
        </w:r>
        <w:r w:rsidDel="00271F97">
          <w:rPr>
            <w:spacing w:val="24"/>
          </w:rPr>
          <w:delText xml:space="preserve"> </w:delText>
        </w:r>
        <w:r w:rsidDel="00271F97">
          <w:delText>editor</w:delText>
        </w:r>
        <w:r w:rsidDel="00271F97">
          <w:rPr>
            <w:spacing w:val="25"/>
          </w:rPr>
          <w:delText xml:space="preserve"> </w:delText>
        </w:r>
        <w:r w:rsidDel="00271F97">
          <w:delText>for</w:delText>
        </w:r>
        <w:r w:rsidDel="00271F97">
          <w:rPr>
            <w:spacing w:val="26"/>
          </w:rPr>
          <w:delText xml:space="preserve"> </w:delText>
        </w:r>
        <w:r w:rsidDel="00271F97">
          <w:delText>composing</w:delText>
        </w:r>
        <w:r w:rsidDel="00271F97">
          <w:rPr>
            <w:spacing w:val="24"/>
          </w:rPr>
          <w:delText xml:space="preserve"> </w:delText>
        </w:r>
        <w:r w:rsidDel="00271F97">
          <w:delText>Python</w:delText>
        </w:r>
        <w:r w:rsidDel="00271F97">
          <w:rPr>
            <w:spacing w:val="25"/>
          </w:rPr>
          <w:delText xml:space="preserve"> </w:delText>
        </w:r>
        <w:r w:rsidDel="00271F97">
          <w:delText>scripts.</w:delText>
        </w:r>
        <w:r w:rsidDel="00271F97">
          <w:rPr>
            <w:spacing w:val="24"/>
          </w:rPr>
          <w:delText xml:space="preserve"> </w:delText>
        </w:r>
        <w:r w:rsidDel="00271F97">
          <w:delText>Though</w:delText>
        </w:r>
        <w:r w:rsidDel="00271F97">
          <w:rPr>
            <w:spacing w:val="-57"/>
          </w:rPr>
          <w:delText xml:space="preserve"> </w:delText>
        </w:r>
        <w:r w:rsidDel="00271F97">
          <w:delText>we can also execute Python codes without writing them in an editor, it is much more</w:delText>
        </w:r>
        <w:r w:rsidDel="00271F97">
          <w:rPr>
            <w:spacing w:val="1"/>
          </w:rPr>
          <w:delText xml:space="preserve"> </w:delText>
        </w:r>
        <w:r w:rsidDel="00271F97">
          <w:delText>convenient</w:delText>
        </w:r>
        <w:r w:rsidDel="00271F97">
          <w:rPr>
            <w:spacing w:val="-3"/>
          </w:rPr>
          <w:delText xml:space="preserve"> </w:delText>
        </w:r>
        <w:r w:rsidDel="00271F97">
          <w:delText>to</w:delText>
        </w:r>
        <w:r w:rsidDel="00271F97">
          <w:rPr>
            <w:spacing w:val="-2"/>
          </w:rPr>
          <w:delText xml:space="preserve"> </w:delText>
        </w:r>
        <w:r w:rsidDel="00271F97">
          <w:delText>do</w:delText>
        </w:r>
        <w:r w:rsidDel="00271F97">
          <w:rPr>
            <w:spacing w:val="-3"/>
          </w:rPr>
          <w:delText xml:space="preserve"> </w:delText>
        </w:r>
        <w:r w:rsidDel="00271F97">
          <w:delText>so.</w:delText>
        </w:r>
        <w:r w:rsidDel="00271F97">
          <w:rPr>
            <w:spacing w:val="-2"/>
          </w:rPr>
          <w:delText xml:space="preserve"> </w:delText>
        </w:r>
        <w:r w:rsidDel="00271F97">
          <w:delText>We</w:delText>
        </w:r>
        <w:r w:rsidDel="00271F97">
          <w:rPr>
            <w:spacing w:val="-2"/>
          </w:rPr>
          <w:delText xml:space="preserve"> </w:delText>
        </w:r>
        <w:r w:rsidDel="00271F97">
          <w:delText>can</w:delText>
        </w:r>
        <w:r w:rsidDel="00271F97">
          <w:rPr>
            <w:spacing w:val="-2"/>
          </w:rPr>
          <w:delText xml:space="preserve"> </w:delText>
        </w:r>
        <w:r w:rsidDel="00271F97">
          <w:delText>download</w:delText>
        </w:r>
        <w:r w:rsidDel="00271F97">
          <w:rPr>
            <w:spacing w:val="-3"/>
          </w:rPr>
          <w:delText xml:space="preserve"> </w:delText>
        </w:r>
        <w:r w:rsidDel="00271F97">
          <w:delText>Atom</w:delText>
        </w:r>
        <w:r w:rsidDel="00271F97">
          <w:rPr>
            <w:spacing w:val="-2"/>
          </w:rPr>
          <w:delText xml:space="preserve"> </w:delText>
        </w:r>
        <w:r w:rsidDel="00271F97">
          <w:delText>text</w:delText>
        </w:r>
        <w:r w:rsidDel="00271F97">
          <w:rPr>
            <w:spacing w:val="-3"/>
          </w:rPr>
          <w:delText xml:space="preserve"> </w:delText>
        </w:r>
        <w:r w:rsidDel="00271F97">
          <w:delText>editor</w:delText>
        </w:r>
        <w:r w:rsidDel="00271F97">
          <w:rPr>
            <w:spacing w:val="-1"/>
          </w:rPr>
          <w:delText xml:space="preserve"> </w:delText>
        </w:r>
        <w:r w:rsidDel="00271F97">
          <w:delText>at</w:delText>
        </w:r>
        <w:r w:rsidDel="00271F97">
          <w:rPr>
            <w:spacing w:val="6"/>
          </w:rPr>
          <w:delText xml:space="preserve"> </w:delText>
        </w:r>
        <w:r w:rsidDel="00271F97">
          <w:fldChar w:fldCharType="begin"/>
        </w:r>
        <w:r w:rsidDel="00271F97">
          <w:delInstrText xml:space="preserve"> HYPERLINK "https://atom.io/" \h </w:delInstrText>
        </w:r>
        <w:r w:rsidDel="00271F97">
          <w:fldChar w:fldCharType="separate"/>
        </w:r>
        <w:r w:rsidDel="00271F97">
          <w:rPr>
            <w:color w:val="0000FF"/>
          </w:rPr>
          <w:delText>https://atom.io</w:delText>
        </w:r>
        <w:r w:rsidDel="00271F97">
          <w:rPr>
            <w:color w:val="0000FF"/>
          </w:rPr>
          <w:fldChar w:fldCharType="end"/>
        </w:r>
        <w:r w:rsidDel="00271F97">
          <w:delText>:</w:delText>
        </w:r>
      </w:del>
    </w:p>
    <w:p w:rsidR="00CB0608" w:rsidDel="00271F97" w:rsidRDefault="00CB0608">
      <w:pPr>
        <w:spacing w:line="348" w:lineRule="auto"/>
        <w:jc w:val="both"/>
        <w:rPr>
          <w:del w:id="210" w:author="James Tan Swee Chuan (SUSS)" w:date="2022-03-31T13:22:00Z"/>
        </w:rPr>
        <w:sectPr w:rsidR="00CB0608" w:rsidDel="00271F97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RDefault="00CB0608">
      <w:pPr>
        <w:pStyle w:val="BodyText"/>
      </w:pPr>
    </w:p>
    <w:p w:rsidR="00CB0608" w:rsidDel="00271F97" w:rsidRDefault="00271F97">
      <w:pPr>
        <w:pStyle w:val="BodyText"/>
        <w:ind w:left="1812"/>
        <w:rPr>
          <w:del w:id="211" w:author="James Tan Swee Chuan (SUSS)" w:date="2022-03-31T13:23:00Z"/>
          <w:sz w:val="20"/>
        </w:rPr>
      </w:pPr>
      <w:del w:id="212" w:author="James Tan Swee Chuan (SUSS)" w:date="2022-03-31T13:23:00Z">
        <w:r w:rsidDel="00271F97">
          <w:rPr>
            <w:noProof/>
            <w:sz w:val="20"/>
            <w:lang w:val="en-SG" w:eastAsia="zh-CN"/>
          </w:rPr>
          <w:drawing>
            <wp:inline distT="0" distB="0" distL="0" distR="0">
              <wp:extent cx="3800486" cy="2980658"/>
              <wp:effectExtent l="0" t="0" r="0" b="0"/>
              <wp:docPr id="5" name="image4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image4.jpeg"/>
                      <pic:cNvPicPr/>
                    </pic:nvPicPr>
                    <pic:blipFill>
                      <a:blip r:embed="rId2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00486" cy="298065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CB0608" w:rsidDel="00271F97" w:rsidRDefault="00CB0608">
      <w:pPr>
        <w:pStyle w:val="BodyText"/>
        <w:ind w:left="1812"/>
        <w:rPr>
          <w:del w:id="213" w:author="James Tan Swee Chuan (SUSS)" w:date="2022-03-31T13:23:00Z"/>
          <w:sz w:val="6"/>
        </w:rPr>
        <w:pPrChange w:id="214" w:author="James Tan Swee Chuan (SUSS)" w:date="2022-03-31T13:23:00Z">
          <w:pPr>
            <w:pStyle w:val="BodyText"/>
            <w:spacing w:before="11"/>
          </w:pPr>
        </w:pPrChange>
      </w:pPr>
    </w:p>
    <w:p w:rsidR="00CB0608" w:rsidDel="00271F97" w:rsidRDefault="00271F97">
      <w:pPr>
        <w:spacing w:before="55"/>
        <w:ind w:left="1812"/>
        <w:rPr>
          <w:del w:id="215" w:author="James Tan Swee Chuan (SUSS)" w:date="2022-03-31T13:23:00Z"/>
          <w:sz w:val="20"/>
        </w:rPr>
      </w:pPr>
      <w:del w:id="216" w:author="James Tan Swee Chuan (SUSS)" w:date="2022-03-31T13:23:00Z">
        <w:r w:rsidDel="00271F97">
          <w:rPr>
            <w:rFonts w:ascii="Palatino Linotype"/>
            <w:b/>
            <w:sz w:val="20"/>
          </w:rPr>
          <w:delText>Figure</w:delText>
        </w:r>
        <w:r w:rsidDel="00271F97">
          <w:rPr>
            <w:rFonts w:ascii="Palatino Linotype"/>
            <w:b/>
            <w:spacing w:val="-7"/>
            <w:sz w:val="20"/>
          </w:rPr>
          <w:delText xml:space="preserve"> </w:delText>
        </w:r>
        <w:r w:rsidDel="00271F97">
          <w:rPr>
            <w:rFonts w:ascii="Palatino Linotype"/>
            <w:b/>
            <w:sz w:val="20"/>
          </w:rPr>
          <w:delText>1.3</w:delText>
        </w:r>
        <w:r w:rsidDel="00271F97">
          <w:rPr>
            <w:rFonts w:ascii="Palatino Linotype"/>
            <w:b/>
            <w:spacing w:val="-6"/>
            <w:sz w:val="20"/>
          </w:rPr>
          <w:delText xml:space="preserve"> </w:delText>
        </w:r>
        <w:r w:rsidDel="00271F97">
          <w:rPr>
            <w:sz w:val="20"/>
          </w:rPr>
          <w:delText>Download</w:delText>
        </w:r>
        <w:r w:rsidDel="00271F97">
          <w:rPr>
            <w:spacing w:val="-6"/>
            <w:sz w:val="20"/>
          </w:rPr>
          <w:delText xml:space="preserve"> </w:delText>
        </w:r>
        <w:r w:rsidDel="00271F97">
          <w:rPr>
            <w:sz w:val="20"/>
          </w:rPr>
          <w:delText>Website</w:delText>
        </w:r>
        <w:r w:rsidDel="00271F97">
          <w:rPr>
            <w:spacing w:val="-6"/>
            <w:sz w:val="20"/>
          </w:rPr>
          <w:delText xml:space="preserve"> </w:delText>
        </w:r>
        <w:r w:rsidDel="00271F97">
          <w:rPr>
            <w:sz w:val="20"/>
          </w:rPr>
          <w:delText>of</w:delText>
        </w:r>
        <w:r w:rsidDel="00271F97">
          <w:rPr>
            <w:spacing w:val="-6"/>
            <w:sz w:val="20"/>
          </w:rPr>
          <w:delText xml:space="preserve"> </w:delText>
        </w:r>
        <w:r w:rsidDel="00271F97">
          <w:rPr>
            <w:sz w:val="20"/>
          </w:rPr>
          <w:delText>Atom</w:delText>
        </w:r>
        <w:r w:rsidDel="00271F97">
          <w:rPr>
            <w:spacing w:val="-7"/>
            <w:sz w:val="20"/>
          </w:rPr>
          <w:delText xml:space="preserve"> </w:delText>
        </w:r>
        <w:r w:rsidDel="00271F97">
          <w:rPr>
            <w:sz w:val="20"/>
          </w:rPr>
          <w:delText>for</w:delText>
        </w:r>
        <w:r w:rsidDel="00271F97">
          <w:rPr>
            <w:spacing w:val="-5"/>
            <w:sz w:val="20"/>
          </w:rPr>
          <w:delText xml:space="preserve"> </w:delText>
        </w:r>
        <w:r w:rsidDel="00271F97">
          <w:rPr>
            <w:sz w:val="20"/>
          </w:rPr>
          <w:delText>Windows</w:delText>
        </w:r>
      </w:del>
    </w:p>
    <w:p w:rsidR="00CB0608" w:rsidDel="00271F97" w:rsidRDefault="00CB0608">
      <w:pPr>
        <w:pStyle w:val="BodyText"/>
        <w:rPr>
          <w:del w:id="217" w:author="James Tan Swee Chuan (SUSS)" w:date="2022-03-31T13:23:00Z"/>
          <w:sz w:val="22"/>
        </w:rPr>
      </w:pPr>
    </w:p>
    <w:p w:rsidR="00CB0608" w:rsidDel="00271F97" w:rsidRDefault="00CB0608">
      <w:pPr>
        <w:pStyle w:val="BodyText"/>
        <w:spacing w:before="2"/>
        <w:rPr>
          <w:del w:id="218" w:author="James Tan Swee Chuan (SUSS)" w:date="2022-03-31T13:24:00Z"/>
          <w:sz w:val="27"/>
        </w:rPr>
      </w:pPr>
    </w:p>
    <w:p w:rsidR="00CB0608" w:rsidDel="00271F97" w:rsidRDefault="00271F97">
      <w:pPr>
        <w:pStyle w:val="BodyText"/>
        <w:spacing w:line="348" w:lineRule="auto"/>
        <w:ind w:left="120" w:right="479"/>
        <w:jc w:val="both"/>
        <w:rPr>
          <w:del w:id="219" w:author="James Tan Swee Chuan (SUSS)" w:date="2022-03-31T13:24:00Z"/>
        </w:rPr>
      </w:pPr>
      <w:del w:id="220" w:author="James Tan Swee Chuan (SUSS)" w:date="2022-03-31T13:24:00Z">
        <w:r w:rsidDel="00271F97">
          <w:delText>We can select the operating system that we prefer for the Atom installer. Press the</w:delText>
        </w:r>
        <w:r w:rsidDel="00271F97">
          <w:rPr>
            <w:spacing w:val="1"/>
          </w:rPr>
          <w:delText xml:space="preserve"> </w:delText>
        </w:r>
        <w:r w:rsidDel="00271F97">
          <w:delText>“Download” button and install Atom by executing the installer after the download has</w:delText>
        </w:r>
        <w:r w:rsidDel="00271F97">
          <w:rPr>
            <w:spacing w:val="1"/>
          </w:rPr>
          <w:delText xml:space="preserve"> </w:delText>
        </w:r>
        <w:r w:rsidDel="00271F97">
          <w:delText>completed.</w:delText>
        </w:r>
      </w:del>
    </w:p>
    <w:p w:rsidR="00CB0608" w:rsidRDefault="00CB0608">
      <w:pPr>
        <w:pStyle w:val="BodyText"/>
        <w:spacing w:before="2"/>
        <w:rPr>
          <w:sz w:val="26"/>
        </w:rPr>
      </w:pPr>
    </w:p>
    <w:p w:rsidR="00CB0608" w:rsidRDefault="00CB0608">
      <w:pPr>
        <w:pStyle w:val="BodyText"/>
        <w:rPr>
          <w:sz w:val="20"/>
        </w:rPr>
      </w:pPr>
    </w:p>
    <w:p w:rsidR="00CB0608" w:rsidRDefault="001455E2">
      <w:pPr>
        <w:pStyle w:val="BodyText"/>
        <w:rPr>
          <w:sz w:val="20"/>
        </w:rPr>
      </w:pPr>
      <w:r>
        <w:rPr>
          <w:noProof/>
          <w:lang w:val="en-SG" w:eastAsia="zh-CN"/>
        </w:rPr>
        <mc:AlternateContent>
          <mc:Choice Requires="wpg">
            <w:drawing>
              <wp:anchor distT="0" distB="0" distL="0" distR="0" simplePos="0" relativeHeight="139321778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292100</wp:posOffset>
                </wp:positionV>
                <wp:extent cx="6378575" cy="4359910"/>
                <wp:effectExtent l="0" t="0" r="3175" b="2540"/>
                <wp:wrapTopAndBottom/>
                <wp:docPr id="216" name="docshapegroup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78575" cy="4359910"/>
                          <a:chOff x="1070" y="349"/>
                          <a:chExt cx="9406" cy="3471"/>
                        </a:xfrm>
                      </wpg:grpSpPr>
                      <wps:wsp>
                        <wps:cNvPr id="217" name="docshape10"/>
                        <wps:cNvSpPr>
                          <a:spLocks noChangeArrowheads="1"/>
                        </wps:cNvSpPr>
                        <wps:spPr bwMode="auto">
                          <a:xfrm>
                            <a:off x="1080" y="359"/>
                            <a:ext cx="9386" cy="3215"/>
                          </a:xfrm>
                          <a:prstGeom prst="rect">
                            <a:avLst/>
                          </a:pr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docshape11"/>
                        <wps:cNvSpPr>
                          <a:spLocks/>
                        </wps:cNvSpPr>
                        <wps:spPr bwMode="auto">
                          <a:xfrm>
                            <a:off x="1070" y="349"/>
                            <a:ext cx="1137" cy="999"/>
                          </a:xfrm>
                          <a:custGeom>
                            <a:avLst/>
                            <a:gdLst>
                              <a:gd name="T0" fmla="+- 0 2206 1070"/>
                              <a:gd name="T1" fmla="*/ T0 w 1137"/>
                              <a:gd name="T2" fmla="+- 0 350 350"/>
                              <a:gd name="T3" fmla="*/ 350 h 999"/>
                              <a:gd name="T4" fmla="+- 0 1070 1070"/>
                              <a:gd name="T5" fmla="*/ T4 w 1137"/>
                              <a:gd name="T6" fmla="+- 0 350 350"/>
                              <a:gd name="T7" fmla="*/ 350 h 999"/>
                              <a:gd name="T8" fmla="+- 0 1070 1070"/>
                              <a:gd name="T9" fmla="*/ T8 w 1137"/>
                              <a:gd name="T10" fmla="+- 0 1348 350"/>
                              <a:gd name="T11" fmla="*/ 1348 h 999"/>
                              <a:gd name="T12" fmla="+- 0 1090 1070"/>
                              <a:gd name="T13" fmla="*/ T12 w 1137"/>
                              <a:gd name="T14" fmla="+- 0 1348 350"/>
                              <a:gd name="T15" fmla="*/ 1348 h 999"/>
                              <a:gd name="T16" fmla="+- 0 1090 1070"/>
                              <a:gd name="T17" fmla="*/ T16 w 1137"/>
                              <a:gd name="T18" fmla="+- 0 370 350"/>
                              <a:gd name="T19" fmla="*/ 370 h 999"/>
                              <a:gd name="T20" fmla="+- 0 2206 1070"/>
                              <a:gd name="T21" fmla="*/ T20 w 1137"/>
                              <a:gd name="T22" fmla="+- 0 370 350"/>
                              <a:gd name="T23" fmla="*/ 370 h 999"/>
                              <a:gd name="T24" fmla="+- 0 2206 1070"/>
                              <a:gd name="T25" fmla="*/ T24 w 1137"/>
                              <a:gd name="T26" fmla="+- 0 350 350"/>
                              <a:gd name="T27" fmla="*/ 350 h 9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137" h="999">
                                <a:moveTo>
                                  <a:pt x="11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98"/>
                                </a:lnTo>
                                <a:lnTo>
                                  <a:pt x="20" y="998"/>
                                </a:lnTo>
                                <a:lnTo>
                                  <a:pt x="20" y="20"/>
                                </a:lnTo>
                                <a:lnTo>
                                  <a:pt x="1136" y="20"/>
                                </a:lnTo>
                                <a:lnTo>
                                  <a:pt x="11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9" name="docshape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0" y="585"/>
                            <a:ext cx="600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0" name="docshape13"/>
                        <wps:cNvSpPr>
                          <a:spLocks/>
                        </wps:cNvSpPr>
                        <wps:spPr bwMode="auto">
                          <a:xfrm>
                            <a:off x="1070" y="349"/>
                            <a:ext cx="9406" cy="3235"/>
                          </a:xfrm>
                          <a:custGeom>
                            <a:avLst/>
                            <a:gdLst>
                              <a:gd name="T0" fmla="+- 0 10475 1070"/>
                              <a:gd name="T1" fmla="*/ T0 w 9406"/>
                              <a:gd name="T2" fmla="+- 0 3584 350"/>
                              <a:gd name="T3" fmla="*/ 3584 h 3235"/>
                              <a:gd name="T4" fmla="+- 0 10455 1070"/>
                              <a:gd name="T5" fmla="*/ T4 w 9406"/>
                              <a:gd name="T6" fmla="+- 0 3564 350"/>
                              <a:gd name="T7" fmla="*/ 3564 h 3235"/>
                              <a:gd name="T8" fmla="+- 0 2206 1070"/>
                              <a:gd name="T9" fmla="*/ T8 w 9406"/>
                              <a:gd name="T10" fmla="+- 0 3564 350"/>
                              <a:gd name="T11" fmla="*/ 3564 h 3235"/>
                              <a:gd name="T12" fmla="+- 0 1090 1070"/>
                              <a:gd name="T13" fmla="*/ T12 w 9406"/>
                              <a:gd name="T14" fmla="+- 0 3564 350"/>
                              <a:gd name="T15" fmla="*/ 3564 h 3235"/>
                              <a:gd name="T16" fmla="+- 0 1090 1070"/>
                              <a:gd name="T17" fmla="*/ T16 w 9406"/>
                              <a:gd name="T18" fmla="+- 0 1348 350"/>
                              <a:gd name="T19" fmla="*/ 1348 h 3235"/>
                              <a:gd name="T20" fmla="+- 0 1070 1070"/>
                              <a:gd name="T21" fmla="*/ T20 w 9406"/>
                              <a:gd name="T22" fmla="+- 0 1348 350"/>
                              <a:gd name="T23" fmla="*/ 1348 h 3235"/>
                              <a:gd name="T24" fmla="+- 0 1070 1070"/>
                              <a:gd name="T25" fmla="*/ T24 w 9406"/>
                              <a:gd name="T26" fmla="+- 0 3584 350"/>
                              <a:gd name="T27" fmla="*/ 3584 h 3235"/>
                              <a:gd name="T28" fmla="+- 0 2206 1070"/>
                              <a:gd name="T29" fmla="*/ T28 w 9406"/>
                              <a:gd name="T30" fmla="+- 0 3584 350"/>
                              <a:gd name="T31" fmla="*/ 3584 h 3235"/>
                              <a:gd name="T32" fmla="+- 0 10475 1070"/>
                              <a:gd name="T33" fmla="*/ T32 w 9406"/>
                              <a:gd name="T34" fmla="+- 0 3584 350"/>
                              <a:gd name="T35" fmla="*/ 3584 h 3235"/>
                              <a:gd name="T36" fmla="+- 0 10476 1070"/>
                              <a:gd name="T37" fmla="*/ T36 w 9406"/>
                              <a:gd name="T38" fmla="+- 0 350 350"/>
                              <a:gd name="T39" fmla="*/ 350 h 3235"/>
                              <a:gd name="T40" fmla="+- 0 10475 1070"/>
                              <a:gd name="T41" fmla="*/ T40 w 9406"/>
                              <a:gd name="T42" fmla="+- 0 350 350"/>
                              <a:gd name="T43" fmla="*/ 350 h 3235"/>
                              <a:gd name="T44" fmla="+- 0 2206 1070"/>
                              <a:gd name="T45" fmla="*/ T44 w 9406"/>
                              <a:gd name="T46" fmla="+- 0 350 350"/>
                              <a:gd name="T47" fmla="*/ 350 h 3235"/>
                              <a:gd name="T48" fmla="+- 0 2206 1070"/>
                              <a:gd name="T49" fmla="*/ T48 w 9406"/>
                              <a:gd name="T50" fmla="+- 0 370 350"/>
                              <a:gd name="T51" fmla="*/ 370 h 3235"/>
                              <a:gd name="T52" fmla="+- 0 10456 1070"/>
                              <a:gd name="T53" fmla="*/ T52 w 9406"/>
                              <a:gd name="T54" fmla="+- 0 370 350"/>
                              <a:gd name="T55" fmla="*/ 370 h 3235"/>
                              <a:gd name="T56" fmla="+- 0 10456 1070"/>
                              <a:gd name="T57" fmla="*/ T56 w 9406"/>
                              <a:gd name="T58" fmla="+- 0 1348 350"/>
                              <a:gd name="T59" fmla="*/ 1348 h 3235"/>
                              <a:gd name="T60" fmla="+- 0 10456 1070"/>
                              <a:gd name="T61" fmla="*/ T60 w 9406"/>
                              <a:gd name="T62" fmla="+- 0 3564 350"/>
                              <a:gd name="T63" fmla="*/ 3564 h 3235"/>
                              <a:gd name="T64" fmla="+- 0 10475 1070"/>
                              <a:gd name="T65" fmla="*/ T64 w 9406"/>
                              <a:gd name="T66" fmla="+- 0 3584 350"/>
                              <a:gd name="T67" fmla="*/ 3584 h 3235"/>
                              <a:gd name="T68" fmla="+- 0 10475 1070"/>
                              <a:gd name="T69" fmla="*/ T68 w 9406"/>
                              <a:gd name="T70" fmla="+- 0 1348 350"/>
                              <a:gd name="T71" fmla="*/ 1348 h 3235"/>
                              <a:gd name="T72" fmla="+- 0 10475 1070"/>
                              <a:gd name="T73" fmla="*/ T72 w 9406"/>
                              <a:gd name="T74" fmla="+- 0 350 350"/>
                              <a:gd name="T75" fmla="*/ 350 h 3235"/>
                              <a:gd name="T76" fmla="+- 0 10476 1070"/>
                              <a:gd name="T77" fmla="*/ T76 w 9406"/>
                              <a:gd name="T78" fmla="+- 0 350 350"/>
                              <a:gd name="T79" fmla="*/ 350 h 32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9406" h="3235">
                                <a:moveTo>
                                  <a:pt x="9405" y="3234"/>
                                </a:moveTo>
                                <a:lnTo>
                                  <a:pt x="9385" y="3214"/>
                                </a:lnTo>
                                <a:lnTo>
                                  <a:pt x="1136" y="3214"/>
                                </a:lnTo>
                                <a:lnTo>
                                  <a:pt x="20" y="3214"/>
                                </a:lnTo>
                                <a:lnTo>
                                  <a:pt x="20" y="998"/>
                                </a:lnTo>
                                <a:lnTo>
                                  <a:pt x="0" y="998"/>
                                </a:lnTo>
                                <a:lnTo>
                                  <a:pt x="0" y="3234"/>
                                </a:lnTo>
                                <a:lnTo>
                                  <a:pt x="1136" y="3234"/>
                                </a:lnTo>
                                <a:lnTo>
                                  <a:pt x="9405" y="3234"/>
                                </a:lnTo>
                                <a:close/>
                                <a:moveTo>
                                  <a:pt x="9406" y="0"/>
                                </a:moveTo>
                                <a:lnTo>
                                  <a:pt x="9405" y="0"/>
                                </a:lnTo>
                                <a:lnTo>
                                  <a:pt x="1136" y="0"/>
                                </a:lnTo>
                                <a:lnTo>
                                  <a:pt x="1136" y="20"/>
                                </a:lnTo>
                                <a:lnTo>
                                  <a:pt x="9386" y="20"/>
                                </a:lnTo>
                                <a:lnTo>
                                  <a:pt x="9386" y="998"/>
                                </a:lnTo>
                                <a:lnTo>
                                  <a:pt x="9386" y="3214"/>
                                </a:lnTo>
                                <a:lnTo>
                                  <a:pt x="9405" y="3234"/>
                                </a:lnTo>
                                <a:lnTo>
                                  <a:pt x="9405" y="998"/>
                                </a:lnTo>
                                <a:lnTo>
                                  <a:pt x="9405" y="0"/>
                                </a:lnTo>
                                <a:lnTo>
                                  <a:pt x="94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docshape14"/>
                        <wps:cNvSpPr txBox="1">
                          <a:spLocks noChangeArrowheads="1"/>
                        </wps:cNvSpPr>
                        <wps:spPr bwMode="auto">
                          <a:xfrm>
                            <a:off x="1070" y="349"/>
                            <a:ext cx="9406" cy="34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spacing w:before="11"/>
                                <w:rPr>
                                  <w:sz w:val="27"/>
                                </w:rPr>
                              </w:pPr>
                            </w:p>
                            <w:p w:rsidR="00D44B86" w:rsidRDefault="00D44B86">
                              <w:pPr>
                                <w:ind w:left="1336"/>
                                <w:rPr>
                                  <w:rFonts w:ascii="Palatino Linotype"/>
                                  <w:b/>
                                  <w:sz w:val="28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28"/>
                                </w:rPr>
                                <w:t>Read</w:t>
                              </w:r>
                            </w:p>
                            <w:p w:rsidR="00D44B86" w:rsidRDefault="00D44B86">
                              <w:pPr>
                                <w:spacing w:before="8"/>
                                <w:rPr>
                                  <w:ins w:id="221" w:author="James Tan Swee Chuan (SUSS)" w:date="2022-03-31T13:53:00Z"/>
                                  <w:rFonts w:ascii="Palatino Linotype"/>
                                  <w:b/>
                                  <w:sz w:val="30"/>
                                </w:rPr>
                              </w:pPr>
                            </w:p>
                            <w:p w:rsidR="00D44B86" w:rsidRDefault="00D44B86">
                              <w:pPr>
                                <w:spacing w:before="8"/>
                                <w:rPr>
                                  <w:rFonts w:ascii="Palatino Linotype"/>
                                  <w:b/>
                                  <w:sz w:val="30"/>
                                </w:rPr>
                              </w:pPr>
                            </w:p>
                            <w:p w:rsidR="00D44B86" w:rsidRDefault="00D44B86">
                              <w:pPr>
                                <w:spacing w:line="348" w:lineRule="auto"/>
                                <w:ind w:left="220"/>
                                <w:rPr>
                                  <w:ins w:id="222" w:author="James Tan Swee Chuan (SUSS)" w:date="2022-03-31T15:44:00Z"/>
                                  <w:sz w:val="24"/>
                                </w:rPr>
                              </w:pPr>
                              <w:ins w:id="223" w:author="James Tan Swee Chuan (SUSS)" w:date="2022-03-31T13:23:00Z">
                                <w:r>
                                  <w:rPr>
                                    <w:sz w:val="24"/>
                                  </w:rPr>
                                  <w:t>This Study Guide has been developed based on Python 3</w:t>
                                </w:r>
                              </w:ins>
                              <w:ins w:id="224" w:author="James Tan Swee Chuan (SUSS)" w:date="2022-03-31T15:43:00Z">
                                <w:r w:rsidR="00813084">
                                  <w:rPr>
                                    <w:sz w:val="24"/>
                                  </w:rPr>
                                  <w:t xml:space="preserve"> and was using Atom as the code editor</w:t>
                                </w:r>
                              </w:ins>
                              <w:ins w:id="225" w:author="James Tan Swee Chuan (SUSS)" w:date="2022-03-31T13:25:00Z">
                                <w:r>
                                  <w:rPr>
                                    <w:sz w:val="24"/>
                                  </w:rPr>
                                  <w:t>. T</w:t>
                                </w:r>
                              </w:ins>
                              <w:ins w:id="226" w:author="James Tan Swee Chuan (SUSS)" w:date="2022-03-31T13:24:00Z">
                                <w:r>
                                  <w:rPr>
                                    <w:sz w:val="24"/>
                                  </w:rPr>
                                  <w:t xml:space="preserve">he </w:t>
                                </w:r>
                              </w:ins>
                              <w:ins w:id="227" w:author="James Tan Swee Chuan (SUSS)" w:date="2022-03-31T13:25:00Z">
                                <w:r>
                                  <w:rPr>
                                    <w:sz w:val="24"/>
                                  </w:rPr>
                                  <w:t xml:space="preserve">look and feel of the </w:t>
                                </w:r>
                              </w:ins>
                              <w:ins w:id="228" w:author="James Tan Swee Chuan (SUSS)" w:date="2022-03-31T13:24:00Z">
                                <w:r>
                                  <w:rPr>
                                    <w:sz w:val="24"/>
                                  </w:rPr>
                                  <w:t xml:space="preserve">user interface </w:t>
                                </w:r>
                              </w:ins>
                              <w:ins w:id="229" w:author="James Tan Swee Chuan (SUSS)" w:date="2022-03-31T13:53:00Z">
                                <w:r>
                                  <w:rPr>
                                    <w:sz w:val="24"/>
                                  </w:rPr>
                                  <w:t>is</w:t>
                                </w:r>
                              </w:ins>
                              <w:ins w:id="230" w:author="James Tan Swee Chuan (SUSS)" w:date="2022-03-31T13:26:00Z">
                                <w:r>
                                  <w:rPr>
                                    <w:sz w:val="24"/>
                                  </w:rPr>
                                  <w:t xml:space="preserve"> different as compared to </w:t>
                                </w:r>
                              </w:ins>
                              <w:ins w:id="231" w:author="James Tan Swee Chuan (SUSS)" w:date="2022-03-31T15:43:00Z">
                                <w:r w:rsidR="00515979">
                                  <w:rPr>
                                    <w:sz w:val="24"/>
                                  </w:rPr>
                                  <w:t xml:space="preserve">one who uses the </w:t>
                                </w:r>
                              </w:ins>
                              <w:proofErr w:type="spellStart"/>
                              <w:ins w:id="232" w:author="James Tan Swee Chuan (SUSS)" w:date="2022-03-31T13:26:00Z">
                                <w:r>
                                  <w:rPr>
                                    <w:sz w:val="24"/>
                                  </w:rPr>
                                  <w:t>Jupyter</w:t>
                                </w:r>
                                <w:proofErr w:type="spellEnd"/>
                                <w:r>
                                  <w:rPr>
                                    <w:sz w:val="24"/>
                                  </w:rPr>
                                  <w:t xml:space="preserve"> Notebook/Lab. If you would like to try Python 3 (which is </w:t>
                                </w:r>
                                <w:r w:rsidRPr="00271F97">
                                  <w:rPr>
                                    <w:b/>
                                    <w:sz w:val="24"/>
                                    <w:rPrChange w:id="233" w:author="James Tan Swee Chuan (SUSS)" w:date="2022-03-31T13:27:00Z">
                                      <w:rPr>
                                        <w:sz w:val="24"/>
                                      </w:rPr>
                                    </w:rPrChange>
                                  </w:rPr>
                                  <w:t>totally optional</w:t>
                                </w:r>
                              </w:ins>
                              <w:ins w:id="234" w:author="James Tan Swee Chuan (SUSS)" w:date="2022-03-31T13:51:00Z">
                                <w:r>
                                  <w:rPr>
                                    <w:b/>
                                    <w:sz w:val="24"/>
                                  </w:rPr>
                                  <w:t xml:space="preserve"> and not required for this course</w:t>
                                </w:r>
                              </w:ins>
                              <w:ins w:id="235" w:author="James Tan Swee Chuan (SUSS)" w:date="2022-03-31T13:26:00Z">
                                <w:r>
                                  <w:rPr>
                                    <w:sz w:val="24"/>
                                  </w:rPr>
                                  <w:t xml:space="preserve">), </w:t>
                                </w:r>
                              </w:ins>
                              <w:ins w:id="236" w:author="James Tan Swee Chuan (SUSS)" w:date="2022-03-31T13:24:00Z">
                                <w:r>
                                  <w:rPr>
                                    <w:sz w:val="24"/>
                                  </w:rPr>
                                  <w:t xml:space="preserve">you </w:t>
                                </w:r>
                              </w:ins>
                              <w:ins w:id="237" w:author="James Tan Swee Chuan (SUSS)" w:date="2022-03-31T13:53:00Z">
                                <w:r>
                                  <w:rPr>
                                    <w:sz w:val="24"/>
                                  </w:rPr>
                                  <w:t>should</w:t>
                                </w:r>
                              </w:ins>
                              <w:ins w:id="238" w:author="James Tan Swee Chuan (SUSS)" w:date="2022-03-31T13:51:00Z">
                                <w:r>
                                  <w:rPr>
                                    <w:sz w:val="24"/>
                                  </w:rPr>
                                  <w:t xml:space="preserve"> r</w:t>
                                </w:r>
                              </w:ins>
                              <w:del w:id="239" w:author="James Tan Swee Chuan (SUSS)" w:date="2022-03-31T13:51:00Z">
                                <w:r w:rsidDel="0090314A">
                                  <w:rPr>
                                    <w:sz w:val="24"/>
                                  </w:rPr>
                                  <w:delText>R</w:delText>
                                </w:r>
                              </w:del>
                              <w:r>
                                <w:rPr>
                                  <w:sz w:val="24"/>
                                </w:rPr>
                                <w:t>ead the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following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two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sections of the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textbook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 installing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Python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on mac OS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or</w:t>
                              </w:r>
                              <w:r>
                                <w:rPr>
                                  <w:spacing w:val="-5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Windows:</w:t>
                              </w:r>
                            </w:p>
                            <w:p w:rsidR="001455E2" w:rsidDel="001455E2" w:rsidRDefault="001455E2">
                              <w:pPr>
                                <w:spacing w:line="348" w:lineRule="auto"/>
                                <w:ind w:left="220"/>
                                <w:rPr>
                                  <w:del w:id="240" w:author="James Tan Swee Chuan (SUSS)" w:date="2022-03-31T15:44:00Z"/>
                                  <w:sz w:val="24"/>
                                </w:rPr>
                              </w:pPr>
                            </w:p>
                            <w:p w:rsidR="00D44B86" w:rsidDel="001455E2" w:rsidRDefault="00D44B86">
                              <w:pPr>
                                <w:ind w:left="220"/>
                                <w:rPr>
                                  <w:del w:id="241" w:author="James Tan Swee Chuan (SUSS)" w:date="2022-03-31T13:52:00Z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Exercise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Setup</w:t>
                              </w:r>
                              <w:r>
                                <w:rPr>
                                  <w:spacing w:val="-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(Windows)</w:t>
                              </w:r>
                              <w:ins w:id="242" w:author="James Tan Swee Chuan (SUSS)" w:date="2022-03-31T13:51:00Z">
                                <w:r>
                                  <w:rPr>
                                    <w:sz w:val="24"/>
                                  </w:rPr>
                                  <w:t xml:space="preserve">; </w:t>
                                </w:r>
                              </w:ins>
                              <w:ins w:id="243" w:author="James Tan Swee Chuan (SUSS)" w:date="2022-03-31T15:44:00Z">
                                <w:r w:rsidR="00515979">
                                  <w:rPr>
                                    <w:sz w:val="24"/>
                                  </w:rPr>
                                  <w:t xml:space="preserve">or </w:t>
                                </w:r>
                              </w:ins>
                            </w:p>
                            <w:p w:rsidR="001455E2" w:rsidRDefault="001455E2">
                              <w:pPr>
                                <w:spacing w:before="143"/>
                                <w:ind w:left="220"/>
                                <w:rPr>
                                  <w:ins w:id="244" w:author="James Tan Swee Chuan (SUSS)" w:date="2022-03-31T15:44:00Z"/>
                                  <w:sz w:val="24"/>
                                </w:rPr>
                              </w:pPr>
                            </w:p>
                            <w:p w:rsidR="00D44B86" w:rsidDel="001455E2" w:rsidRDefault="00D44B86">
                              <w:pPr>
                                <w:ind w:left="220"/>
                                <w:rPr>
                                  <w:del w:id="245" w:author="James Tan Swee Chuan (SUSS)" w:date="2022-03-31T13:52:00Z"/>
                                </w:rPr>
                              </w:pPr>
                            </w:p>
                            <w:p w:rsidR="001455E2" w:rsidRDefault="001455E2">
                              <w:pPr>
                                <w:spacing w:before="143"/>
                                <w:ind w:left="220"/>
                                <w:rPr>
                                  <w:ins w:id="246" w:author="James Tan Swee Chuan (SUSS)" w:date="2022-03-31T15:44:00Z"/>
                                </w:rPr>
                                <w:pPrChange w:id="247" w:author="James Tan Swee Chuan (SUSS)" w:date="2022-03-31T13:52:00Z">
                                  <w:pPr>
                                    <w:spacing w:before="5"/>
                                  </w:pPr>
                                </w:pPrChange>
                              </w:pPr>
                            </w:p>
                            <w:p w:rsidR="00D44B86" w:rsidRDefault="00D44B86">
                              <w:pPr>
                                <w:ind w:left="220"/>
                                <w:rPr>
                                  <w:ins w:id="248" w:author="James Tan Swee Chuan (SUSS)" w:date="2022-03-31T13:27:00Z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Exercise</w:t>
                              </w:r>
                              <w:r>
                                <w:rPr>
                                  <w:spacing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0.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The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Setup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sz w:val="24"/>
                                </w:rPr>
                                <w:t>ma</w:t>
                              </w:r>
                              <w:ins w:id="249" w:author="James Tan Swee Chuan (SUSS)" w:date="2022-03-31T15:45:00Z">
                                <w:r w:rsidR="00F14D5B">
                                  <w:rPr>
                                    <w:sz w:val="24"/>
                                  </w:rPr>
                                  <w:t>c</w:t>
                                </w:r>
                              </w:ins>
                              <w:del w:id="250" w:author="James Tan Swee Chuan (SUSS)" w:date="2022-03-31T15:45:00Z">
                                <w:r w:rsidDel="00F14D5B">
                                  <w:rPr>
                                    <w:sz w:val="24"/>
                                  </w:rPr>
                                  <w:delText>x</w:delText>
                                </w:r>
                              </w:del>
                              <w:r>
                                <w:rPr>
                                  <w:sz w:val="24"/>
                                </w:rPr>
                                <w:t>OS</w:t>
                              </w:r>
                              <w:proofErr w:type="spellEnd"/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</w:p>
                            <w:p w:rsidR="00D44B86" w:rsidRDefault="00D44B86">
                              <w:pPr>
                                <w:ind w:left="220"/>
                                <w:rPr>
                                  <w:ins w:id="251" w:author="James Tan Swee Chuan (SUSS)" w:date="2022-03-31T13:27:00Z"/>
                                  <w:sz w:val="24"/>
                                </w:rPr>
                              </w:pPr>
                            </w:p>
                            <w:p w:rsidR="00D44B86" w:rsidRDefault="00D44B86">
                              <w:pPr>
                                <w:ind w:left="220"/>
                                <w:rPr>
                                  <w:ins w:id="252" w:author="James Tan Swee Chuan (SUSS)" w:date="2022-03-31T13:27:00Z"/>
                                  <w:sz w:val="24"/>
                                </w:rPr>
                              </w:pPr>
                              <w:ins w:id="253" w:author="James Tan Swee Chuan (SUSS)" w:date="2022-03-31T13:52:00Z">
                                <w:r>
                                  <w:rPr>
                                    <w:sz w:val="24"/>
                                  </w:rPr>
                                  <w:t>If you want to try this optional task, y</w:t>
                                </w:r>
                              </w:ins>
                              <w:ins w:id="254" w:author="James Tan Swee Chuan (SUSS)" w:date="2022-03-31T13:27:00Z">
                                <w:r>
                                  <w:rPr>
                                    <w:sz w:val="24"/>
                                  </w:rPr>
                                  <w:t xml:space="preserve">ou are also </w:t>
                                </w:r>
                              </w:ins>
                              <w:ins w:id="255" w:author="James Tan Swee Chuan (SUSS)" w:date="2022-03-31T13:28:00Z">
                                <w:r>
                                  <w:rPr>
                                    <w:sz w:val="24"/>
                                  </w:rPr>
                                  <w:t>strong encourage</w:t>
                                </w:r>
                              </w:ins>
                              <w:ins w:id="256" w:author="James Tan Swee Chuan (SUSS)" w:date="2022-03-31T13:52:00Z">
                                <w:r>
                                  <w:rPr>
                                    <w:sz w:val="24"/>
                                  </w:rPr>
                                  <w:t>d</w:t>
                                </w:r>
                              </w:ins>
                              <w:ins w:id="257" w:author="James Tan Swee Chuan (SUSS)" w:date="2022-03-31T13:28:00Z">
                                <w:r>
                                  <w:rPr>
                                    <w:sz w:val="24"/>
                                  </w:rPr>
                                  <w:t xml:space="preserve"> to </w:t>
                                </w:r>
                              </w:ins>
                              <w:ins w:id="258" w:author="James Tan Swee Chuan (SUSS)" w:date="2022-03-31T13:52:00Z">
                                <w:r>
                                  <w:rPr>
                                    <w:sz w:val="24"/>
                                  </w:rPr>
                                  <w:t xml:space="preserve">do so </w:t>
                                </w:r>
                              </w:ins>
                              <w:ins w:id="259" w:author="James Tan Swee Chuan (SUSS)" w:date="2022-03-31T13:28:00Z">
                                <w:r>
                                  <w:rPr>
                                    <w:sz w:val="24"/>
                                  </w:rPr>
                                  <w:t xml:space="preserve">on a </w:t>
                                </w:r>
                                <w:r w:rsidRPr="00271F97">
                                  <w:rPr>
                                    <w:b/>
                                    <w:sz w:val="24"/>
                                    <w:rPrChange w:id="260" w:author="James Tan Swee Chuan (SUSS)" w:date="2022-03-31T13:28:00Z">
                                      <w:rPr>
                                        <w:sz w:val="24"/>
                                      </w:rPr>
                                    </w:rPrChange>
                                  </w:rPr>
                                  <w:t>different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computer, to avoid any software conflicts with your existing Anaconda installation.</w:t>
                                </w:r>
                              </w:ins>
                            </w:p>
                            <w:p w:rsidR="00D44B86" w:rsidRDefault="00D44B86">
                              <w:pPr>
                                <w:ind w:left="220"/>
                                <w:rPr>
                                  <w:sz w:val="24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docshapegroup9" o:spid="_x0000_s1031" style="position:absolute;margin-left:0;margin-top:23pt;width:502.25pt;height:343.3pt;z-index:-363994702;mso-wrap-distance-left:0;mso-wrap-distance-right:0;mso-position-horizontal:left;mso-position-horizontal-relative:margin" coordorigin="1070,349" coordsize="9406,34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">
                <v:rect id="docshape10" o:spid="_x0000_s1032" style="position:absolute;left:1080;top:359;width:9386;height:3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" fillcolor="#d9d9d9" stroked="f"/>
                <v:shape id="docshape11" o:spid="_x0000_s1033" style="position:absolute;left:1070;top:349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" path="m1136,l,,,998r20,l20,20r1116,l1136,xe" fillcolor="#d9d9d9" stroked="f">
                  <v:path arrowok="t" o:connecttype="custom" o:connectlocs="1136,350;0,350;0,1348;20,1348;20,370;1136,370;1136,350" o:connectangles="0,0,0,0,0,0,0"/>
                </v:shape>
                <v:shape id="docshape12" o:spid="_x0000_s1034" type="#_x0000_t75" style="position:absolute;left:1210;top:585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">
                  <v:imagedata r:id="rId25" o:title=""/>
                </v:shape>
                <v:shape id="docshape13" o:spid="_x0000_s1035" style="position:absolute;left:1070;top:349;width:9406;height:3235;visibility:visible;mso-wrap-style:square;v-text-anchor:top" coordsize="9406,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" path="m9405,3234r-20,-20l1136,3214r-1116,l20,998,,998,,3234r1136,l9405,3234xm9406,r-1,l1136,r,20l9386,20r,978l9386,3214r19,20l9405,998,9405,r1,xe" fillcolor="#d9d9d9" stroked="f">
                  <v:path arrowok="t" o:connecttype="custom" o:connectlocs="9405,3584;9385,3564;1136,3564;20,3564;20,1348;0,1348;0,3584;1136,3584;9405,3584;9406,350;9405,350;1136,350;1136,370;9386,370;9386,1348;9386,3564;9405,3584;9405,1348;9405,350;9406,350" o:connectangles="0,0,0,0,0,0,0,0,0,0,0,0,0,0,0,0,0,0,0,0"/>
                </v:shape>
                <v:shape id="docshape14" o:spid="_x0000_s1036" type="#_x0000_t202" style="position:absolute;left:1070;top:349;width:9406;height:3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loxAAAANw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fweyYeAbn4AQAA//8DAFBLAQItABQABgAIAAAAIQDb4fbL7gAAAIUBAAATAAAAAAAAAAAA&#10;AAAAAAAAAABbQ29udGVudF9UeXBlc10ueG1sUEsBAi0AFAAGAAgAAAAhAFr0LFu/AAAAFQEAAAsA&#10;AAAAAAAAAAAAAAAAHwEAAF9yZWxzLy5yZWxzUEsBAi0AFAAGAAgAAAAhAJ4CyWjEAAAA3AAAAA8A&#10;AAAAAAAAAAAAAAAABwIAAGRycy9kb3ducmV2LnhtbFBLBQYAAAAAAwADALcAAAD4AgAAAAA=&#10;" filled="f" stroked="f">
                  <v:textbox inset="0,0,0,0">
                    <w:txbxContent>
                      <w:p w:rsidR="00D44B86" w:rsidRDefault="00D44B86">
                        <w:pPr>
                          <w:spacing w:before="11"/>
                          <w:rPr>
                            <w:sz w:val="27"/>
                          </w:rPr>
                        </w:pPr>
                      </w:p>
                      <w:p w:rsidR="00D44B86" w:rsidRDefault="00D44B86">
                        <w:pPr>
                          <w:ind w:left="1336"/>
                          <w:rPr>
                            <w:rFonts w:ascii="Palatino Linotype"/>
                            <w:b/>
                            <w:sz w:val="28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28"/>
                          </w:rPr>
                          <w:t>Read</w:t>
                        </w:r>
                      </w:p>
                      <w:p w:rsidR="00D44B86" w:rsidRDefault="00D44B86">
                        <w:pPr>
                          <w:spacing w:before="8"/>
                          <w:rPr>
                            <w:ins w:id="126" w:author="James Tan Swee Chuan (SUSS)" w:date="2022-03-31T13:53:00Z"/>
                            <w:rFonts w:ascii="Palatino Linotype"/>
                            <w:b/>
                            <w:sz w:val="30"/>
                          </w:rPr>
                        </w:pPr>
                      </w:p>
                      <w:p w:rsidR="00D44B86" w:rsidRDefault="00D44B86">
                        <w:pPr>
                          <w:spacing w:before="8"/>
                          <w:rPr>
                            <w:rFonts w:ascii="Palatino Linotype"/>
                            <w:b/>
                            <w:sz w:val="30"/>
                          </w:rPr>
                        </w:pPr>
                      </w:p>
                      <w:p w:rsidR="00D44B86" w:rsidRDefault="00D44B86">
                        <w:pPr>
                          <w:spacing w:line="348" w:lineRule="auto"/>
                          <w:ind w:left="220"/>
                          <w:rPr>
                            <w:ins w:id="127" w:author="James Tan Swee Chuan (SUSS)" w:date="2022-03-31T15:44:00Z"/>
                            <w:sz w:val="24"/>
                          </w:rPr>
                        </w:pPr>
                        <w:ins w:id="128" w:author="James Tan Swee Chuan (SUSS)" w:date="2022-03-31T13:23:00Z">
                          <w:r>
                            <w:rPr>
                              <w:sz w:val="24"/>
                            </w:rPr>
                            <w:t>This Study Guide has been developed based on Python 3</w:t>
                          </w:r>
                        </w:ins>
                        <w:ins w:id="129" w:author="James Tan Swee Chuan (SUSS)" w:date="2022-03-31T15:43:00Z">
                          <w:r w:rsidR="00813084">
                            <w:rPr>
                              <w:sz w:val="24"/>
                            </w:rPr>
                            <w:t xml:space="preserve"> and was using Atom as the code editor</w:t>
                          </w:r>
                        </w:ins>
                        <w:ins w:id="130" w:author="James Tan Swee Chuan (SUSS)" w:date="2022-03-31T13:25:00Z">
                          <w:r>
                            <w:rPr>
                              <w:sz w:val="24"/>
                            </w:rPr>
                            <w:t>. T</w:t>
                          </w:r>
                        </w:ins>
                        <w:ins w:id="131" w:author="James Tan Swee Chuan (SUSS)" w:date="2022-03-31T13:24:00Z">
                          <w:r>
                            <w:rPr>
                              <w:sz w:val="24"/>
                            </w:rPr>
                            <w:t xml:space="preserve">he </w:t>
                          </w:r>
                        </w:ins>
                        <w:ins w:id="132" w:author="James Tan Swee Chuan (SUSS)" w:date="2022-03-31T13:25:00Z">
                          <w:r>
                            <w:rPr>
                              <w:sz w:val="24"/>
                            </w:rPr>
                            <w:t xml:space="preserve">look and feel of the </w:t>
                          </w:r>
                        </w:ins>
                        <w:ins w:id="133" w:author="James Tan Swee Chuan (SUSS)" w:date="2022-03-31T13:24:00Z">
                          <w:r>
                            <w:rPr>
                              <w:sz w:val="24"/>
                            </w:rPr>
                            <w:t xml:space="preserve">user interface </w:t>
                          </w:r>
                        </w:ins>
                        <w:ins w:id="134" w:author="James Tan Swee Chuan (SUSS)" w:date="2022-03-31T13:53:00Z">
                          <w:r>
                            <w:rPr>
                              <w:sz w:val="24"/>
                            </w:rPr>
                            <w:t>is</w:t>
                          </w:r>
                        </w:ins>
                        <w:ins w:id="135" w:author="James Tan Swee Chuan (SUSS)" w:date="2022-03-31T13:26:00Z">
                          <w:r>
                            <w:rPr>
                              <w:sz w:val="24"/>
                            </w:rPr>
                            <w:t xml:space="preserve"> different as compared to </w:t>
                          </w:r>
                        </w:ins>
                        <w:ins w:id="136" w:author="James Tan Swee Chuan (SUSS)" w:date="2022-03-31T15:43:00Z">
                          <w:r w:rsidR="00515979">
                            <w:rPr>
                              <w:sz w:val="24"/>
                            </w:rPr>
                            <w:t xml:space="preserve">one who uses the </w:t>
                          </w:r>
                        </w:ins>
                        <w:proofErr w:type="spellStart"/>
                        <w:ins w:id="137" w:author="James Tan Swee Chuan (SUSS)" w:date="2022-03-31T13:26:00Z">
                          <w:r>
                            <w:rPr>
                              <w:sz w:val="24"/>
                            </w:rPr>
                            <w:t>Jupyter</w:t>
                          </w:r>
                          <w:proofErr w:type="spellEnd"/>
                          <w:r>
                            <w:rPr>
                              <w:sz w:val="24"/>
                            </w:rPr>
                            <w:t xml:space="preserve"> Notebook/Lab. If you would like to try Python 3 (which is </w:t>
                          </w:r>
                          <w:r w:rsidRPr="00271F97">
                            <w:rPr>
                              <w:b/>
                              <w:sz w:val="24"/>
                              <w:rPrChange w:id="138" w:author="James Tan Swee Chuan (SUSS)" w:date="2022-03-31T13:27:00Z">
                                <w:rPr>
                                  <w:sz w:val="24"/>
                                </w:rPr>
                              </w:rPrChange>
                            </w:rPr>
                            <w:t>totally optional</w:t>
                          </w:r>
                        </w:ins>
                        <w:ins w:id="139" w:author="James Tan Swee Chuan (SUSS)" w:date="2022-03-31T13:51:00Z">
                          <w:r>
                            <w:rPr>
                              <w:b/>
                              <w:sz w:val="24"/>
                            </w:rPr>
                            <w:t xml:space="preserve"> and not required for this course</w:t>
                          </w:r>
                        </w:ins>
                        <w:ins w:id="140" w:author="James Tan Swee Chuan (SUSS)" w:date="2022-03-31T13:26:00Z">
                          <w:r>
                            <w:rPr>
                              <w:sz w:val="24"/>
                            </w:rPr>
                            <w:t xml:space="preserve">), </w:t>
                          </w:r>
                        </w:ins>
                        <w:ins w:id="141" w:author="James Tan Swee Chuan (SUSS)" w:date="2022-03-31T13:24:00Z">
                          <w:r>
                            <w:rPr>
                              <w:sz w:val="24"/>
                            </w:rPr>
                            <w:t xml:space="preserve">you </w:t>
                          </w:r>
                        </w:ins>
                        <w:ins w:id="142" w:author="James Tan Swee Chuan (SUSS)" w:date="2022-03-31T13:53:00Z">
                          <w:r>
                            <w:rPr>
                              <w:sz w:val="24"/>
                            </w:rPr>
                            <w:t>should</w:t>
                          </w:r>
                        </w:ins>
                        <w:ins w:id="143" w:author="James Tan Swee Chuan (SUSS)" w:date="2022-03-31T13:51:00Z">
                          <w:r>
                            <w:rPr>
                              <w:sz w:val="24"/>
                            </w:rPr>
                            <w:t xml:space="preserve"> r</w:t>
                          </w:r>
                        </w:ins>
                        <w:del w:id="144" w:author="James Tan Swee Chuan (SUSS)" w:date="2022-03-31T13:51:00Z">
                          <w:r w:rsidDel="0090314A">
                            <w:rPr>
                              <w:sz w:val="24"/>
                            </w:rPr>
                            <w:delText>R</w:delText>
                          </w:r>
                        </w:del>
                        <w:r>
                          <w:rPr>
                            <w:sz w:val="24"/>
                          </w:rPr>
                          <w:t>ead the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following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two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sections of the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textbook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 installing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Python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3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on mac OS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or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Windows:</w:t>
                        </w:r>
                      </w:p>
                      <w:p w:rsidR="001455E2" w:rsidDel="001455E2" w:rsidRDefault="001455E2">
                        <w:pPr>
                          <w:spacing w:line="348" w:lineRule="auto"/>
                          <w:ind w:left="220"/>
                          <w:rPr>
                            <w:del w:id="145" w:author="James Tan Swee Chuan (SUSS)" w:date="2022-03-31T15:44:00Z"/>
                            <w:sz w:val="24"/>
                          </w:rPr>
                        </w:pPr>
                      </w:p>
                      <w:p w:rsidR="00D44B86" w:rsidDel="001455E2" w:rsidRDefault="00D44B86">
                        <w:pPr>
                          <w:ind w:left="220"/>
                          <w:rPr>
                            <w:del w:id="146" w:author="James Tan Swee Chuan (SUSS)" w:date="2022-03-31T13:52:00Z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Exercise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Setup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(Windows)</w:t>
                        </w:r>
                        <w:ins w:id="147" w:author="James Tan Swee Chuan (SUSS)" w:date="2022-03-31T13:51:00Z">
                          <w:r>
                            <w:rPr>
                              <w:sz w:val="24"/>
                            </w:rPr>
                            <w:t xml:space="preserve">; </w:t>
                          </w:r>
                        </w:ins>
                        <w:ins w:id="148" w:author="James Tan Swee Chuan (SUSS)" w:date="2022-03-31T15:44:00Z">
                          <w:r w:rsidR="00515979">
                            <w:rPr>
                              <w:sz w:val="24"/>
                            </w:rPr>
                            <w:t xml:space="preserve">or </w:t>
                          </w:r>
                        </w:ins>
                      </w:p>
                      <w:p w:rsidR="001455E2" w:rsidRDefault="001455E2">
                        <w:pPr>
                          <w:spacing w:before="143"/>
                          <w:ind w:left="220"/>
                          <w:rPr>
                            <w:ins w:id="149" w:author="James Tan Swee Chuan (SUSS)" w:date="2022-03-31T15:44:00Z"/>
                            <w:sz w:val="24"/>
                          </w:rPr>
                        </w:pPr>
                      </w:p>
                      <w:p w:rsidR="00D44B86" w:rsidDel="001455E2" w:rsidRDefault="00D44B86">
                        <w:pPr>
                          <w:ind w:left="220"/>
                          <w:rPr>
                            <w:del w:id="150" w:author="James Tan Swee Chuan (SUSS)" w:date="2022-03-31T13:52:00Z"/>
                          </w:rPr>
                        </w:pPr>
                      </w:p>
                      <w:p w:rsidR="001455E2" w:rsidRDefault="001455E2">
                        <w:pPr>
                          <w:spacing w:before="143"/>
                          <w:ind w:left="220"/>
                          <w:rPr>
                            <w:ins w:id="151" w:author="James Tan Swee Chuan (SUSS)" w:date="2022-03-31T15:44:00Z"/>
                          </w:rPr>
                          <w:pPrChange w:id="152" w:author="James Tan Swee Chuan (SUSS)" w:date="2022-03-31T13:52:00Z">
                            <w:pPr>
                              <w:spacing w:before="5"/>
                            </w:pPr>
                          </w:pPrChange>
                        </w:pPr>
                      </w:p>
                      <w:p w:rsidR="00D44B86" w:rsidRDefault="00D44B86">
                        <w:pPr>
                          <w:ind w:left="220"/>
                          <w:rPr>
                            <w:ins w:id="153" w:author="James Tan Swee Chuan (SUSS)" w:date="2022-03-31T13:27:00Z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Exercise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0.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Setup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proofErr w:type="spellStart"/>
                        <w:r>
                          <w:rPr>
                            <w:sz w:val="24"/>
                          </w:rPr>
                          <w:t>ma</w:t>
                        </w:r>
                        <w:ins w:id="154" w:author="James Tan Swee Chuan (SUSS)" w:date="2022-03-31T15:45:00Z">
                          <w:r w:rsidR="00F14D5B">
                            <w:rPr>
                              <w:sz w:val="24"/>
                            </w:rPr>
                            <w:t>c</w:t>
                          </w:r>
                        </w:ins>
                        <w:del w:id="155" w:author="James Tan Swee Chuan (SUSS)" w:date="2022-03-31T15:45:00Z">
                          <w:r w:rsidDel="00F14D5B">
                            <w:rPr>
                              <w:sz w:val="24"/>
                            </w:rPr>
                            <w:delText>x</w:delText>
                          </w:r>
                        </w:del>
                        <w:r>
                          <w:rPr>
                            <w:sz w:val="24"/>
                          </w:rPr>
                          <w:t>OS</w:t>
                        </w:r>
                        <w:proofErr w:type="spellEnd"/>
                        <w:r>
                          <w:rPr>
                            <w:sz w:val="24"/>
                          </w:rPr>
                          <w:t>)</w:t>
                        </w:r>
                      </w:p>
                      <w:p w:rsidR="00D44B86" w:rsidRDefault="00D44B86">
                        <w:pPr>
                          <w:ind w:left="220"/>
                          <w:rPr>
                            <w:ins w:id="156" w:author="James Tan Swee Chuan (SUSS)" w:date="2022-03-31T13:27:00Z"/>
                            <w:sz w:val="24"/>
                          </w:rPr>
                        </w:pPr>
                      </w:p>
                      <w:p w:rsidR="00D44B86" w:rsidRDefault="00D44B86">
                        <w:pPr>
                          <w:ind w:left="220"/>
                          <w:rPr>
                            <w:ins w:id="157" w:author="James Tan Swee Chuan (SUSS)" w:date="2022-03-31T13:27:00Z"/>
                            <w:sz w:val="24"/>
                          </w:rPr>
                        </w:pPr>
                        <w:ins w:id="158" w:author="James Tan Swee Chuan (SUSS)" w:date="2022-03-31T13:52:00Z">
                          <w:r>
                            <w:rPr>
                              <w:sz w:val="24"/>
                            </w:rPr>
                            <w:t>If you want to try this optional task, y</w:t>
                          </w:r>
                        </w:ins>
                        <w:ins w:id="159" w:author="James Tan Swee Chuan (SUSS)" w:date="2022-03-31T13:27:00Z">
                          <w:r>
                            <w:rPr>
                              <w:sz w:val="24"/>
                            </w:rPr>
                            <w:t xml:space="preserve">ou are also </w:t>
                          </w:r>
                        </w:ins>
                        <w:ins w:id="160" w:author="James Tan Swee Chuan (SUSS)" w:date="2022-03-31T13:28:00Z">
                          <w:r>
                            <w:rPr>
                              <w:sz w:val="24"/>
                            </w:rPr>
                            <w:t>strong encourage</w:t>
                          </w:r>
                        </w:ins>
                        <w:ins w:id="161" w:author="James Tan Swee Chuan (SUSS)" w:date="2022-03-31T13:52:00Z">
                          <w:r>
                            <w:rPr>
                              <w:sz w:val="24"/>
                            </w:rPr>
                            <w:t>d</w:t>
                          </w:r>
                        </w:ins>
                        <w:ins w:id="162" w:author="James Tan Swee Chuan (SUSS)" w:date="2022-03-31T13:28:00Z">
                          <w:r>
                            <w:rPr>
                              <w:sz w:val="24"/>
                            </w:rPr>
                            <w:t xml:space="preserve"> to </w:t>
                          </w:r>
                        </w:ins>
                        <w:ins w:id="163" w:author="James Tan Swee Chuan (SUSS)" w:date="2022-03-31T13:52:00Z">
                          <w:r>
                            <w:rPr>
                              <w:sz w:val="24"/>
                            </w:rPr>
                            <w:t xml:space="preserve">do so </w:t>
                          </w:r>
                        </w:ins>
                        <w:ins w:id="164" w:author="James Tan Swee Chuan (SUSS)" w:date="2022-03-31T13:28:00Z">
                          <w:r>
                            <w:rPr>
                              <w:sz w:val="24"/>
                            </w:rPr>
                            <w:t xml:space="preserve">on a </w:t>
                          </w:r>
                          <w:r w:rsidRPr="00271F97">
                            <w:rPr>
                              <w:b/>
                              <w:sz w:val="24"/>
                              <w:rPrChange w:id="165" w:author="James Tan Swee Chuan (SUSS)" w:date="2022-03-31T13:28:00Z">
                                <w:rPr>
                                  <w:sz w:val="24"/>
                                </w:rPr>
                              </w:rPrChange>
                            </w:rPr>
                            <w:t>different</w:t>
                          </w:r>
                          <w:r>
                            <w:rPr>
                              <w:sz w:val="24"/>
                            </w:rPr>
                            <w:t xml:space="preserve"> computer, to avoid any software conflicts with your existing Anaconda installation.</w:t>
                          </w:r>
                        </w:ins>
                      </w:p>
                      <w:p w:rsidR="00D44B86" w:rsidRDefault="00D44B86">
                        <w:pPr>
                          <w:ind w:left="220"/>
                          <w:rPr>
                            <w:sz w:val="24"/>
                          </w:rPr>
                        </w:pP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:rsidR="00CB0608" w:rsidRDefault="00271F97">
      <w:pPr>
        <w:pStyle w:val="Heading2"/>
        <w:numPr>
          <w:ilvl w:val="1"/>
          <w:numId w:val="8"/>
        </w:numPr>
        <w:tabs>
          <w:tab w:val="left" w:pos="600"/>
        </w:tabs>
        <w:spacing w:before="185"/>
      </w:pPr>
      <w:r>
        <w:rPr>
          <w:color w:val="007DBA"/>
        </w:rPr>
        <w:t>Writing</w:t>
      </w:r>
      <w:r>
        <w:rPr>
          <w:color w:val="007DBA"/>
          <w:spacing w:val="-11"/>
        </w:rPr>
        <w:t xml:space="preserve"> </w:t>
      </w:r>
      <w:r>
        <w:rPr>
          <w:color w:val="007DBA"/>
        </w:rPr>
        <w:t>and</w:t>
      </w:r>
      <w:r>
        <w:rPr>
          <w:color w:val="007DBA"/>
          <w:spacing w:val="-9"/>
        </w:rPr>
        <w:t xml:space="preserve"> </w:t>
      </w:r>
      <w:r>
        <w:rPr>
          <w:color w:val="007DBA"/>
        </w:rPr>
        <w:t>Executing</w:t>
      </w:r>
      <w:r>
        <w:rPr>
          <w:color w:val="007DBA"/>
          <w:spacing w:val="-10"/>
        </w:rPr>
        <w:t xml:space="preserve"> </w:t>
      </w:r>
      <w:r>
        <w:rPr>
          <w:color w:val="007DBA"/>
        </w:rPr>
        <w:t>Python</w:t>
      </w:r>
      <w:r>
        <w:rPr>
          <w:color w:val="007DBA"/>
          <w:spacing w:val="-9"/>
        </w:rPr>
        <w:t xml:space="preserve"> </w:t>
      </w:r>
      <w:r>
        <w:rPr>
          <w:color w:val="007DBA"/>
        </w:rPr>
        <w:t>Programs</w:t>
      </w:r>
    </w:p>
    <w:p w:rsidR="00665C0A" w:rsidRDefault="00271F97">
      <w:pPr>
        <w:pStyle w:val="BodyText"/>
        <w:spacing w:before="229" w:line="348" w:lineRule="auto"/>
        <w:ind w:left="120"/>
        <w:jc w:val="both"/>
        <w:rPr>
          <w:ins w:id="261" w:author="James Tan Swee Chuan (SUSS)" w:date="2022-03-31T15:46:00Z"/>
        </w:rPr>
      </w:pPr>
      <w:del w:id="262" w:author="James Tan Swee Chuan (SUSS)" w:date="2022-03-31T13:30:00Z">
        <w:r w:rsidDel="00271F97">
          <w:delText>After</w:delText>
        </w:r>
        <w:r w:rsidDel="00271F97">
          <w:rPr>
            <w:spacing w:val="15"/>
          </w:rPr>
          <w:delText xml:space="preserve"> </w:delText>
        </w:r>
        <w:r w:rsidDel="00271F97">
          <w:delText>the</w:delText>
        </w:r>
        <w:r w:rsidDel="00271F97">
          <w:rPr>
            <w:spacing w:val="15"/>
          </w:rPr>
          <w:delText xml:space="preserve"> </w:delText>
        </w:r>
        <w:r w:rsidDel="00271F97">
          <w:delText>installations,</w:delText>
        </w:r>
        <w:r w:rsidDel="00271F97">
          <w:rPr>
            <w:spacing w:val="15"/>
          </w:rPr>
          <w:delText xml:space="preserve"> </w:delText>
        </w:r>
        <w:r w:rsidDel="00271F97">
          <w:delText>w</w:delText>
        </w:r>
      </w:del>
      <w:ins w:id="263" w:author="James Tan Swee Chuan (SUSS)" w:date="2022-03-31T13:30:00Z">
        <w:r>
          <w:t>W</w:t>
        </w:r>
      </w:ins>
      <w:r>
        <w:t>e</w:t>
      </w:r>
      <w:r>
        <w:rPr>
          <w:spacing w:val="14"/>
        </w:rPr>
        <w:t xml:space="preserve"> </w:t>
      </w:r>
      <w:r>
        <w:t>can</w:t>
      </w:r>
      <w:r>
        <w:rPr>
          <w:spacing w:val="15"/>
        </w:rPr>
        <w:t xml:space="preserve"> </w:t>
      </w:r>
      <w:r>
        <w:t>start</w:t>
      </w:r>
      <w:r>
        <w:rPr>
          <w:spacing w:val="15"/>
        </w:rPr>
        <w:t xml:space="preserve"> </w:t>
      </w:r>
      <w:r>
        <w:t>writing</w:t>
      </w:r>
      <w:r>
        <w:rPr>
          <w:spacing w:val="14"/>
        </w:rPr>
        <w:t xml:space="preserve"> </w:t>
      </w:r>
      <w:r>
        <w:t>our</w:t>
      </w:r>
      <w:r>
        <w:rPr>
          <w:spacing w:val="14"/>
        </w:rPr>
        <w:t xml:space="preserve"> </w:t>
      </w:r>
      <w:r>
        <w:t>Python</w:t>
      </w:r>
      <w:r>
        <w:rPr>
          <w:spacing w:val="15"/>
        </w:rPr>
        <w:t xml:space="preserve"> </w:t>
      </w:r>
      <w:r>
        <w:t>program</w:t>
      </w:r>
      <w:ins w:id="264" w:author="James Tan Swee Chuan (SUSS)" w:date="2022-03-31T15:45:00Z">
        <w:r w:rsidR="00665C0A">
          <w:t xml:space="preserve"> </w:t>
        </w:r>
      </w:ins>
      <w:del w:id="265" w:author="James Tan Swee Chuan (SUSS)" w:date="2022-03-31T15:45:00Z">
        <w:r w:rsidDel="00665C0A">
          <w:delText>.</w:delText>
        </w:r>
        <w:r w:rsidDel="00665C0A">
          <w:rPr>
            <w:spacing w:val="14"/>
          </w:rPr>
          <w:delText xml:space="preserve"> </w:delText>
        </w:r>
        <w:r w:rsidDel="00665C0A">
          <w:delText>One</w:delText>
        </w:r>
        <w:r w:rsidDel="00665C0A">
          <w:rPr>
            <w:spacing w:val="15"/>
          </w:rPr>
          <w:delText xml:space="preserve"> </w:delText>
        </w:r>
        <w:r w:rsidDel="00665C0A">
          <w:delText>simple</w:delText>
        </w:r>
        <w:r w:rsidDel="00665C0A">
          <w:rPr>
            <w:spacing w:val="15"/>
          </w:rPr>
          <w:delText xml:space="preserve"> </w:delText>
        </w:r>
        <w:r w:rsidDel="00665C0A">
          <w:delText>way</w:delText>
        </w:r>
        <w:r w:rsidDel="00665C0A">
          <w:rPr>
            <w:spacing w:val="14"/>
          </w:rPr>
          <w:delText xml:space="preserve"> </w:delText>
        </w:r>
        <w:r w:rsidDel="00665C0A">
          <w:delText>is</w:delText>
        </w:r>
        <w:r w:rsidDel="00665C0A">
          <w:rPr>
            <w:spacing w:val="15"/>
          </w:rPr>
          <w:delText xml:space="preserve"> </w:delText>
        </w:r>
        <w:r w:rsidDel="00665C0A">
          <w:delText>to</w:delText>
        </w:r>
        <w:r w:rsidDel="00665C0A">
          <w:rPr>
            <w:spacing w:val="-57"/>
          </w:rPr>
          <w:delText xml:space="preserve"> </w:delText>
        </w:r>
        <w:r w:rsidDel="00665C0A">
          <w:delText>write</w:delText>
        </w:r>
        <w:r w:rsidDel="00665C0A">
          <w:rPr>
            <w:spacing w:val="-3"/>
          </w:rPr>
          <w:delText xml:space="preserve"> </w:delText>
        </w:r>
        <w:r w:rsidDel="00665C0A">
          <w:delText>and</w:delText>
        </w:r>
        <w:r w:rsidDel="00665C0A">
          <w:rPr>
            <w:spacing w:val="-1"/>
          </w:rPr>
          <w:delText xml:space="preserve"> </w:delText>
        </w:r>
        <w:r w:rsidDel="00665C0A">
          <w:delText>run</w:delText>
        </w:r>
        <w:r w:rsidDel="00665C0A">
          <w:rPr>
            <w:spacing w:val="-2"/>
          </w:rPr>
          <w:delText xml:space="preserve"> </w:delText>
        </w:r>
        <w:r w:rsidDel="00665C0A">
          <w:delText>in</w:delText>
        </w:r>
        <w:r w:rsidDel="00665C0A">
          <w:rPr>
            <w:spacing w:val="-2"/>
          </w:rPr>
          <w:delText xml:space="preserve"> </w:delText>
        </w:r>
        <w:r w:rsidDel="00665C0A">
          <w:delText>Python</w:delText>
        </w:r>
        <w:r w:rsidDel="00665C0A">
          <w:rPr>
            <w:spacing w:val="-1"/>
          </w:rPr>
          <w:delText xml:space="preserve"> </w:delText>
        </w:r>
      </w:del>
      <w:ins w:id="266" w:author="James Tan Swee Chuan (SUSS)" w:date="2022-03-31T13:31:00Z">
        <w:r>
          <w:rPr>
            <w:spacing w:val="-1"/>
          </w:rPr>
          <w:t xml:space="preserve">on </w:t>
        </w:r>
        <w:proofErr w:type="spellStart"/>
        <w:r>
          <w:rPr>
            <w:spacing w:val="-1"/>
          </w:rPr>
          <w:t>Jypyter</w:t>
        </w:r>
        <w:proofErr w:type="spellEnd"/>
        <w:r>
          <w:rPr>
            <w:spacing w:val="-1"/>
          </w:rPr>
          <w:t xml:space="preserve"> Lab </w:t>
        </w:r>
        <w:r w:rsidRPr="00271F97">
          <w:t xml:space="preserve">web application </w:t>
        </w:r>
      </w:ins>
      <w:r>
        <w:t>directly</w:t>
      </w:r>
      <w:ins w:id="267" w:author="James Tan Swee Chuan (SUSS)" w:date="2022-03-31T13:42:00Z">
        <w:r w:rsidR="00314E43">
          <w:t xml:space="preserve">. Recall that </w:t>
        </w:r>
        <w:proofErr w:type="spellStart"/>
        <w:r w:rsidR="00314E43" w:rsidRPr="00314E43">
          <w:t>JupyterLab</w:t>
        </w:r>
        <w:proofErr w:type="spellEnd"/>
        <w:r w:rsidR="00314E43" w:rsidRPr="00314E43">
          <w:t xml:space="preserve"> can be launched by typing in the following URL</w:t>
        </w:r>
      </w:ins>
      <w:ins w:id="268" w:author="James Tan Swee Chuan (SUSS)" w:date="2022-03-31T13:54:00Z">
        <w:r w:rsidR="00EA2E70">
          <w:t xml:space="preserve"> (</w:t>
        </w:r>
        <w:r w:rsidR="00EA2E70">
          <w:fldChar w:fldCharType="begin"/>
        </w:r>
        <w:r w:rsidR="00EA2E70">
          <w:instrText xml:space="preserve"> HYPERLINK "</w:instrText>
        </w:r>
        <w:r w:rsidR="00EA2E70" w:rsidRPr="009E1B49">
          <w:instrText>https://jupyter.org/try-jupyter/lab/</w:instrText>
        </w:r>
        <w:r w:rsidR="00EA2E70">
          <w:instrText xml:space="preserve">" </w:instrText>
        </w:r>
        <w:r w:rsidR="00EA2E70">
          <w:fldChar w:fldCharType="separate"/>
        </w:r>
        <w:r w:rsidR="00EA2E70" w:rsidRPr="00EA4CF7">
          <w:rPr>
            <w:rStyle w:val="Hyperlink"/>
          </w:rPr>
          <w:t>https://jupyter.org/try-jupyter/lab/</w:t>
        </w:r>
        <w:r w:rsidR="00EA2E70">
          <w:fldChar w:fldCharType="end"/>
        </w:r>
        <w:r w:rsidR="00EA2E70">
          <w:t>)</w:t>
        </w:r>
      </w:ins>
      <w:ins w:id="269" w:author="James Tan Swee Chuan (SUSS)" w:date="2022-03-31T13:42:00Z">
        <w:r w:rsidR="00314E43" w:rsidRPr="00314E43">
          <w:t xml:space="preserve"> in the address bar of your internet browser</w:t>
        </w:r>
      </w:ins>
      <w:ins w:id="270" w:author="James Tan Swee Chuan (SUSS)" w:date="2022-03-31T15:46:00Z">
        <w:r w:rsidR="00665C0A">
          <w:t xml:space="preserve"> (Google Chrome was used here)</w:t>
        </w:r>
      </w:ins>
      <w:ins w:id="271" w:author="James Tan Swee Chuan (SUSS)" w:date="2022-03-31T13:42:00Z">
        <w:r w:rsidR="00314E43">
          <w:t>.</w:t>
        </w:r>
      </w:ins>
      <w:ins w:id="272" w:author="James Tan Swee Chuan (SUSS)" w:date="2022-03-31T13:54:00Z">
        <w:r w:rsidR="00EA2E70">
          <w:t xml:space="preserve"> Then, click </w:t>
        </w:r>
        <w:proofErr w:type="spellStart"/>
        <w:r w:rsidR="00EA2E70" w:rsidRPr="00665C0A">
          <w:rPr>
            <w:b/>
            <w:rPrChange w:id="273" w:author="James Tan Swee Chuan (SUSS)" w:date="2022-03-31T15:46:00Z">
              <w:rPr/>
            </w:rPrChange>
          </w:rPr>
          <w:t>Pyolite</w:t>
        </w:r>
        <w:proofErr w:type="spellEnd"/>
        <w:r w:rsidR="00EA2E70">
          <w:t xml:space="preserve"> icon under the Notebook section.</w:t>
        </w:r>
      </w:ins>
    </w:p>
    <w:p w:rsidR="00665C0A" w:rsidRDefault="00665C0A">
      <w:pPr>
        <w:rPr>
          <w:ins w:id="274" w:author="James Tan Swee Chuan (SUSS)" w:date="2022-03-31T15:46:00Z"/>
          <w:sz w:val="24"/>
          <w:szCs w:val="24"/>
        </w:rPr>
      </w:pPr>
      <w:ins w:id="275" w:author="James Tan Swee Chuan (SUSS)" w:date="2022-03-31T15:46:00Z">
        <w:r>
          <w:br w:type="page"/>
        </w:r>
      </w:ins>
    </w:p>
    <w:p w:rsidR="00CB0608" w:rsidDel="00314E43" w:rsidRDefault="00271F97">
      <w:pPr>
        <w:pStyle w:val="BodyText"/>
        <w:spacing w:before="229" w:line="348" w:lineRule="auto"/>
        <w:ind w:left="120"/>
        <w:jc w:val="both"/>
        <w:rPr>
          <w:del w:id="276" w:author="James Tan Swee Chuan (SUSS)" w:date="2022-03-31T13:42:00Z"/>
        </w:rPr>
        <w:pPrChange w:id="277" w:author="James Tan Swee Chuan (SUSS)" w:date="2022-03-31T13:46:00Z">
          <w:pPr>
            <w:pStyle w:val="BodyText"/>
            <w:spacing w:before="229" w:line="348" w:lineRule="auto"/>
            <w:ind w:left="120"/>
          </w:pPr>
        </w:pPrChange>
      </w:pPr>
      <w:del w:id="278" w:author="James Tan Swee Chuan (SUSS)" w:date="2022-03-31T13:42:00Z">
        <w:r w:rsidDel="00314E43">
          <w:lastRenderedPageBreak/>
          <w:delText>,</w:delText>
        </w:r>
        <w:r w:rsidDel="00314E43">
          <w:rPr>
            <w:spacing w:val="-1"/>
          </w:rPr>
          <w:delText xml:space="preserve"> </w:delText>
        </w:r>
        <w:r w:rsidDel="00314E43">
          <w:delText>which</w:delText>
        </w:r>
        <w:r w:rsidDel="00314E43">
          <w:rPr>
            <w:spacing w:val="-2"/>
          </w:rPr>
          <w:delText xml:space="preserve"> </w:delText>
        </w:r>
        <w:r w:rsidDel="00314E43">
          <w:delText>we</w:delText>
        </w:r>
        <w:r w:rsidDel="00314E43">
          <w:rPr>
            <w:spacing w:val="-3"/>
          </w:rPr>
          <w:delText xml:space="preserve"> </w:delText>
        </w:r>
        <w:r w:rsidDel="00314E43">
          <w:delText>can</w:delText>
        </w:r>
        <w:r w:rsidDel="00314E43">
          <w:rPr>
            <w:spacing w:val="-2"/>
          </w:rPr>
          <w:delText xml:space="preserve"> </w:delText>
        </w:r>
        <w:r w:rsidDel="00314E43">
          <w:delText>find</w:delText>
        </w:r>
        <w:r w:rsidDel="00314E43">
          <w:rPr>
            <w:spacing w:val="-1"/>
          </w:rPr>
          <w:delText xml:space="preserve"> </w:delText>
        </w:r>
        <w:r w:rsidDel="00314E43">
          <w:delText>in</w:delText>
        </w:r>
        <w:r w:rsidDel="00314E43">
          <w:rPr>
            <w:spacing w:val="-1"/>
          </w:rPr>
          <w:delText xml:space="preserve"> </w:delText>
        </w:r>
        <w:r w:rsidDel="00314E43">
          <w:delText>the</w:delText>
        </w:r>
        <w:r w:rsidDel="00314E43">
          <w:rPr>
            <w:spacing w:val="-3"/>
          </w:rPr>
          <w:delText xml:space="preserve"> </w:delText>
        </w:r>
        <w:r w:rsidDel="00314E43">
          <w:delText>start</w:delText>
        </w:r>
        <w:r w:rsidDel="00314E43">
          <w:rPr>
            <w:spacing w:val="-2"/>
          </w:rPr>
          <w:delText xml:space="preserve"> </w:delText>
        </w:r>
        <w:r w:rsidDel="00314E43">
          <w:delText>menu:</w:delText>
        </w:r>
      </w:del>
    </w:p>
    <w:p w:rsidR="00CB0608" w:rsidRDefault="00CB0608">
      <w:pPr>
        <w:pStyle w:val="BodyText"/>
        <w:spacing w:before="229" w:line="348" w:lineRule="auto"/>
        <w:ind w:left="120"/>
        <w:jc w:val="both"/>
        <w:rPr>
          <w:ins w:id="279" w:author="James Tan Swee Chuan (SUSS)" w:date="2022-03-31T13:31:00Z"/>
        </w:rPr>
        <w:pPrChange w:id="280" w:author="James Tan Swee Chuan (SUSS)" w:date="2022-03-31T13:46:00Z">
          <w:pPr>
            <w:pStyle w:val="BodyText"/>
            <w:spacing w:before="229" w:line="348" w:lineRule="auto"/>
            <w:ind w:left="120"/>
          </w:pPr>
        </w:pPrChange>
      </w:pPr>
    </w:p>
    <w:p w:rsidR="00271F97" w:rsidDel="00314E43" w:rsidRDefault="00271F97" w:rsidP="00271F97">
      <w:pPr>
        <w:spacing w:line="348" w:lineRule="auto"/>
        <w:rPr>
          <w:del w:id="281" w:author="James Tan Swee Chuan (SUSS)" w:date="2022-03-31T13:42:00Z"/>
        </w:rPr>
        <w:sectPr w:rsidR="00271F97" w:rsidDel="00314E43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RDefault="00CB0608">
      <w:pPr>
        <w:pStyle w:val="BodyText"/>
      </w:pPr>
    </w:p>
    <w:p w:rsidR="00CB0608" w:rsidRDefault="00271F97" w:rsidP="00314E43">
      <w:pPr>
        <w:pStyle w:val="BodyText"/>
        <w:ind w:left="180"/>
        <w:rPr>
          <w:sz w:val="20"/>
        </w:rPr>
      </w:pPr>
      <w:del w:id="282" w:author="James Tan Swee Chuan (SUSS)" w:date="2022-03-31T13:43:00Z">
        <w:r w:rsidDel="00314E43">
          <w:rPr>
            <w:noProof/>
            <w:sz w:val="20"/>
            <w:lang w:val="en-SG" w:eastAsia="zh-CN"/>
          </w:rPr>
          <w:drawing>
            <wp:inline distT="0" distB="0" distL="0" distR="0">
              <wp:extent cx="3160401" cy="2180272"/>
              <wp:effectExtent l="0" t="0" r="0" b="0"/>
              <wp:docPr id="7" name="image6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6.jpeg"/>
                      <pic:cNvPicPr/>
                    </pic:nvPicPr>
                    <pic:blipFill>
                      <a:blip r:embed="rId2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60401" cy="218027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283" w:author="James Tan Swee Chuan (SUSS)" w:date="2022-03-31T13:43:00Z">
        <w:r w:rsidR="00314E43" w:rsidRPr="00314E43">
          <w:rPr>
            <w:noProof/>
            <w:sz w:val="22"/>
            <w:szCs w:val="22"/>
            <w:lang w:val="en-SG" w:eastAsia="zh-CN"/>
          </w:rPr>
          <w:t xml:space="preserve"> </w:t>
        </w:r>
        <w:r w:rsidR="00314E43" w:rsidRPr="00314E43">
          <w:rPr>
            <w:noProof/>
            <w:sz w:val="20"/>
            <w:lang w:val="en-SG" w:eastAsia="zh-CN"/>
          </w:rPr>
          <w:drawing>
            <wp:inline distT="0" distB="0" distL="0" distR="0" wp14:anchorId="5A2924B5" wp14:editId="1B6ABA83">
              <wp:extent cx="6104467" cy="641610"/>
              <wp:effectExtent l="19050" t="19050" r="10795" b="25400"/>
              <wp:docPr id="227" name="Picture 6">
                <a:extLst xmlns:a="http://schemas.openxmlformats.org/drawingml/2006/main">
                  <a:ext uri="{FF2B5EF4-FFF2-40B4-BE49-F238E27FC236}">
                    <a16:creationId xmlns:a16="http://schemas.microsoft.com/office/drawing/2014/main" id="{223B7370-F936-4813-8F7D-311ACA144DB5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Picture 6">
                        <a:extLst>
                          <a:ext uri="{FF2B5EF4-FFF2-40B4-BE49-F238E27FC236}">
                            <a16:creationId xmlns:a16="http://schemas.microsoft.com/office/drawing/2014/main" id="{223B7370-F936-4813-8F7D-311ACA144DB5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 rotWithShape="1">
                      <a:blip r:embed="rId27"/>
                      <a:srcRect l="18694" t="10583" r="2285" b="74077"/>
                      <a:stretch/>
                    </pic:blipFill>
                    <pic:spPr bwMode="auto">
                      <a:xfrm>
                        <a:off x="0" y="0"/>
                        <a:ext cx="6191539" cy="650762"/>
                      </a:xfrm>
                      <a:prstGeom prst="rect">
                        <a:avLst/>
                      </a:prstGeom>
                      <a:ln w="3175">
                        <a:solidFill>
                          <a:schemeClr val="bg1">
                            <a:lumMod val="85000"/>
                          </a:schemeClr>
                        </a:solidFill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:rsidR="00CB0608" w:rsidRDefault="00CB0608">
      <w:pPr>
        <w:pStyle w:val="BodyText"/>
        <w:spacing w:before="3"/>
        <w:rPr>
          <w:sz w:val="7"/>
        </w:rPr>
      </w:pPr>
    </w:p>
    <w:p w:rsidR="00CB0608" w:rsidRDefault="00271F97">
      <w:pPr>
        <w:spacing w:before="54"/>
        <w:ind w:left="2672"/>
        <w:rPr>
          <w:sz w:val="20"/>
        </w:rPr>
      </w:pPr>
      <w:r>
        <w:rPr>
          <w:rFonts w:ascii="Palatino Linotype"/>
          <w:b/>
          <w:sz w:val="20"/>
        </w:rPr>
        <w:t>Figure</w:t>
      </w:r>
      <w:r>
        <w:rPr>
          <w:rFonts w:ascii="Palatino Linotype"/>
          <w:b/>
          <w:spacing w:val="-4"/>
          <w:sz w:val="20"/>
        </w:rPr>
        <w:t xml:space="preserve"> </w:t>
      </w:r>
      <w:r>
        <w:rPr>
          <w:rFonts w:ascii="Palatino Linotype"/>
          <w:b/>
          <w:sz w:val="20"/>
        </w:rPr>
        <w:t>1.4</w:t>
      </w:r>
      <w:r>
        <w:rPr>
          <w:rFonts w:ascii="Palatino Linotype"/>
          <w:b/>
          <w:spacing w:val="-3"/>
          <w:sz w:val="20"/>
        </w:rPr>
        <w:t xml:space="preserve"> </w:t>
      </w:r>
      <w:del w:id="284" w:author="James Tan Swee Chuan (SUSS)" w:date="2022-03-31T13:43:00Z">
        <w:r w:rsidDel="00314E43">
          <w:rPr>
            <w:sz w:val="20"/>
          </w:rPr>
          <w:delText>Finding</w:delText>
        </w:r>
        <w:r w:rsidDel="00314E43">
          <w:rPr>
            <w:spacing w:val="-3"/>
            <w:sz w:val="20"/>
          </w:rPr>
          <w:delText xml:space="preserve"> </w:delText>
        </w:r>
        <w:r w:rsidDel="00314E43">
          <w:rPr>
            <w:sz w:val="20"/>
          </w:rPr>
          <w:delText>Python</w:delText>
        </w:r>
        <w:r w:rsidDel="00314E43">
          <w:rPr>
            <w:spacing w:val="-3"/>
            <w:sz w:val="20"/>
          </w:rPr>
          <w:delText xml:space="preserve"> </w:delText>
        </w:r>
        <w:r w:rsidDel="00314E43">
          <w:rPr>
            <w:sz w:val="20"/>
          </w:rPr>
          <w:delText>in</w:delText>
        </w:r>
        <w:r w:rsidDel="00314E43">
          <w:rPr>
            <w:spacing w:val="-2"/>
            <w:sz w:val="20"/>
          </w:rPr>
          <w:delText xml:space="preserve"> </w:delText>
        </w:r>
        <w:r w:rsidDel="00314E43">
          <w:rPr>
            <w:sz w:val="20"/>
          </w:rPr>
          <w:delText>the</w:delText>
        </w:r>
        <w:r w:rsidDel="00314E43">
          <w:rPr>
            <w:spacing w:val="-4"/>
            <w:sz w:val="20"/>
          </w:rPr>
          <w:delText xml:space="preserve"> </w:delText>
        </w:r>
        <w:r w:rsidDel="00314E43">
          <w:rPr>
            <w:sz w:val="20"/>
          </w:rPr>
          <w:delText>Start</w:delText>
        </w:r>
        <w:r w:rsidDel="00314E43">
          <w:rPr>
            <w:spacing w:val="-3"/>
            <w:sz w:val="20"/>
          </w:rPr>
          <w:delText xml:space="preserve"> </w:delText>
        </w:r>
        <w:r w:rsidDel="00314E43">
          <w:rPr>
            <w:sz w:val="20"/>
          </w:rPr>
          <w:delText>Menu</w:delText>
        </w:r>
      </w:del>
      <w:proofErr w:type="spellStart"/>
      <w:ins w:id="285" w:author="James Tan Swee Chuan (SUSS)" w:date="2022-03-31T13:43:00Z">
        <w:r w:rsidR="00314E43">
          <w:rPr>
            <w:sz w:val="20"/>
          </w:rPr>
          <w:t>JupyterLab</w:t>
        </w:r>
      </w:ins>
      <w:proofErr w:type="spellEnd"/>
      <w:ins w:id="286" w:author="James Tan Swee Chuan (SUSS)" w:date="2022-03-31T15:47:00Z">
        <w:r w:rsidR="00665C0A">
          <w:rPr>
            <w:sz w:val="20"/>
          </w:rPr>
          <w:t xml:space="preserve"> Input cell for Python code entry</w:t>
        </w:r>
      </w:ins>
    </w:p>
    <w:p w:rsidR="00CB0608" w:rsidRDefault="00CB0608">
      <w:pPr>
        <w:pStyle w:val="BodyText"/>
        <w:rPr>
          <w:ins w:id="287" w:author="James Tan Swee Chuan (SUSS)" w:date="2022-03-31T15:46:00Z"/>
          <w:sz w:val="20"/>
        </w:rPr>
      </w:pPr>
    </w:p>
    <w:p w:rsidR="00665C0A" w:rsidRDefault="00665C0A">
      <w:pPr>
        <w:pStyle w:val="BodyText"/>
        <w:rPr>
          <w:ins w:id="288" w:author="James Tan Swee Chuan (SUSS)" w:date="2022-03-31T15:46:00Z"/>
          <w:sz w:val="20"/>
        </w:rPr>
      </w:pPr>
    </w:p>
    <w:p w:rsidR="00665C0A" w:rsidRDefault="00665C0A">
      <w:pPr>
        <w:pStyle w:val="BodyText"/>
        <w:rPr>
          <w:sz w:val="20"/>
        </w:rPr>
      </w:pPr>
    </w:p>
    <w:p w:rsidR="00CB0608" w:rsidRDefault="00665C0A">
      <w:pPr>
        <w:pStyle w:val="BodyText"/>
        <w:spacing w:before="3"/>
        <w:rPr>
          <w:ins w:id="289" w:author="James Tan Swee Chuan (SUSS)" w:date="2022-03-31T13:44:00Z"/>
          <w:noProof/>
          <w:sz w:val="22"/>
          <w:szCs w:val="22"/>
          <w:lang w:val="en-SG" w:eastAsia="zh-CN"/>
        </w:rPr>
      </w:pPr>
      <w:ins w:id="290" w:author="James Tan Swee Chuan (SUSS)" w:date="2022-03-31T13:44:00Z">
        <w:r w:rsidRPr="00314E43">
          <w:rPr>
            <w:noProof/>
            <w:sz w:val="20"/>
            <w:lang w:val="en-SG" w:eastAsia="zh-CN"/>
          </w:rPr>
          <mc:AlternateContent>
            <mc:Choice Requires="wpg">
              <w:drawing>
                <wp:anchor distT="0" distB="0" distL="114300" distR="114300" simplePos="0" relativeHeight="470210996" behindDoc="0" locked="0" layoutInCell="1" allowOverlap="1" wp14:anchorId="603FB63C" wp14:editId="17258B96">
                  <wp:simplePos x="0" y="0"/>
                  <wp:positionH relativeFrom="column">
                    <wp:posOffset>245110</wp:posOffset>
                  </wp:positionH>
                  <wp:positionV relativeFrom="paragraph">
                    <wp:posOffset>11853</wp:posOffset>
                  </wp:positionV>
                  <wp:extent cx="6052820" cy="1105535"/>
                  <wp:effectExtent l="19050" t="19050" r="24130" b="18415"/>
                  <wp:wrapNone/>
                  <wp:docPr id="228" name="Group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C48D408-18DF-4607-9ACA-DBE389413EDA}"/>
                      </a:ext>
                    </a:extLst>
                  </wp:docPr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6052820" cy="1105535"/>
                            <a:chOff x="478231" y="93154"/>
                            <a:chExt cx="6054090" cy="1106502"/>
                          </a:xfrm>
                        </wpg:grpSpPr>
                        <pic:pic xmlns:pic="http://schemas.openxmlformats.org/drawingml/2006/picture">
                          <pic:nvPicPr>
                            <pic:cNvPr id="229" name="Picture 229">
                              <a:extLst>
                                <a:ext uri="{FF2B5EF4-FFF2-40B4-BE49-F238E27FC236}">
                                  <a16:creationId xmlns:a16="http://schemas.microsoft.com/office/drawing/2014/main" id="{D21709F9-190C-462F-9AF6-E72D2015B84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8"/>
                            <a:srcRect l="18629" t="10724" r="2191" b="62547"/>
                            <a:stretch/>
                          </pic:blipFill>
                          <pic:spPr bwMode="auto">
                            <a:xfrm>
                              <a:off x="478231" y="93154"/>
                              <a:ext cx="6054090" cy="1106502"/>
                            </a:xfrm>
                            <a:prstGeom prst="rect">
                              <a:avLst/>
                            </a:prstGeom>
                            <a:ln w="3175">
                              <a:solidFill>
                                <a:schemeClr val="bg1">
                                  <a:lumMod val="85000"/>
                                </a:schemeClr>
                              </a:solidFill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30" name="Oval 230">
                            <a:extLst>
                              <a:ext uri="{FF2B5EF4-FFF2-40B4-BE49-F238E27FC236}">
                                <a16:creationId xmlns:a16="http://schemas.microsoft.com/office/drawing/2014/main" id="{173AEEE8-F459-4163-85B3-92886A9460E6}"/>
                              </a:ext>
                            </a:extLst>
                          </wps:cNvPr>
                          <wps:cNvSpPr/>
                          <wps:spPr>
                            <a:xfrm>
                              <a:off x="1195756" y="174589"/>
                              <a:ext cx="264715" cy="274284"/>
                            </a:xfrm>
                            <a:prstGeom prst="ellipse">
                              <a:avLst/>
                            </a:prstGeom>
                            <a:solidFill>
                              <a:srgbClr val="FF0000">
                                <a:alpha val="14902"/>
                              </a:srgbClr>
                            </a:solidFill>
                            <a:ln w="38100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11961245" id="Group 4" o:spid="_x0000_s1026" style="position:absolute;margin-left:19.3pt;margin-top:.95pt;width:476.6pt;height:87.05pt;z-index:470210996;mso-width-relative:margin;mso-height-relative:margin" coordorigin="4782,931" coordsize="60540,11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">
                  <v:shape id="Picture 229" o:spid="_x0000_s1027" type="#_x0000_t75" style="position:absolute;left:4782;top:931;width:60541;height:11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" stroked="t" strokecolor="#d8d8d8 [2732]" strokeweight=".25pt">
                    <v:imagedata r:id="rId29" o:title="" croptop="7028f" cropbottom="40991f" cropleft="12209f" cropright="1436f"/>
                    <v:path arrowok="t"/>
                  </v:shape>
                  <v:oval id="Oval 230" o:spid="_x0000_s1028" style="position:absolute;left:11957;top:1745;width:2647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" fillcolor="red" strokecolor="red" strokeweight="3pt">
                    <v:fill opacity="9766f"/>
                  </v:oval>
                </v:group>
              </w:pict>
            </mc:Fallback>
          </mc:AlternateContent>
        </w:r>
      </w:ins>
      <w:del w:id="291" w:author="James Tan Swee Chuan (SUSS)" w:date="2022-03-31T13:44:00Z">
        <w:r w:rsidR="00271F97" w:rsidDel="00314E43">
          <w:rPr>
            <w:noProof/>
            <w:lang w:val="en-SG" w:eastAsia="zh-CN"/>
          </w:rPr>
          <w:drawing>
            <wp:anchor distT="0" distB="0" distL="0" distR="0" simplePos="0" relativeHeight="17415224" behindDoc="0" locked="0" layoutInCell="1" allowOverlap="1">
              <wp:simplePos x="0" y="0"/>
              <wp:positionH relativeFrom="page">
                <wp:posOffset>973289</wp:posOffset>
              </wp:positionH>
              <wp:positionV relativeFrom="paragraph">
                <wp:posOffset>175166</wp:posOffset>
              </wp:positionV>
              <wp:extent cx="5867413" cy="3201924"/>
              <wp:effectExtent l="0" t="0" r="0" b="0"/>
              <wp:wrapTopAndBottom/>
              <wp:docPr id="9" name="image7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image7.jpeg"/>
                      <pic:cNvPicPr/>
                    </pic:nvPicPr>
                    <pic:blipFill>
                      <a:blip r:embed="rId3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413" cy="32019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  <w:ins w:id="292" w:author="James Tan Swee Chuan (SUSS)" w:date="2022-03-31T13:44:00Z">
        <w:r w:rsidR="00314E43" w:rsidRPr="00314E43">
          <w:rPr>
            <w:noProof/>
            <w:sz w:val="22"/>
            <w:szCs w:val="22"/>
            <w:lang w:val="en-SG" w:eastAsia="zh-CN"/>
          </w:rPr>
          <w:t xml:space="preserve"> </w:t>
        </w:r>
      </w:ins>
    </w:p>
    <w:p w:rsidR="00314E43" w:rsidRDefault="00314E43">
      <w:pPr>
        <w:pStyle w:val="BodyText"/>
        <w:spacing w:before="3"/>
        <w:rPr>
          <w:ins w:id="293" w:author="James Tan Swee Chuan (SUSS)" w:date="2022-03-31T13:44:00Z"/>
          <w:noProof/>
          <w:sz w:val="22"/>
          <w:szCs w:val="22"/>
          <w:lang w:val="en-SG" w:eastAsia="zh-CN"/>
        </w:rPr>
      </w:pPr>
    </w:p>
    <w:p w:rsidR="00314E43" w:rsidRDefault="00314E43">
      <w:pPr>
        <w:pStyle w:val="BodyText"/>
        <w:spacing w:before="3"/>
        <w:rPr>
          <w:ins w:id="294" w:author="James Tan Swee Chuan (SUSS)" w:date="2022-03-31T13:44:00Z"/>
          <w:noProof/>
          <w:sz w:val="22"/>
          <w:szCs w:val="22"/>
          <w:lang w:val="en-SG" w:eastAsia="zh-CN"/>
        </w:rPr>
      </w:pPr>
    </w:p>
    <w:p w:rsidR="00314E43" w:rsidRDefault="00314E43">
      <w:pPr>
        <w:pStyle w:val="BodyText"/>
        <w:spacing w:before="3"/>
        <w:rPr>
          <w:ins w:id="295" w:author="James Tan Swee Chuan (SUSS)" w:date="2022-03-31T13:44:00Z"/>
          <w:noProof/>
          <w:sz w:val="22"/>
          <w:szCs w:val="22"/>
          <w:lang w:val="en-SG" w:eastAsia="zh-CN"/>
        </w:rPr>
      </w:pPr>
    </w:p>
    <w:p w:rsidR="00314E43" w:rsidRDefault="00314E43">
      <w:pPr>
        <w:pStyle w:val="BodyText"/>
        <w:spacing w:before="3"/>
        <w:rPr>
          <w:ins w:id="296" w:author="James Tan Swee Chuan (SUSS)" w:date="2022-03-31T13:44:00Z"/>
          <w:noProof/>
          <w:sz w:val="22"/>
          <w:szCs w:val="22"/>
          <w:lang w:val="en-SG" w:eastAsia="zh-CN"/>
        </w:rPr>
      </w:pPr>
    </w:p>
    <w:p w:rsidR="00314E43" w:rsidRDefault="00314E43">
      <w:pPr>
        <w:pStyle w:val="BodyText"/>
        <w:spacing w:before="3"/>
        <w:rPr>
          <w:ins w:id="297" w:author="James Tan Swee Chuan (SUSS)" w:date="2022-03-31T13:44:00Z"/>
          <w:noProof/>
          <w:sz w:val="22"/>
          <w:szCs w:val="22"/>
          <w:lang w:val="en-SG" w:eastAsia="zh-CN"/>
        </w:rPr>
      </w:pPr>
    </w:p>
    <w:p w:rsidR="00314E43" w:rsidRDefault="00314E43">
      <w:pPr>
        <w:pStyle w:val="BodyText"/>
        <w:spacing w:before="3"/>
        <w:rPr>
          <w:sz w:val="20"/>
        </w:rPr>
      </w:pPr>
    </w:p>
    <w:p w:rsidR="00665C0A" w:rsidRDefault="00271F97" w:rsidP="00665C0A">
      <w:pPr>
        <w:spacing w:before="54"/>
        <w:ind w:left="2672"/>
        <w:rPr>
          <w:ins w:id="298" w:author="James Tan Swee Chuan (SUSS)" w:date="2022-03-31T15:48:00Z"/>
          <w:sz w:val="20"/>
        </w:rPr>
      </w:pPr>
      <w:r>
        <w:rPr>
          <w:rFonts w:ascii="Palatino Linotype"/>
          <w:b/>
          <w:sz w:val="20"/>
        </w:rPr>
        <w:t>Figure</w:t>
      </w:r>
      <w:r>
        <w:rPr>
          <w:rFonts w:ascii="Palatino Linotype"/>
          <w:b/>
          <w:spacing w:val="-5"/>
          <w:sz w:val="20"/>
        </w:rPr>
        <w:t xml:space="preserve"> </w:t>
      </w:r>
      <w:r>
        <w:rPr>
          <w:rFonts w:ascii="Palatino Linotype"/>
          <w:b/>
          <w:sz w:val="20"/>
        </w:rPr>
        <w:t>1.5</w:t>
      </w:r>
      <w:r>
        <w:rPr>
          <w:rFonts w:ascii="Palatino Linotype"/>
          <w:b/>
          <w:spacing w:val="-3"/>
          <w:sz w:val="20"/>
        </w:rPr>
        <w:t xml:space="preserve"> </w:t>
      </w:r>
      <w:proofErr w:type="spellStart"/>
      <w:ins w:id="299" w:author="James Tan Swee Chuan (SUSS)" w:date="2022-03-31T15:48:00Z">
        <w:r w:rsidR="00665C0A">
          <w:rPr>
            <w:sz w:val="20"/>
          </w:rPr>
          <w:t>JupyterLab</w:t>
        </w:r>
        <w:proofErr w:type="spellEnd"/>
        <w:r w:rsidR="00665C0A">
          <w:rPr>
            <w:sz w:val="20"/>
          </w:rPr>
          <w:t xml:space="preserve"> shows the output after the code is run</w:t>
        </w:r>
      </w:ins>
    </w:p>
    <w:p w:rsidR="00CB0608" w:rsidDel="00665C0A" w:rsidRDefault="00271F97" w:rsidP="00665C0A">
      <w:pPr>
        <w:spacing w:before="107"/>
        <w:ind w:left="2700"/>
        <w:jc w:val="both"/>
        <w:rPr>
          <w:del w:id="300" w:author="James Tan Swee Chuan (SUSS)" w:date="2022-03-31T15:48:00Z"/>
          <w:sz w:val="20"/>
        </w:rPr>
      </w:pPr>
      <w:del w:id="301" w:author="James Tan Swee Chuan (SUSS)" w:date="2022-03-31T15:48:00Z">
        <w:r w:rsidDel="00665C0A">
          <w:rPr>
            <w:sz w:val="20"/>
          </w:rPr>
          <w:delText>Python</w:delText>
        </w:r>
        <w:r w:rsidDel="00665C0A">
          <w:rPr>
            <w:spacing w:val="-4"/>
            <w:sz w:val="20"/>
          </w:rPr>
          <w:delText xml:space="preserve"> </w:delText>
        </w:r>
        <w:r w:rsidDel="00665C0A">
          <w:rPr>
            <w:sz w:val="20"/>
          </w:rPr>
          <w:delText>Interpreter</w:delText>
        </w:r>
      </w:del>
    </w:p>
    <w:p w:rsidR="00CB0608" w:rsidRDefault="00CB0608" w:rsidP="00665C0A">
      <w:pPr>
        <w:spacing w:before="107"/>
        <w:ind w:left="2700"/>
        <w:jc w:val="both"/>
      </w:pPr>
    </w:p>
    <w:p w:rsidR="00CB0608" w:rsidRDefault="00CB0608">
      <w:pPr>
        <w:pStyle w:val="BodyText"/>
        <w:spacing w:before="2"/>
        <w:rPr>
          <w:sz w:val="27"/>
        </w:rPr>
      </w:pPr>
    </w:p>
    <w:p w:rsidR="00CB0608" w:rsidRDefault="00271F97">
      <w:pPr>
        <w:pStyle w:val="BodyText"/>
        <w:spacing w:line="343" w:lineRule="auto"/>
        <w:ind w:left="480" w:right="124"/>
        <w:jc w:val="both"/>
      </w:pPr>
      <w:r>
        <w:t xml:space="preserve">Once we see </w:t>
      </w:r>
      <w:del w:id="302" w:author="James Tan Swee Chuan (SUSS)" w:date="2022-03-31T13:46:00Z">
        <w:r w:rsidDel="00F62321">
          <w:delText>the “</w:delText>
        </w:r>
        <w:r w:rsidDel="00F62321">
          <w:rPr>
            <w:rFonts w:ascii="Courier New" w:hAnsi="Courier New"/>
          </w:rPr>
          <w:delText>&gt;&gt;&gt;</w:delText>
        </w:r>
        <w:r w:rsidDel="00F62321">
          <w:delText>” prompt</w:delText>
        </w:r>
      </w:del>
      <w:ins w:id="303" w:author="James Tan Swee Chuan (SUSS)" w:date="2022-03-31T13:46:00Z">
        <w:r w:rsidR="00F62321">
          <w:t>Figure 1.4</w:t>
        </w:r>
      </w:ins>
      <w:r>
        <w:t xml:space="preserve">, we can type in our Python </w:t>
      </w:r>
      <w:del w:id="304" w:author="James Tan Swee Chuan (SUSS)" w:date="2022-03-31T15:48:00Z">
        <w:r w:rsidDel="00665C0A">
          <w:delText xml:space="preserve">command </w:delText>
        </w:r>
      </w:del>
      <w:ins w:id="305" w:author="James Tan Swee Chuan (SUSS)" w:date="2022-03-31T15:48:00Z">
        <w:r w:rsidR="00665C0A">
          <w:t xml:space="preserve">code </w:t>
        </w:r>
      </w:ins>
      <w:ins w:id="306" w:author="James Tan Swee Chuan (SUSS)" w:date="2022-03-31T13:46:00Z">
        <w:r w:rsidR="00F62321">
          <w:t xml:space="preserve">in the cell </w:t>
        </w:r>
      </w:ins>
      <w:r>
        <w:t>and let the Python</w:t>
      </w:r>
      <w:r>
        <w:rPr>
          <w:spacing w:val="-57"/>
        </w:rPr>
        <w:t xml:space="preserve"> </w:t>
      </w:r>
      <w:r>
        <w:t>interpreter</w:t>
      </w:r>
      <w:r>
        <w:rPr>
          <w:spacing w:val="-1"/>
        </w:rPr>
        <w:t xml:space="preserve"> </w:t>
      </w:r>
      <w:r>
        <w:t>execute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pressing</w:t>
      </w:r>
      <w:r>
        <w:rPr>
          <w:spacing w:val="-1"/>
        </w:rPr>
        <w:t xml:space="preserve"> </w:t>
      </w:r>
      <w:del w:id="307" w:author="James Tan Swee Chuan (SUSS)" w:date="2022-03-31T13:46:00Z">
        <w:r w:rsidDel="00F62321">
          <w:delText>ENTER</w:delText>
        </w:r>
        <w:r w:rsidDel="00F62321">
          <w:rPr>
            <w:spacing w:val="-2"/>
          </w:rPr>
          <w:delText xml:space="preserve"> </w:delText>
        </w:r>
      </w:del>
      <w:ins w:id="308" w:author="James Tan Swee Chuan (SUSS)" w:date="2022-03-31T13:46:00Z">
        <w:r w:rsidR="00F62321">
          <w:t>the play button</w:t>
        </w:r>
        <w:r w:rsidR="00F62321">
          <w:rPr>
            <w:spacing w:val="-2"/>
          </w:rPr>
          <w:t xml:space="preserve"> </w:t>
        </w:r>
      </w:ins>
      <w:ins w:id="309" w:author="James Tan Swee Chuan (SUSS)" w:date="2022-03-31T15:49:00Z">
        <w:r w:rsidR="00665C0A">
          <w:rPr>
            <w:spacing w:val="-2"/>
          </w:rPr>
          <w:t xml:space="preserve">(c.f., Figure 1.5) </w:t>
        </w:r>
      </w:ins>
      <w:r>
        <w:t>once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syntax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completed.</w:t>
      </w:r>
      <w:ins w:id="310" w:author="James Tan Swee Chuan (SUSS)" w:date="2022-03-31T13:48:00Z">
        <w:r w:rsidR="00F62321">
          <w:t xml:space="preserve"> </w:t>
        </w:r>
        <w:r w:rsidR="00F62321" w:rsidRPr="00F62321">
          <w:t xml:space="preserve">The output of the program will then be printed below the input </w:t>
        </w:r>
        <w:r w:rsidR="00F62321">
          <w:t>cell</w:t>
        </w:r>
        <w:r w:rsidR="00F62321" w:rsidRPr="00F62321">
          <w:t>.</w:t>
        </w:r>
      </w:ins>
    </w:p>
    <w:p w:rsidR="00CB0608" w:rsidDel="00F62321" w:rsidRDefault="00271F97">
      <w:pPr>
        <w:pStyle w:val="BodyText"/>
        <w:spacing w:before="151" w:line="348" w:lineRule="auto"/>
        <w:ind w:left="480" w:right="122"/>
        <w:jc w:val="both"/>
        <w:rPr>
          <w:del w:id="311" w:author="James Tan Swee Chuan (SUSS)" w:date="2022-03-31T13:48:00Z"/>
        </w:rPr>
      </w:pPr>
      <w:del w:id="312" w:author="James Tan Swee Chuan (SUSS)" w:date="2022-03-31T13:47:00Z">
        <w:r w:rsidDel="00F62321">
          <w:rPr>
            <w:spacing w:val="-1"/>
          </w:rPr>
          <w:delText>Another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way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to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run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Python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is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to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call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it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from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a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terminal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app.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For</w:delText>
        </w:r>
        <w:r w:rsidDel="00F62321">
          <w:rPr>
            <w:spacing w:val="-20"/>
          </w:rPr>
          <w:delText xml:space="preserve"> </w:delText>
        </w:r>
        <w:r w:rsidDel="00F62321">
          <w:rPr>
            <w:spacing w:val="-1"/>
          </w:rPr>
          <w:delText>this,</w:delText>
        </w:r>
        <w:r w:rsidDel="00F62321">
          <w:rPr>
            <w:spacing w:val="-20"/>
          </w:rPr>
          <w:delText xml:space="preserve"> </w:delText>
        </w:r>
        <w:r w:rsidDel="00F62321">
          <w:delText>we</w:delText>
        </w:r>
        <w:r w:rsidDel="00F62321">
          <w:rPr>
            <w:spacing w:val="-20"/>
          </w:rPr>
          <w:delText xml:space="preserve"> </w:delText>
        </w:r>
        <w:r w:rsidDel="00F62321">
          <w:delText>will</w:delText>
        </w:r>
        <w:r w:rsidDel="00F62321">
          <w:rPr>
            <w:spacing w:val="-20"/>
          </w:rPr>
          <w:delText xml:space="preserve"> </w:delText>
        </w:r>
        <w:r w:rsidDel="00F62321">
          <w:delText>need</w:delText>
        </w:r>
        <w:r w:rsidDel="00F62321">
          <w:rPr>
            <w:spacing w:val="-20"/>
          </w:rPr>
          <w:delText xml:space="preserve"> </w:delText>
        </w:r>
        <w:r w:rsidDel="00F62321">
          <w:delText>Windows</w:delText>
        </w:r>
        <w:r w:rsidDel="00F62321">
          <w:rPr>
            <w:spacing w:val="-57"/>
          </w:rPr>
          <w:delText xml:space="preserve"> </w:delText>
        </w:r>
        <w:r w:rsidDel="00F62321">
          <w:delText>PowerShell or Command Prompt to open it. Type “PowerShell” or “Command Prompt”</w:delText>
        </w:r>
        <w:r w:rsidDel="00F62321">
          <w:rPr>
            <w:spacing w:val="-57"/>
          </w:rPr>
          <w:delText xml:space="preserve"> </w:delText>
        </w:r>
        <w:r w:rsidDel="00F62321">
          <w:delText>in</w:delText>
        </w:r>
        <w:r w:rsidDel="00F62321">
          <w:rPr>
            <w:spacing w:val="-1"/>
          </w:rPr>
          <w:delText xml:space="preserve"> </w:delText>
        </w:r>
        <w:r w:rsidDel="00F62321">
          <w:delText>the</w:delText>
        </w:r>
        <w:r w:rsidDel="00F62321">
          <w:rPr>
            <w:spacing w:val="-1"/>
          </w:rPr>
          <w:delText xml:space="preserve"> </w:delText>
        </w:r>
        <w:r w:rsidDel="00F62321">
          <w:delText>“Search</w:delText>
        </w:r>
        <w:r w:rsidDel="00F62321">
          <w:rPr>
            <w:spacing w:val="-2"/>
          </w:rPr>
          <w:delText xml:space="preserve"> </w:delText>
        </w:r>
        <w:r w:rsidDel="00F62321">
          <w:delText>Windows” box</w:delText>
        </w:r>
        <w:r w:rsidDel="00F62321">
          <w:rPr>
            <w:spacing w:val="-1"/>
          </w:rPr>
          <w:delText xml:space="preserve"> </w:delText>
        </w:r>
        <w:r w:rsidDel="00F62321">
          <w:delText>on</w:delText>
        </w:r>
        <w:r w:rsidDel="00F62321">
          <w:rPr>
            <w:spacing w:val="-2"/>
          </w:rPr>
          <w:delText xml:space="preserve"> </w:delText>
        </w:r>
        <w:r w:rsidDel="00F62321">
          <w:delText>the</w:delText>
        </w:r>
        <w:r w:rsidDel="00F62321">
          <w:rPr>
            <w:spacing w:val="-1"/>
          </w:rPr>
          <w:delText xml:space="preserve"> </w:delText>
        </w:r>
        <w:r w:rsidDel="00F62321">
          <w:delText>task</w:delText>
        </w:r>
        <w:r w:rsidDel="00F62321">
          <w:rPr>
            <w:spacing w:val="-2"/>
          </w:rPr>
          <w:delText xml:space="preserve"> </w:delText>
        </w:r>
        <w:r w:rsidDel="00F62321">
          <w:delText>bar:</w:delText>
        </w:r>
      </w:del>
    </w:p>
    <w:p w:rsidR="00CB0608" w:rsidDel="00F62321" w:rsidRDefault="00CB0608">
      <w:pPr>
        <w:spacing w:line="348" w:lineRule="auto"/>
        <w:jc w:val="both"/>
        <w:rPr>
          <w:del w:id="313" w:author="James Tan Swee Chuan (SUSS)" w:date="2022-03-31T13:48:00Z"/>
        </w:rPr>
        <w:sectPr w:rsidR="00CB0608" w:rsidDel="00F62321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F62321" w:rsidRDefault="00CB0608">
      <w:pPr>
        <w:pStyle w:val="BodyText"/>
        <w:spacing w:before="10"/>
        <w:rPr>
          <w:del w:id="314" w:author="James Tan Swee Chuan (SUSS)" w:date="2022-03-31T13:48:00Z"/>
          <w:sz w:val="26"/>
        </w:rPr>
      </w:pPr>
    </w:p>
    <w:p w:rsidR="00CB0608" w:rsidDel="00F62321" w:rsidRDefault="00271F97">
      <w:pPr>
        <w:pStyle w:val="BodyText"/>
        <w:ind w:left="236"/>
        <w:rPr>
          <w:del w:id="315" w:author="James Tan Swee Chuan (SUSS)" w:date="2022-03-31T13:48:00Z"/>
          <w:sz w:val="20"/>
        </w:rPr>
      </w:pPr>
      <w:del w:id="316" w:author="James Tan Swee Chuan (SUSS)" w:date="2022-03-31T13:48:00Z">
        <w:r w:rsidDel="00F62321">
          <w:rPr>
            <w:noProof/>
            <w:sz w:val="20"/>
            <w:lang w:val="en-SG" w:eastAsia="zh-CN"/>
          </w:rPr>
          <w:drawing>
            <wp:inline distT="0" distB="0" distL="0" distR="0">
              <wp:extent cx="5787589" cy="3781615"/>
              <wp:effectExtent l="0" t="0" r="0" b="0"/>
              <wp:docPr id="11" name="image8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" name="image8.jpeg"/>
                      <pic:cNvPicPr/>
                    </pic:nvPicPr>
                    <pic:blipFill>
                      <a:blip r:embed="rId31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87589" cy="3781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CB0608" w:rsidDel="00F62321" w:rsidRDefault="00CB0608">
      <w:pPr>
        <w:pStyle w:val="BodyText"/>
        <w:spacing w:before="8"/>
        <w:rPr>
          <w:del w:id="317" w:author="James Tan Swee Chuan (SUSS)" w:date="2022-03-31T13:48:00Z"/>
          <w:sz w:val="8"/>
        </w:rPr>
      </w:pPr>
    </w:p>
    <w:p w:rsidR="00CB0608" w:rsidDel="00F62321" w:rsidRDefault="00271F97">
      <w:pPr>
        <w:spacing w:before="54"/>
        <w:ind w:left="212"/>
        <w:rPr>
          <w:del w:id="318" w:author="James Tan Swee Chuan (SUSS)" w:date="2022-03-31T13:48:00Z"/>
          <w:sz w:val="20"/>
        </w:rPr>
      </w:pPr>
      <w:del w:id="319" w:author="James Tan Swee Chuan (SUSS)" w:date="2022-03-31T13:48:00Z">
        <w:r w:rsidDel="00F62321">
          <w:rPr>
            <w:rFonts w:ascii="Palatino Linotype"/>
            <w:b/>
            <w:sz w:val="20"/>
          </w:rPr>
          <w:delText>Figure</w:delText>
        </w:r>
        <w:r w:rsidDel="00F62321">
          <w:rPr>
            <w:rFonts w:ascii="Palatino Linotype"/>
            <w:b/>
            <w:spacing w:val="-6"/>
            <w:sz w:val="20"/>
          </w:rPr>
          <w:delText xml:space="preserve"> </w:delText>
        </w:r>
        <w:r w:rsidDel="00F62321">
          <w:rPr>
            <w:rFonts w:ascii="Palatino Linotype"/>
            <w:b/>
            <w:sz w:val="20"/>
          </w:rPr>
          <w:delText>1.6</w:delText>
        </w:r>
        <w:r w:rsidDel="00F62321">
          <w:rPr>
            <w:rFonts w:ascii="Palatino Linotype"/>
            <w:b/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Searching</w:delText>
        </w:r>
        <w:r w:rsidDel="00F62321">
          <w:rPr>
            <w:spacing w:val="-6"/>
            <w:sz w:val="20"/>
          </w:rPr>
          <w:delText xml:space="preserve"> </w:delText>
        </w:r>
        <w:r w:rsidDel="00F62321">
          <w:rPr>
            <w:sz w:val="20"/>
          </w:rPr>
          <w:delText>for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Windows</w:delText>
        </w:r>
        <w:r w:rsidDel="00F62321">
          <w:rPr>
            <w:spacing w:val="-5"/>
            <w:sz w:val="20"/>
          </w:rPr>
          <w:delText xml:space="preserve"> </w:delText>
        </w:r>
        <w:r w:rsidDel="00F62321">
          <w:rPr>
            <w:sz w:val="20"/>
          </w:rPr>
          <w:delText>PowerShell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and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Command</w:delText>
        </w:r>
        <w:r w:rsidDel="00F62321">
          <w:rPr>
            <w:spacing w:val="-6"/>
            <w:sz w:val="20"/>
          </w:rPr>
          <w:delText xml:space="preserve"> </w:delText>
        </w:r>
        <w:r w:rsidDel="00F62321">
          <w:rPr>
            <w:sz w:val="20"/>
          </w:rPr>
          <w:delText>Prompt</w:delText>
        </w:r>
      </w:del>
    </w:p>
    <w:p w:rsidR="00CB0608" w:rsidDel="00F62321" w:rsidRDefault="00CB0608">
      <w:pPr>
        <w:pStyle w:val="BodyText"/>
        <w:rPr>
          <w:del w:id="320" w:author="James Tan Swee Chuan (SUSS)" w:date="2022-03-31T13:48:00Z"/>
          <w:sz w:val="22"/>
        </w:rPr>
      </w:pPr>
    </w:p>
    <w:p w:rsidR="00CB0608" w:rsidDel="00F62321" w:rsidRDefault="00CB0608">
      <w:pPr>
        <w:pStyle w:val="BodyText"/>
        <w:spacing w:before="2"/>
        <w:rPr>
          <w:del w:id="321" w:author="James Tan Swee Chuan (SUSS)" w:date="2022-03-31T13:48:00Z"/>
          <w:sz w:val="27"/>
        </w:rPr>
      </w:pPr>
    </w:p>
    <w:p w:rsidR="00CB0608" w:rsidDel="00F62321" w:rsidRDefault="00271F97">
      <w:pPr>
        <w:pStyle w:val="BodyText"/>
        <w:spacing w:line="348" w:lineRule="auto"/>
        <w:ind w:left="120" w:right="64"/>
        <w:rPr>
          <w:del w:id="322" w:author="James Tan Swee Chuan (SUSS)" w:date="2022-03-31T13:48:00Z"/>
        </w:rPr>
      </w:pPr>
      <w:del w:id="323" w:author="James Tan Swee Chuan (SUSS)" w:date="2022-03-31T13:48:00Z">
        <w:r w:rsidDel="00F62321">
          <w:delText>For</w:delText>
        </w:r>
        <w:r w:rsidDel="00F62321">
          <w:rPr>
            <w:spacing w:val="38"/>
          </w:rPr>
          <w:delText xml:space="preserve"> </w:delText>
        </w:r>
        <w:r w:rsidDel="00F62321">
          <w:delText>simplicity,</w:delText>
        </w:r>
        <w:r w:rsidDel="00F62321">
          <w:rPr>
            <w:spacing w:val="38"/>
          </w:rPr>
          <w:delText xml:space="preserve"> </w:delText>
        </w:r>
        <w:r w:rsidDel="00F62321">
          <w:delText>we</w:delText>
        </w:r>
        <w:r w:rsidDel="00F62321">
          <w:rPr>
            <w:spacing w:val="38"/>
          </w:rPr>
          <w:delText xml:space="preserve"> </w:delText>
        </w:r>
        <w:r w:rsidDel="00F62321">
          <w:delText>will</w:delText>
        </w:r>
        <w:r w:rsidDel="00F62321">
          <w:rPr>
            <w:spacing w:val="39"/>
          </w:rPr>
          <w:delText xml:space="preserve"> </w:delText>
        </w:r>
        <w:r w:rsidDel="00F62321">
          <w:delText>use</w:delText>
        </w:r>
        <w:r w:rsidDel="00F62321">
          <w:rPr>
            <w:spacing w:val="38"/>
          </w:rPr>
          <w:delText xml:space="preserve"> </w:delText>
        </w:r>
        <w:r w:rsidDel="00F62321">
          <w:delText>Windows</w:delText>
        </w:r>
        <w:r w:rsidDel="00F62321">
          <w:rPr>
            <w:spacing w:val="38"/>
          </w:rPr>
          <w:delText xml:space="preserve"> </w:delText>
        </w:r>
        <w:r w:rsidDel="00F62321">
          <w:delText>PowerShell</w:delText>
        </w:r>
        <w:r w:rsidDel="00F62321">
          <w:rPr>
            <w:spacing w:val="38"/>
          </w:rPr>
          <w:delText xml:space="preserve"> </w:delText>
        </w:r>
        <w:r w:rsidDel="00F62321">
          <w:delText>in</w:delText>
        </w:r>
        <w:r w:rsidDel="00F62321">
          <w:rPr>
            <w:spacing w:val="39"/>
          </w:rPr>
          <w:delText xml:space="preserve"> </w:delText>
        </w:r>
        <w:r w:rsidDel="00F62321">
          <w:delText>the</w:delText>
        </w:r>
        <w:r w:rsidDel="00F62321">
          <w:rPr>
            <w:spacing w:val="38"/>
          </w:rPr>
          <w:delText xml:space="preserve"> </w:delText>
        </w:r>
        <w:r w:rsidDel="00F62321">
          <w:delText>following.</w:delText>
        </w:r>
        <w:r w:rsidDel="00F62321">
          <w:rPr>
            <w:spacing w:val="38"/>
          </w:rPr>
          <w:delText xml:space="preserve"> </w:delText>
        </w:r>
        <w:r w:rsidDel="00F62321">
          <w:delText>Type</w:delText>
        </w:r>
        <w:r w:rsidDel="00F62321">
          <w:rPr>
            <w:spacing w:val="38"/>
          </w:rPr>
          <w:delText xml:space="preserve"> </w:delText>
        </w:r>
        <w:r w:rsidDel="00F62321">
          <w:delText>“python”</w:delText>
        </w:r>
        <w:r w:rsidDel="00F62321">
          <w:rPr>
            <w:spacing w:val="39"/>
          </w:rPr>
          <w:delText xml:space="preserve"> </w:delText>
        </w:r>
        <w:r w:rsidDel="00F62321">
          <w:delText>in</w:delText>
        </w:r>
        <w:r w:rsidDel="00F62321">
          <w:rPr>
            <w:spacing w:val="-57"/>
          </w:rPr>
          <w:delText xml:space="preserve"> </w:delText>
        </w:r>
        <w:r w:rsidDel="00F62321">
          <w:delText>PowerShell</w:delText>
        </w:r>
        <w:r w:rsidDel="00F62321">
          <w:rPr>
            <w:spacing w:val="-1"/>
          </w:rPr>
          <w:delText xml:space="preserve"> </w:delText>
        </w:r>
        <w:r w:rsidDel="00F62321">
          <w:delText>and then</w:delText>
        </w:r>
        <w:r w:rsidDel="00F62321">
          <w:rPr>
            <w:spacing w:val="-1"/>
          </w:rPr>
          <w:delText xml:space="preserve"> </w:delText>
        </w:r>
        <w:r w:rsidDel="00F62321">
          <w:delText>press ENTER:</w:delText>
        </w:r>
      </w:del>
    </w:p>
    <w:p w:rsidR="00CB0608" w:rsidDel="00F62321" w:rsidRDefault="00CB0608">
      <w:pPr>
        <w:spacing w:line="348" w:lineRule="auto"/>
        <w:rPr>
          <w:del w:id="324" w:author="James Tan Swee Chuan (SUSS)" w:date="2022-03-31T13:48:00Z"/>
        </w:rPr>
        <w:sectPr w:rsidR="00CB0608" w:rsidDel="00F62321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F62321" w:rsidRDefault="00CB0608">
      <w:pPr>
        <w:pStyle w:val="BodyText"/>
        <w:rPr>
          <w:del w:id="325" w:author="James Tan Swee Chuan (SUSS)" w:date="2022-03-31T13:48:00Z"/>
        </w:rPr>
      </w:pPr>
    </w:p>
    <w:p w:rsidR="00CB0608" w:rsidDel="00F62321" w:rsidRDefault="00271F97">
      <w:pPr>
        <w:pStyle w:val="BodyText"/>
        <w:ind w:left="572"/>
        <w:rPr>
          <w:del w:id="326" w:author="James Tan Swee Chuan (SUSS)" w:date="2022-03-31T13:48:00Z"/>
          <w:sz w:val="20"/>
        </w:rPr>
      </w:pPr>
      <w:del w:id="327" w:author="James Tan Swee Chuan (SUSS)" w:date="2022-03-31T13:48:00Z">
        <w:r w:rsidDel="00F62321">
          <w:rPr>
            <w:noProof/>
            <w:sz w:val="20"/>
            <w:lang w:val="en-SG" w:eastAsia="zh-CN"/>
          </w:rPr>
          <w:drawing>
            <wp:inline distT="0" distB="0" distL="0" distR="0">
              <wp:extent cx="5867413" cy="3201924"/>
              <wp:effectExtent l="0" t="0" r="0" b="0"/>
              <wp:docPr id="13" name="image9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4" name="image9.jpeg"/>
                      <pic:cNvPicPr/>
                    </pic:nvPicPr>
                    <pic:blipFill>
                      <a:blip r:embed="rId32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413" cy="3201924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CB0608" w:rsidDel="00F62321" w:rsidRDefault="00271F97">
      <w:pPr>
        <w:spacing w:before="107"/>
        <w:ind w:left="572"/>
        <w:jc w:val="both"/>
        <w:rPr>
          <w:del w:id="328" w:author="James Tan Swee Chuan (SUSS)" w:date="2022-03-31T13:48:00Z"/>
          <w:sz w:val="20"/>
        </w:rPr>
      </w:pPr>
      <w:del w:id="329" w:author="James Tan Swee Chuan (SUSS)" w:date="2022-03-31T13:48:00Z">
        <w:r w:rsidDel="00F62321">
          <w:rPr>
            <w:rFonts w:ascii="Palatino Linotype"/>
            <w:b/>
            <w:sz w:val="20"/>
          </w:rPr>
          <w:delText>Figure</w:delText>
        </w:r>
        <w:r w:rsidDel="00F62321">
          <w:rPr>
            <w:rFonts w:ascii="Palatino Linotype"/>
            <w:b/>
            <w:spacing w:val="-5"/>
            <w:sz w:val="20"/>
          </w:rPr>
          <w:delText xml:space="preserve"> </w:delText>
        </w:r>
        <w:r w:rsidDel="00F62321">
          <w:rPr>
            <w:rFonts w:ascii="Palatino Linotype"/>
            <w:b/>
            <w:sz w:val="20"/>
          </w:rPr>
          <w:delText>1.7</w:delText>
        </w:r>
        <w:r w:rsidDel="00F62321">
          <w:rPr>
            <w:rFonts w:ascii="Palatino Linotype"/>
            <w:b/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Launching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Python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in</w:delText>
        </w:r>
        <w:r w:rsidDel="00F62321">
          <w:rPr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Windows</w:delText>
        </w:r>
        <w:r w:rsidDel="00F62321">
          <w:rPr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PowerShell</w:delText>
        </w:r>
      </w:del>
    </w:p>
    <w:p w:rsidR="00CB0608" w:rsidDel="00F62321" w:rsidRDefault="00CB0608">
      <w:pPr>
        <w:pStyle w:val="BodyText"/>
        <w:rPr>
          <w:del w:id="330" w:author="James Tan Swee Chuan (SUSS)" w:date="2022-03-31T13:48:00Z"/>
          <w:sz w:val="22"/>
        </w:rPr>
      </w:pPr>
    </w:p>
    <w:p w:rsidR="00CB0608" w:rsidDel="00F62321" w:rsidRDefault="00CB0608">
      <w:pPr>
        <w:pStyle w:val="BodyText"/>
        <w:spacing w:before="1"/>
        <w:rPr>
          <w:del w:id="331" w:author="James Tan Swee Chuan (SUSS)" w:date="2022-03-31T13:48:00Z"/>
          <w:sz w:val="27"/>
        </w:rPr>
      </w:pPr>
    </w:p>
    <w:p w:rsidR="00CB0608" w:rsidDel="00F62321" w:rsidRDefault="00271F97">
      <w:pPr>
        <w:pStyle w:val="BodyText"/>
        <w:spacing w:before="1" w:line="345" w:lineRule="auto"/>
        <w:ind w:left="480" w:right="123"/>
        <w:jc w:val="both"/>
        <w:rPr>
          <w:del w:id="332" w:author="James Tan Swee Chuan (SUSS)" w:date="2022-03-31T13:48:00Z"/>
        </w:rPr>
      </w:pPr>
      <w:del w:id="333" w:author="James Tan Swee Chuan (SUSS)" w:date="2022-03-31T13:48:00Z">
        <w:r w:rsidDel="00F62321">
          <w:delText>Once the Python interpreter has been started, we can see a very similar screen layout as</w:delText>
        </w:r>
        <w:r w:rsidDel="00F62321">
          <w:rPr>
            <w:spacing w:val="1"/>
          </w:rPr>
          <w:delText xml:space="preserve"> </w:delText>
        </w:r>
        <w:r w:rsidDel="00F62321">
          <w:rPr>
            <w:spacing w:val="-1"/>
          </w:rPr>
          <w:delText>shown</w:delText>
        </w:r>
        <w:r w:rsidDel="00F62321">
          <w:rPr>
            <w:spacing w:val="-14"/>
          </w:rPr>
          <w:delText xml:space="preserve"> </w:delText>
        </w:r>
        <w:r w:rsidDel="00F62321">
          <w:rPr>
            <w:spacing w:val="-1"/>
          </w:rPr>
          <w:delText>in</w:delText>
        </w:r>
        <w:r w:rsidDel="00F62321">
          <w:rPr>
            <w:spacing w:val="-13"/>
          </w:rPr>
          <w:delText xml:space="preserve"> </w:delText>
        </w:r>
        <w:r w:rsidDel="00F62321">
          <w:rPr>
            <w:spacing w:val="-1"/>
          </w:rPr>
          <w:delText>Figure</w:delText>
        </w:r>
        <w:r w:rsidDel="00F62321">
          <w:rPr>
            <w:spacing w:val="-13"/>
          </w:rPr>
          <w:delText xml:space="preserve"> </w:delText>
        </w:r>
        <w:r w:rsidDel="00F62321">
          <w:rPr>
            <w:spacing w:val="-1"/>
          </w:rPr>
          <w:delText>1.5.</w:delText>
        </w:r>
        <w:r w:rsidDel="00F62321">
          <w:rPr>
            <w:spacing w:val="-13"/>
          </w:rPr>
          <w:delText xml:space="preserve"> </w:delText>
        </w:r>
        <w:r w:rsidDel="00F62321">
          <w:rPr>
            <w:spacing w:val="-1"/>
          </w:rPr>
          <w:delText>Now</w:delText>
        </w:r>
        <w:r w:rsidDel="00F62321">
          <w:rPr>
            <w:spacing w:val="-12"/>
          </w:rPr>
          <w:delText xml:space="preserve"> </w:delText>
        </w:r>
        <w:r w:rsidDel="00F62321">
          <w:rPr>
            <w:spacing w:val="-1"/>
          </w:rPr>
          <w:delText>we</w:delText>
        </w:r>
        <w:r w:rsidDel="00F62321">
          <w:rPr>
            <w:spacing w:val="-14"/>
          </w:rPr>
          <w:delText xml:space="preserve"> </w:delText>
        </w:r>
        <w:r w:rsidDel="00F62321">
          <w:rPr>
            <w:spacing w:val="-1"/>
          </w:rPr>
          <w:delText>can</w:delText>
        </w:r>
        <w:r w:rsidDel="00F62321">
          <w:rPr>
            <w:spacing w:val="-14"/>
          </w:rPr>
          <w:delText xml:space="preserve"> </w:delText>
        </w:r>
        <w:r w:rsidDel="00F62321">
          <w:rPr>
            <w:spacing w:val="-1"/>
          </w:rPr>
          <w:delText>type</w:delText>
        </w:r>
        <w:r w:rsidDel="00F62321">
          <w:rPr>
            <w:spacing w:val="-13"/>
          </w:rPr>
          <w:delText xml:space="preserve"> </w:delText>
        </w:r>
        <w:r w:rsidDel="00F62321">
          <w:rPr>
            <w:spacing w:val="-1"/>
          </w:rPr>
          <w:delText>in</w:delText>
        </w:r>
        <w:r w:rsidDel="00F62321">
          <w:rPr>
            <w:spacing w:val="-12"/>
          </w:rPr>
          <w:delText xml:space="preserve"> </w:delText>
        </w:r>
        <w:r w:rsidDel="00F62321">
          <w:rPr>
            <w:spacing w:val="-1"/>
          </w:rPr>
          <w:delText>our</w:delText>
        </w:r>
        <w:r w:rsidDel="00F62321">
          <w:rPr>
            <w:spacing w:val="-14"/>
          </w:rPr>
          <w:delText xml:space="preserve"> </w:delText>
        </w:r>
        <w:r w:rsidDel="00F62321">
          <w:rPr>
            <w:spacing w:val="-1"/>
          </w:rPr>
          <w:delText>Python</w:delText>
        </w:r>
        <w:r w:rsidDel="00F62321">
          <w:rPr>
            <w:spacing w:val="-13"/>
          </w:rPr>
          <w:delText xml:space="preserve"> </w:delText>
        </w:r>
        <w:r w:rsidDel="00F62321">
          <w:delText>code</w:delText>
        </w:r>
        <w:r w:rsidDel="00F62321">
          <w:rPr>
            <w:spacing w:val="-14"/>
          </w:rPr>
          <w:delText xml:space="preserve"> </w:delText>
        </w:r>
        <w:r w:rsidDel="00F62321">
          <w:delText>and</w:delText>
        </w:r>
        <w:r w:rsidDel="00F62321">
          <w:rPr>
            <w:spacing w:val="-12"/>
          </w:rPr>
          <w:delText xml:space="preserve"> </w:delText>
        </w:r>
        <w:r w:rsidDel="00F62321">
          <w:delText>immediately</w:delText>
        </w:r>
        <w:r w:rsidDel="00F62321">
          <w:rPr>
            <w:spacing w:val="-13"/>
          </w:rPr>
          <w:delText xml:space="preserve"> </w:delText>
        </w:r>
        <w:r w:rsidDel="00F62321">
          <w:delText>see</w:delText>
        </w:r>
        <w:r w:rsidDel="00F62321">
          <w:rPr>
            <w:spacing w:val="-14"/>
          </w:rPr>
          <w:delText xml:space="preserve"> </w:delText>
        </w:r>
        <w:r w:rsidDel="00F62321">
          <w:delText>the</w:delText>
        </w:r>
        <w:r w:rsidDel="00F62321">
          <w:rPr>
            <w:spacing w:val="-13"/>
          </w:rPr>
          <w:delText xml:space="preserve"> </w:delText>
        </w:r>
        <w:r w:rsidDel="00F62321">
          <w:delText>output</w:delText>
        </w:r>
        <w:r w:rsidDel="00F62321">
          <w:rPr>
            <w:spacing w:val="-57"/>
          </w:rPr>
          <w:delText xml:space="preserve"> </w:delText>
        </w:r>
        <w:r w:rsidDel="00F62321">
          <w:delText>once we have pressed ENTER. For instance, if we would like to do a simple calculation</w:delText>
        </w:r>
        <w:r w:rsidDel="00F62321">
          <w:rPr>
            <w:spacing w:val="1"/>
          </w:rPr>
          <w:delText xml:space="preserve"> </w:delText>
        </w:r>
        <w:r w:rsidDel="00F62321">
          <w:delText xml:space="preserve">such as </w:delText>
        </w:r>
        <w:r w:rsidDel="00F62321">
          <w:rPr>
            <w:rFonts w:ascii="Courier New"/>
          </w:rPr>
          <w:delText>2 + 7</w:delText>
        </w:r>
        <w:r w:rsidDel="00F62321">
          <w:delText>, we simply type in this equation and press ENTER. Python will interpret</w:delText>
        </w:r>
        <w:r w:rsidDel="00F62321">
          <w:rPr>
            <w:spacing w:val="1"/>
          </w:rPr>
          <w:delText xml:space="preserve"> </w:delText>
        </w:r>
        <w:r w:rsidDel="00F62321">
          <w:delText>what</w:delText>
        </w:r>
        <w:r w:rsidDel="00F62321">
          <w:rPr>
            <w:spacing w:val="-2"/>
          </w:rPr>
          <w:delText xml:space="preserve"> </w:delText>
        </w:r>
        <w:r w:rsidDel="00F62321">
          <w:delText>we</w:delText>
        </w:r>
        <w:r w:rsidDel="00F62321">
          <w:rPr>
            <w:spacing w:val="-1"/>
          </w:rPr>
          <w:delText xml:space="preserve"> </w:delText>
        </w:r>
        <w:r w:rsidDel="00F62321">
          <w:delText>have</w:delText>
        </w:r>
        <w:r w:rsidDel="00F62321">
          <w:rPr>
            <w:spacing w:val="-2"/>
          </w:rPr>
          <w:delText xml:space="preserve"> </w:delText>
        </w:r>
        <w:r w:rsidDel="00F62321">
          <w:delText>typed</w:delText>
        </w:r>
        <w:r w:rsidDel="00F62321">
          <w:rPr>
            <w:spacing w:val="-1"/>
          </w:rPr>
          <w:delText xml:space="preserve"> </w:delText>
        </w:r>
        <w:r w:rsidDel="00F62321">
          <w:delText>in</w:delText>
        </w:r>
        <w:r w:rsidDel="00F62321">
          <w:rPr>
            <w:spacing w:val="-1"/>
          </w:rPr>
          <w:delText xml:space="preserve"> </w:delText>
        </w:r>
        <w:r w:rsidDel="00F62321">
          <w:delText>and print</w:delText>
        </w:r>
        <w:r w:rsidDel="00F62321">
          <w:rPr>
            <w:spacing w:val="-1"/>
          </w:rPr>
          <w:delText xml:space="preserve"> </w:delText>
        </w:r>
        <w:r w:rsidDel="00F62321">
          <w:delText>the</w:delText>
        </w:r>
        <w:r w:rsidDel="00F62321">
          <w:rPr>
            <w:spacing w:val="-2"/>
          </w:rPr>
          <w:delText xml:space="preserve"> </w:delText>
        </w:r>
        <w:r w:rsidDel="00F62321">
          <w:delText>result in</w:delText>
        </w:r>
        <w:r w:rsidDel="00F62321">
          <w:rPr>
            <w:spacing w:val="-1"/>
          </w:rPr>
          <w:delText xml:space="preserve"> </w:delText>
        </w:r>
        <w:r w:rsidDel="00F62321">
          <w:delText>the</w:delText>
        </w:r>
        <w:r w:rsidDel="00F62321">
          <w:rPr>
            <w:spacing w:val="-1"/>
          </w:rPr>
          <w:delText xml:space="preserve"> </w:delText>
        </w:r>
        <w:r w:rsidDel="00F62321">
          <w:delText>next</w:delText>
        </w:r>
        <w:r w:rsidDel="00F62321">
          <w:rPr>
            <w:spacing w:val="-1"/>
          </w:rPr>
          <w:delText xml:space="preserve"> </w:delText>
        </w:r>
        <w:r w:rsidDel="00F62321">
          <w:delText>line.</w:delText>
        </w:r>
      </w:del>
    </w:p>
    <w:p w:rsidR="00CB0608" w:rsidDel="00F62321" w:rsidRDefault="00CB0608">
      <w:pPr>
        <w:spacing w:line="345" w:lineRule="auto"/>
        <w:jc w:val="both"/>
        <w:rPr>
          <w:del w:id="334" w:author="James Tan Swee Chuan (SUSS)" w:date="2022-03-31T13:48:00Z"/>
        </w:rPr>
        <w:sectPr w:rsidR="00CB0608" w:rsidDel="00F62321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F62321" w:rsidRDefault="00CB0608">
      <w:pPr>
        <w:pStyle w:val="BodyText"/>
        <w:rPr>
          <w:del w:id="335" w:author="James Tan Swee Chuan (SUSS)" w:date="2022-03-31T13:48:00Z"/>
        </w:rPr>
      </w:pPr>
    </w:p>
    <w:p w:rsidR="00CB0608" w:rsidDel="00F62321" w:rsidRDefault="00271F97">
      <w:pPr>
        <w:pStyle w:val="BodyText"/>
        <w:ind w:left="212"/>
        <w:rPr>
          <w:del w:id="336" w:author="James Tan Swee Chuan (SUSS)" w:date="2022-03-31T13:48:00Z"/>
          <w:sz w:val="20"/>
        </w:rPr>
      </w:pPr>
      <w:del w:id="337" w:author="James Tan Swee Chuan (SUSS)" w:date="2022-03-31T13:48:00Z">
        <w:r w:rsidDel="00F62321">
          <w:rPr>
            <w:noProof/>
            <w:sz w:val="20"/>
            <w:lang w:val="en-SG" w:eastAsia="zh-CN"/>
          </w:rPr>
          <w:drawing>
            <wp:inline distT="0" distB="0" distL="0" distR="0">
              <wp:extent cx="5867424" cy="3109722"/>
              <wp:effectExtent l="0" t="0" r="0" b="0"/>
              <wp:docPr id="15" name="image10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image10.jpeg"/>
                      <pic:cNvPicPr/>
                    </pic:nvPicPr>
                    <pic:blipFill>
                      <a:blip r:embed="rId3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424" cy="310972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CB0608" w:rsidDel="00F62321" w:rsidRDefault="00271F97">
      <w:pPr>
        <w:spacing w:before="107"/>
        <w:ind w:left="212"/>
        <w:jc w:val="both"/>
        <w:rPr>
          <w:del w:id="338" w:author="James Tan Swee Chuan (SUSS)" w:date="2022-03-31T13:48:00Z"/>
          <w:sz w:val="20"/>
        </w:rPr>
      </w:pPr>
      <w:del w:id="339" w:author="James Tan Swee Chuan (SUSS)" w:date="2022-03-31T13:48:00Z">
        <w:r w:rsidDel="00F62321">
          <w:rPr>
            <w:rFonts w:ascii="Palatino Linotype"/>
            <w:b/>
            <w:sz w:val="20"/>
          </w:rPr>
          <w:delText>Figure</w:delText>
        </w:r>
        <w:r w:rsidDel="00F62321">
          <w:rPr>
            <w:rFonts w:ascii="Palatino Linotype"/>
            <w:b/>
            <w:spacing w:val="-4"/>
            <w:sz w:val="20"/>
          </w:rPr>
          <w:delText xml:space="preserve"> </w:delText>
        </w:r>
        <w:r w:rsidDel="00F62321">
          <w:rPr>
            <w:rFonts w:ascii="Palatino Linotype"/>
            <w:b/>
            <w:sz w:val="20"/>
          </w:rPr>
          <w:delText>1.8</w:delText>
        </w:r>
        <w:r w:rsidDel="00F62321">
          <w:rPr>
            <w:rFonts w:ascii="Palatino Linotype"/>
            <w:b/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Execute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a</w:delText>
        </w:r>
        <w:r w:rsidDel="00F62321">
          <w:rPr>
            <w:spacing w:val="-2"/>
            <w:sz w:val="20"/>
          </w:rPr>
          <w:delText xml:space="preserve"> </w:delText>
        </w:r>
        <w:r w:rsidDel="00F62321">
          <w:rPr>
            <w:sz w:val="20"/>
          </w:rPr>
          <w:delText>Simple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Python</w:delText>
        </w:r>
        <w:r w:rsidDel="00F62321">
          <w:rPr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Code</w:delText>
        </w:r>
      </w:del>
    </w:p>
    <w:p w:rsidR="00CB0608" w:rsidDel="00F62321" w:rsidRDefault="00CB0608">
      <w:pPr>
        <w:pStyle w:val="BodyText"/>
        <w:rPr>
          <w:del w:id="340" w:author="James Tan Swee Chuan (SUSS)" w:date="2022-03-31T13:48:00Z"/>
          <w:sz w:val="22"/>
        </w:rPr>
      </w:pPr>
    </w:p>
    <w:p w:rsidR="00CB0608" w:rsidDel="00F62321" w:rsidRDefault="00CB0608">
      <w:pPr>
        <w:pStyle w:val="BodyText"/>
        <w:spacing w:before="2"/>
        <w:rPr>
          <w:del w:id="341" w:author="James Tan Swee Chuan (SUSS)" w:date="2022-03-31T13:48:00Z"/>
          <w:sz w:val="27"/>
        </w:rPr>
      </w:pPr>
    </w:p>
    <w:p w:rsidR="00CB0608" w:rsidDel="00F62321" w:rsidRDefault="00271F97">
      <w:pPr>
        <w:pStyle w:val="BodyText"/>
        <w:spacing w:line="345" w:lineRule="auto"/>
        <w:ind w:left="120" w:right="484"/>
        <w:jc w:val="both"/>
        <w:rPr>
          <w:del w:id="342" w:author="James Tan Swee Chuan (SUSS)" w:date="2022-03-31T13:48:00Z"/>
        </w:rPr>
      </w:pPr>
      <w:del w:id="343" w:author="James Tan Swee Chuan (SUSS)" w:date="2022-03-31T13:48:00Z">
        <w:r w:rsidDel="00F62321">
          <w:delText>After we have finished executing our Python programs, we can quit Python by entering</w:delText>
        </w:r>
        <w:r w:rsidDel="00F62321">
          <w:rPr>
            <w:spacing w:val="1"/>
          </w:rPr>
          <w:delText xml:space="preserve"> </w:delText>
        </w:r>
        <w:r w:rsidDel="00F62321">
          <w:rPr>
            <w:rFonts w:ascii="Courier New"/>
            <w:spacing w:val="-2"/>
          </w:rPr>
          <w:delText xml:space="preserve">quit() </w:delText>
        </w:r>
        <w:r w:rsidDel="00F62321">
          <w:rPr>
            <w:spacing w:val="-2"/>
          </w:rPr>
          <w:delText xml:space="preserve">and </w:delText>
        </w:r>
        <w:r w:rsidDel="00F62321">
          <w:rPr>
            <w:spacing w:val="-1"/>
          </w:rPr>
          <w:delText>then press ENTER. We will return to the prompt of the operating system</w:delText>
        </w:r>
        <w:r w:rsidDel="00F62321">
          <w:delText xml:space="preserve"> same</w:delText>
        </w:r>
        <w:r w:rsidDel="00F62321">
          <w:rPr>
            <w:spacing w:val="-2"/>
          </w:rPr>
          <w:delText xml:space="preserve"> </w:delText>
        </w:r>
        <w:r w:rsidDel="00F62321">
          <w:delText>as what</w:delText>
        </w:r>
        <w:r w:rsidDel="00F62321">
          <w:rPr>
            <w:spacing w:val="-2"/>
          </w:rPr>
          <w:delText xml:space="preserve"> </w:delText>
        </w:r>
        <w:r w:rsidDel="00F62321">
          <w:delText>we</w:delText>
        </w:r>
        <w:r w:rsidDel="00F62321">
          <w:rPr>
            <w:spacing w:val="-1"/>
          </w:rPr>
          <w:delText xml:space="preserve"> </w:delText>
        </w:r>
        <w:r w:rsidDel="00F62321">
          <w:delText>had</w:delText>
        </w:r>
        <w:r w:rsidDel="00F62321">
          <w:rPr>
            <w:spacing w:val="-1"/>
          </w:rPr>
          <w:delText xml:space="preserve"> </w:delText>
        </w:r>
        <w:r w:rsidDel="00F62321">
          <w:delText>seen</w:delText>
        </w:r>
        <w:r w:rsidDel="00F62321">
          <w:rPr>
            <w:spacing w:val="-2"/>
          </w:rPr>
          <w:delText xml:space="preserve"> </w:delText>
        </w:r>
        <w:r w:rsidDel="00F62321">
          <w:delText>before we</w:delText>
        </w:r>
        <w:r w:rsidDel="00F62321">
          <w:rPr>
            <w:spacing w:val="-2"/>
          </w:rPr>
          <w:delText xml:space="preserve"> </w:delText>
        </w:r>
        <w:r w:rsidDel="00F62321">
          <w:delText>started</w:delText>
        </w:r>
        <w:r w:rsidDel="00F62321">
          <w:rPr>
            <w:spacing w:val="-1"/>
          </w:rPr>
          <w:delText xml:space="preserve"> </w:delText>
        </w:r>
        <w:r w:rsidDel="00F62321">
          <w:delText>Python.</w:delText>
        </w:r>
      </w:del>
    </w:p>
    <w:p w:rsidR="00CB0608" w:rsidDel="00F62321" w:rsidRDefault="00271F97">
      <w:pPr>
        <w:pStyle w:val="BodyText"/>
        <w:spacing w:before="6"/>
        <w:rPr>
          <w:del w:id="344" w:author="James Tan Swee Chuan (SUSS)" w:date="2022-03-31T13:48:00Z"/>
          <w:sz w:val="14"/>
        </w:rPr>
      </w:pPr>
      <w:del w:id="345" w:author="James Tan Swee Chuan (SUSS)" w:date="2022-03-31T13:48:00Z">
        <w:r w:rsidDel="00F62321">
          <w:rPr>
            <w:noProof/>
            <w:lang w:val="en-SG" w:eastAsia="zh-CN"/>
          </w:rPr>
          <w:drawing>
            <wp:anchor distT="0" distB="0" distL="0" distR="0" simplePos="0" relativeHeight="26122835" behindDoc="0" locked="0" layoutInCell="1" allowOverlap="1">
              <wp:simplePos x="0" y="0"/>
              <wp:positionH relativeFrom="page">
                <wp:posOffset>744689</wp:posOffset>
              </wp:positionH>
              <wp:positionV relativeFrom="paragraph">
                <wp:posOffset>129757</wp:posOffset>
              </wp:positionV>
              <wp:extent cx="5867420" cy="3101340"/>
              <wp:effectExtent l="0" t="0" r="0" b="0"/>
              <wp:wrapTopAndBottom/>
              <wp:docPr id="17" name="image11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" name="image11.jpeg"/>
                      <pic:cNvPicPr/>
                    </pic:nvPicPr>
                    <pic:blipFill>
                      <a:blip r:embed="rId3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420" cy="31013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CB0608" w:rsidDel="00F62321" w:rsidRDefault="00271F97">
      <w:pPr>
        <w:spacing w:before="108"/>
        <w:ind w:left="212"/>
        <w:jc w:val="both"/>
        <w:rPr>
          <w:del w:id="346" w:author="James Tan Swee Chuan (SUSS)" w:date="2022-03-31T13:48:00Z"/>
          <w:sz w:val="20"/>
        </w:rPr>
      </w:pPr>
      <w:del w:id="347" w:author="James Tan Swee Chuan (SUSS)" w:date="2022-03-31T13:48:00Z">
        <w:r w:rsidDel="00F62321">
          <w:rPr>
            <w:rFonts w:ascii="Palatino Linotype"/>
            <w:b/>
            <w:sz w:val="20"/>
          </w:rPr>
          <w:delText>Figure</w:delText>
        </w:r>
        <w:r w:rsidDel="00F62321">
          <w:rPr>
            <w:rFonts w:ascii="Palatino Linotype"/>
            <w:b/>
            <w:spacing w:val="-5"/>
            <w:sz w:val="20"/>
          </w:rPr>
          <w:delText xml:space="preserve"> </w:delText>
        </w:r>
        <w:r w:rsidDel="00F62321">
          <w:rPr>
            <w:rFonts w:ascii="Palatino Linotype"/>
            <w:b/>
            <w:sz w:val="20"/>
          </w:rPr>
          <w:delText>1.9</w:delText>
        </w:r>
        <w:r w:rsidDel="00F62321">
          <w:rPr>
            <w:rFonts w:ascii="Palatino Linotype"/>
            <w:b/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Quit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the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Python</w:delText>
        </w:r>
        <w:r w:rsidDel="00F62321">
          <w:rPr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Interpreter</w:delText>
        </w:r>
      </w:del>
    </w:p>
    <w:p w:rsidR="00CB0608" w:rsidDel="00F62321" w:rsidRDefault="00CB0608">
      <w:pPr>
        <w:jc w:val="both"/>
        <w:rPr>
          <w:del w:id="348" w:author="James Tan Swee Chuan (SUSS)" w:date="2022-03-31T13:48:00Z"/>
          <w:sz w:val="20"/>
        </w:rPr>
        <w:sectPr w:rsidR="00CB0608" w:rsidDel="00F62321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F62321" w:rsidRDefault="00CB0608">
      <w:pPr>
        <w:pStyle w:val="BodyText"/>
        <w:rPr>
          <w:del w:id="349" w:author="James Tan Swee Chuan (SUSS)" w:date="2022-03-31T13:48:00Z"/>
          <w:sz w:val="14"/>
        </w:rPr>
      </w:pPr>
    </w:p>
    <w:p w:rsidR="00CB0608" w:rsidDel="00F62321" w:rsidRDefault="00271F97">
      <w:pPr>
        <w:pStyle w:val="BodyText"/>
        <w:spacing w:before="67" w:line="348" w:lineRule="auto"/>
        <w:ind w:left="480" w:right="121"/>
        <w:jc w:val="both"/>
        <w:rPr>
          <w:del w:id="350" w:author="James Tan Swee Chuan (SUSS)" w:date="2022-03-31T13:48:00Z"/>
        </w:rPr>
      </w:pPr>
      <w:del w:id="351" w:author="James Tan Swee Chuan (SUSS)" w:date="2022-03-31T13:48:00Z">
        <w:r w:rsidDel="00F62321">
          <w:delText>Apart</w:delText>
        </w:r>
        <w:r w:rsidDel="00F62321">
          <w:rPr>
            <w:spacing w:val="-8"/>
          </w:rPr>
          <w:delText xml:space="preserve"> </w:delText>
        </w:r>
        <w:r w:rsidDel="00F62321">
          <w:delText>from</w:delText>
        </w:r>
        <w:r w:rsidDel="00F62321">
          <w:rPr>
            <w:spacing w:val="-8"/>
          </w:rPr>
          <w:delText xml:space="preserve"> </w:delText>
        </w:r>
        <w:r w:rsidDel="00F62321">
          <w:delText>interactively</w:delText>
        </w:r>
        <w:r w:rsidDel="00F62321">
          <w:rPr>
            <w:spacing w:val="-6"/>
          </w:rPr>
          <w:delText xml:space="preserve"> </w:delText>
        </w:r>
        <w:r w:rsidDel="00F62321">
          <w:delText>working</w:delText>
        </w:r>
        <w:r w:rsidDel="00F62321">
          <w:rPr>
            <w:spacing w:val="-8"/>
          </w:rPr>
          <w:delText xml:space="preserve"> </w:delText>
        </w:r>
        <w:r w:rsidDel="00F62321">
          <w:delText>with</w:delText>
        </w:r>
        <w:r w:rsidDel="00F62321">
          <w:rPr>
            <w:spacing w:val="-7"/>
          </w:rPr>
          <w:delText xml:space="preserve"> </w:delText>
        </w:r>
        <w:r w:rsidDel="00F62321">
          <w:delText>the</w:delText>
        </w:r>
        <w:r w:rsidDel="00F62321">
          <w:rPr>
            <w:spacing w:val="-7"/>
          </w:rPr>
          <w:delText xml:space="preserve"> </w:delText>
        </w:r>
        <w:r w:rsidDel="00F62321">
          <w:delText>Python</w:delText>
        </w:r>
        <w:r w:rsidDel="00F62321">
          <w:rPr>
            <w:spacing w:val="-7"/>
          </w:rPr>
          <w:delText xml:space="preserve"> </w:delText>
        </w:r>
        <w:r w:rsidDel="00F62321">
          <w:delText>interpreter,</w:delText>
        </w:r>
        <w:r w:rsidDel="00F62321">
          <w:rPr>
            <w:spacing w:val="-6"/>
          </w:rPr>
          <w:delText xml:space="preserve"> </w:delText>
        </w:r>
        <w:r w:rsidDel="00F62321">
          <w:delText>we</w:delText>
        </w:r>
        <w:r w:rsidDel="00F62321">
          <w:rPr>
            <w:spacing w:val="-8"/>
          </w:rPr>
          <w:delText xml:space="preserve"> </w:delText>
        </w:r>
        <w:r w:rsidDel="00F62321">
          <w:delText>can</w:delText>
        </w:r>
        <w:r w:rsidDel="00F62321">
          <w:rPr>
            <w:spacing w:val="-8"/>
          </w:rPr>
          <w:delText xml:space="preserve"> </w:delText>
        </w:r>
        <w:r w:rsidDel="00F62321">
          <w:delText>also</w:delText>
        </w:r>
        <w:r w:rsidDel="00F62321">
          <w:rPr>
            <w:spacing w:val="-6"/>
          </w:rPr>
          <w:delText xml:space="preserve"> </w:delText>
        </w:r>
        <w:r w:rsidDel="00F62321">
          <w:delText>let</w:delText>
        </w:r>
        <w:r w:rsidDel="00F62321">
          <w:rPr>
            <w:spacing w:val="-7"/>
          </w:rPr>
          <w:delText xml:space="preserve"> </w:delText>
        </w:r>
        <w:r w:rsidDel="00F62321">
          <w:delText>Python</w:delText>
        </w:r>
        <w:r w:rsidDel="00F62321">
          <w:rPr>
            <w:spacing w:val="-6"/>
          </w:rPr>
          <w:delText xml:space="preserve"> </w:delText>
        </w:r>
        <w:r w:rsidDel="00F62321">
          <w:delText>run</w:delText>
        </w:r>
        <w:r w:rsidDel="00F62321">
          <w:rPr>
            <w:spacing w:val="-58"/>
          </w:rPr>
          <w:delText xml:space="preserve"> </w:delText>
        </w:r>
        <w:r w:rsidDel="00F62321">
          <w:delText>our</w:delText>
        </w:r>
        <w:r w:rsidDel="00F62321">
          <w:rPr>
            <w:spacing w:val="-13"/>
          </w:rPr>
          <w:delText xml:space="preserve"> </w:delText>
        </w:r>
        <w:r w:rsidDel="00F62321">
          <w:delText>own</w:delText>
        </w:r>
        <w:r w:rsidDel="00F62321">
          <w:rPr>
            <w:spacing w:val="-13"/>
          </w:rPr>
          <w:delText xml:space="preserve"> </w:delText>
        </w:r>
        <w:r w:rsidDel="00F62321">
          <w:delText>program</w:delText>
        </w:r>
        <w:r w:rsidDel="00F62321">
          <w:rPr>
            <w:spacing w:val="-13"/>
          </w:rPr>
          <w:delText xml:space="preserve"> </w:delText>
        </w:r>
        <w:r w:rsidDel="00F62321">
          <w:delText>scripts.</w:delText>
        </w:r>
        <w:r w:rsidDel="00F62321">
          <w:rPr>
            <w:spacing w:val="-13"/>
          </w:rPr>
          <w:delText xml:space="preserve"> </w:delText>
        </w:r>
        <w:r w:rsidDel="00F62321">
          <w:delText>These</w:delText>
        </w:r>
        <w:r w:rsidDel="00F62321">
          <w:rPr>
            <w:spacing w:val="-13"/>
          </w:rPr>
          <w:delText xml:space="preserve"> </w:delText>
        </w:r>
        <w:r w:rsidDel="00F62321">
          <w:delText>scripts</w:delText>
        </w:r>
        <w:r w:rsidDel="00F62321">
          <w:rPr>
            <w:spacing w:val="-13"/>
          </w:rPr>
          <w:delText xml:space="preserve"> </w:delText>
        </w:r>
        <w:r w:rsidDel="00F62321">
          <w:delText>are</w:delText>
        </w:r>
        <w:r w:rsidDel="00F62321">
          <w:rPr>
            <w:spacing w:val="-13"/>
          </w:rPr>
          <w:delText xml:space="preserve"> </w:delText>
        </w:r>
        <w:r w:rsidDel="00F62321">
          <w:delText>text</w:delText>
        </w:r>
        <w:r w:rsidDel="00F62321">
          <w:rPr>
            <w:spacing w:val="-12"/>
          </w:rPr>
          <w:delText xml:space="preserve"> </w:delText>
        </w:r>
        <w:r w:rsidDel="00F62321">
          <w:delText>files</w:delText>
        </w:r>
        <w:r w:rsidDel="00F62321">
          <w:rPr>
            <w:spacing w:val="-12"/>
          </w:rPr>
          <w:delText xml:space="preserve"> </w:delText>
        </w:r>
        <w:r w:rsidDel="00F62321">
          <w:delText>saved</w:delText>
        </w:r>
        <w:r w:rsidDel="00F62321">
          <w:rPr>
            <w:spacing w:val="-13"/>
          </w:rPr>
          <w:delText xml:space="preserve"> </w:delText>
        </w:r>
        <w:r w:rsidDel="00F62321">
          <w:delText>with</w:delText>
        </w:r>
        <w:r w:rsidDel="00F62321">
          <w:rPr>
            <w:spacing w:val="-13"/>
          </w:rPr>
          <w:delText xml:space="preserve"> </w:delText>
        </w:r>
        <w:r w:rsidDel="00F62321">
          <w:delText>the</w:delText>
        </w:r>
        <w:r w:rsidDel="00F62321">
          <w:rPr>
            <w:spacing w:val="-12"/>
          </w:rPr>
          <w:delText xml:space="preserve"> </w:delText>
        </w:r>
        <w:r w:rsidDel="00F62321">
          <w:delText>extension</w:delText>
        </w:r>
        <w:r w:rsidDel="00F62321">
          <w:rPr>
            <w:spacing w:val="-12"/>
          </w:rPr>
          <w:delText xml:space="preserve"> </w:delText>
        </w:r>
        <w:r w:rsidDel="00F62321">
          <w:delText>.py.</w:delText>
        </w:r>
        <w:r w:rsidDel="00F62321">
          <w:rPr>
            <w:spacing w:val="-12"/>
          </w:rPr>
          <w:delText xml:space="preserve"> </w:delText>
        </w:r>
        <w:r w:rsidDel="00F62321">
          <w:delText>In</w:delText>
        </w:r>
        <w:r w:rsidDel="00F62321">
          <w:rPr>
            <w:spacing w:val="-13"/>
          </w:rPr>
          <w:delText xml:space="preserve"> </w:delText>
        </w:r>
        <w:r w:rsidDel="00F62321">
          <w:delText>these</w:delText>
        </w:r>
        <w:r w:rsidDel="00F62321">
          <w:rPr>
            <w:spacing w:val="-58"/>
          </w:rPr>
          <w:delText xml:space="preserve"> </w:delText>
        </w:r>
        <w:r w:rsidDel="00F62321">
          <w:delText>script</w:delText>
        </w:r>
        <w:r w:rsidDel="00F62321">
          <w:rPr>
            <w:spacing w:val="-8"/>
          </w:rPr>
          <w:delText xml:space="preserve"> </w:delText>
        </w:r>
        <w:r w:rsidDel="00F62321">
          <w:delText>files,</w:delText>
        </w:r>
        <w:r w:rsidDel="00F62321">
          <w:rPr>
            <w:spacing w:val="-7"/>
          </w:rPr>
          <w:delText xml:space="preserve"> </w:delText>
        </w:r>
        <w:r w:rsidDel="00F62321">
          <w:delText>we</w:delText>
        </w:r>
        <w:r w:rsidDel="00F62321">
          <w:rPr>
            <w:spacing w:val="-8"/>
          </w:rPr>
          <w:delText xml:space="preserve"> </w:delText>
        </w:r>
        <w:r w:rsidDel="00F62321">
          <w:delText>put</w:delText>
        </w:r>
        <w:r w:rsidDel="00F62321">
          <w:rPr>
            <w:spacing w:val="-7"/>
          </w:rPr>
          <w:delText xml:space="preserve"> </w:delText>
        </w:r>
        <w:r w:rsidDel="00F62321">
          <w:delText>all</w:delText>
        </w:r>
        <w:r w:rsidDel="00F62321">
          <w:rPr>
            <w:spacing w:val="-8"/>
          </w:rPr>
          <w:delText xml:space="preserve"> </w:delText>
        </w:r>
        <w:r w:rsidDel="00F62321">
          <w:delText>the</w:delText>
        </w:r>
        <w:r w:rsidDel="00F62321">
          <w:rPr>
            <w:spacing w:val="-7"/>
          </w:rPr>
          <w:delText xml:space="preserve"> </w:delText>
        </w:r>
        <w:r w:rsidDel="00F62321">
          <w:delText>Python</w:delText>
        </w:r>
        <w:r w:rsidDel="00F62321">
          <w:rPr>
            <w:spacing w:val="-8"/>
          </w:rPr>
          <w:delText xml:space="preserve"> </w:delText>
        </w:r>
        <w:r w:rsidDel="00F62321">
          <w:delText>codes</w:delText>
        </w:r>
        <w:r w:rsidDel="00F62321">
          <w:rPr>
            <w:spacing w:val="-7"/>
          </w:rPr>
          <w:delText xml:space="preserve"> </w:delText>
        </w:r>
        <w:r w:rsidDel="00F62321">
          <w:delText>to</w:delText>
        </w:r>
        <w:r w:rsidDel="00F62321">
          <w:rPr>
            <w:spacing w:val="-7"/>
          </w:rPr>
          <w:delText xml:space="preserve"> </w:delText>
        </w:r>
        <w:r w:rsidDel="00F62321">
          <w:delText>be</w:delText>
        </w:r>
        <w:r w:rsidDel="00F62321">
          <w:rPr>
            <w:spacing w:val="-8"/>
          </w:rPr>
          <w:delText xml:space="preserve"> </w:delText>
        </w:r>
        <w:r w:rsidDel="00F62321">
          <w:delText>executed</w:delText>
        </w:r>
        <w:r w:rsidDel="00F62321">
          <w:rPr>
            <w:spacing w:val="-7"/>
          </w:rPr>
          <w:delText xml:space="preserve"> </w:delText>
        </w:r>
        <w:r w:rsidDel="00F62321">
          <w:delText>in</w:delText>
        </w:r>
        <w:r w:rsidDel="00F62321">
          <w:rPr>
            <w:spacing w:val="-8"/>
          </w:rPr>
          <w:delText xml:space="preserve"> </w:delText>
        </w:r>
        <w:r w:rsidDel="00F62321">
          <w:delText>a</w:delText>
        </w:r>
        <w:r w:rsidDel="00F62321">
          <w:rPr>
            <w:spacing w:val="-7"/>
          </w:rPr>
          <w:delText xml:space="preserve"> </w:delText>
        </w:r>
        <w:r w:rsidDel="00F62321">
          <w:delText>batch,</w:delText>
        </w:r>
        <w:r w:rsidDel="00F62321">
          <w:rPr>
            <w:spacing w:val="-8"/>
          </w:rPr>
          <w:delText xml:space="preserve"> </w:delText>
        </w:r>
        <w:r w:rsidDel="00F62321">
          <w:delText>instead</w:delText>
        </w:r>
        <w:r w:rsidDel="00F62321">
          <w:rPr>
            <w:spacing w:val="-7"/>
          </w:rPr>
          <w:delText xml:space="preserve"> </w:delText>
        </w:r>
        <w:r w:rsidDel="00F62321">
          <w:delText>of</w:delText>
        </w:r>
        <w:r w:rsidDel="00F62321">
          <w:rPr>
            <w:spacing w:val="-7"/>
          </w:rPr>
          <w:delText xml:space="preserve"> </w:delText>
        </w:r>
        <w:r w:rsidDel="00F62321">
          <w:delText>typing</w:delText>
        </w:r>
        <w:r w:rsidDel="00F62321">
          <w:rPr>
            <w:spacing w:val="-8"/>
          </w:rPr>
          <w:delText xml:space="preserve"> </w:delText>
        </w:r>
        <w:r w:rsidDel="00F62321">
          <w:delText>in</w:delText>
        </w:r>
        <w:r w:rsidDel="00F62321">
          <w:rPr>
            <w:spacing w:val="-7"/>
          </w:rPr>
          <w:delText xml:space="preserve"> </w:delText>
        </w:r>
        <w:r w:rsidDel="00F62321">
          <w:delText>and</w:delText>
        </w:r>
        <w:r w:rsidDel="00F62321">
          <w:rPr>
            <w:spacing w:val="-58"/>
          </w:rPr>
          <w:delText xml:space="preserve"> </w:delText>
        </w:r>
        <w:r w:rsidDel="00F62321">
          <w:delText>executing</w:delText>
        </w:r>
        <w:r w:rsidDel="00F62321">
          <w:rPr>
            <w:spacing w:val="-1"/>
          </w:rPr>
          <w:delText xml:space="preserve"> </w:delText>
        </w:r>
        <w:r w:rsidDel="00F62321">
          <w:delText>the</w:delText>
        </w:r>
        <w:r w:rsidDel="00F62321">
          <w:rPr>
            <w:spacing w:val="-1"/>
          </w:rPr>
          <w:delText xml:space="preserve"> </w:delText>
        </w:r>
        <w:r w:rsidDel="00F62321">
          <w:delText>syntax</w:delText>
        </w:r>
        <w:r w:rsidDel="00F62321">
          <w:rPr>
            <w:spacing w:val="-2"/>
          </w:rPr>
          <w:delText xml:space="preserve"> </w:delText>
        </w:r>
        <w:r w:rsidDel="00F62321">
          <w:delText>line by</w:delText>
        </w:r>
        <w:r w:rsidDel="00F62321">
          <w:rPr>
            <w:spacing w:val="-2"/>
          </w:rPr>
          <w:delText xml:space="preserve"> </w:delText>
        </w:r>
        <w:r w:rsidDel="00F62321">
          <w:delText>line like</w:delText>
        </w:r>
        <w:r w:rsidDel="00F62321">
          <w:rPr>
            <w:spacing w:val="-1"/>
          </w:rPr>
          <w:delText xml:space="preserve"> </w:delText>
        </w:r>
        <w:r w:rsidDel="00F62321">
          <w:delText>in the</w:delText>
        </w:r>
        <w:r w:rsidDel="00F62321">
          <w:rPr>
            <w:spacing w:val="-2"/>
          </w:rPr>
          <w:delText xml:space="preserve"> </w:delText>
        </w:r>
        <w:r w:rsidDel="00F62321">
          <w:delText>interpreter.</w:delText>
        </w:r>
      </w:del>
    </w:p>
    <w:p w:rsidR="00CB0608" w:rsidDel="00F62321" w:rsidRDefault="00271F97">
      <w:pPr>
        <w:pStyle w:val="BodyText"/>
        <w:spacing w:before="143" w:line="348" w:lineRule="auto"/>
        <w:ind w:left="480" w:right="122"/>
        <w:jc w:val="both"/>
        <w:rPr>
          <w:del w:id="352" w:author="James Tan Swee Chuan (SUSS)" w:date="2022-03-31T13:48:00Z"/>
        </w:rPr>
      </w:pPr>
      <w:del w:id="353" w:author="James Tan Swee Chuan (SUSS)" w:date="2022-03-31T13:48:00Z">
        <w:r w:rsidDel="00F62321">
          <w:delText>One obvious advantage of using a script file is that in most of the cases, we may intend</w:delText>
        </w:r>
        <w:r w:rsidDel="00F62321">
          <w:rPr>
            <w:spacing w:val="1"/>
          </w:rPr>
          <w:delText xml:space="preserve"> </w:delText>
        </w:r>
        <w:r w:rsidDel="00F62321">
          <w:delText>to</w:delText>
        </w:r>
        <w:r w:rsidDel="00F62321">
          <w:rPr>
            <w:spacing w:val="-11"/>
          </w:rPr>
          <w:delText xml:space="preserve"> </w:delText>
        </w:r>
        <w:r w:rsidDel="00F62321">
          <w:delText>do</w:delText>
        </w:r>
        <w:r w:rsidDel="00F62321">
          <w:rPr>
            <w:spacing w:val="-10"/>
          </w:rPr>
          <w:delText xml:space="preserve"> </w:delText>
        </w:r>
        <w:r w:rsidDel="00F62321">
          <w:delText>a</w:delText>
        </w:r>
        <w:r w:rsidDel="00F62321">
          <w:rPr>
            <w:spacing w:val="-11"/>
          </w:rPr>
          <w:delText xml:space="preserve"> </w:delText>
        </w:r>
        <w:r w:rsidDel="00F62321">
          <w:delText>couple</w:delText>
        </w:r>
        <w:r w:rsidDel="00F62321">
          <w:rPr>
            <w:spacing w:val="-10"/>
          </w:rPr>
          <w:delText xml:space="preserve"> </w:delText>
        </w:r>
        <w:r w:rsidDel="00F62321">
          <w:delText>of</w:delText>
        </w:r>
        <w:r w:rsidDel="00F62321">
          <w:rPr>
            <w:spacing w:val="-11"/>
          </w:rPr>
          <w:delText xml:space="preserve"> </w:delText>
        </w:r>
        <w:r w:rsidDel="00F62321">
          <w:delText>calculations</w:delText>
        </w:r>
        <w:r w:rsidDel="00F62321">
          <w:rPr>
            <w:spacing w:val="-10"/>
          </w:rPr>
          <w:delText xml:space="preserve"> </w:delText>
        </w:r>
        <w:r w:rsidDel="00F62321">
          <w:delText>and</w:delText>
        </w:r>
        <w:r w:rsidDel="00F62321">
          <w:rPr>
            <w:spacing w:val="-11"/>
          </w:rPr>
          <w:delText xml:space="preserve"> </w:delText>
        </w:r>
        <w:r w:rsidDel="00F62321">
          <w:delText>data</w:delText>
        </w:r>
        <w:r w:rsidDel="00F62321">
          <w:rPr>
            <w:spacing w:val="-10"/>
          </w:rPr>
          <w:delText xml:space="preserve"> </w:delText>
        </w:r>
        <w:r w:rsidDel="00F62321">
          <w:delText>manipulation</w:delText>
        </w:r>
        <w:r w:rsidDel="00F62321">
          <w:rPr>
            <w:spacing w:val="-11"/>
          </w:rPr>
          <w:delText xml:space="preserve"> </w:delText>
        </w:r>
        <w:r w:rsidDel="00F62321">
          <w:delText>steps</w:delText>
        </w:r>
        <w:r w:rsidDel="00F62321">
          <w:rPr>
            <w:spacing w:val="-10"/>
          </w:rPr>
          <w:delText xml:space="preserve"> </w:delText>
        </w:r>
        <w:r w:rsidDel="00F62321">
          <w:delText>before</w:delText>
        </w:r>
        <w:r w:rsidDel="00F62321">
          <w:rPr>
            <w:spacing w:val="-11"/>
          </w:rPr>
          <w:delText xml:space="preserve"> </w:delText>
        </w:r>
        <w:r w:rsidDel="00F62321">
          <w:delText>asking</w:delText>
        </w:r>
        <w:r w:rsidDel="00F62321">
          <w:rPr>
            <w:spacing w:val="-10"/>
          </w:rPr>
          <w:delText xml:space="preserve"> </w:delText>
        </w:r>
        <w:r w:rsidDel="00F62321">
          <w:delText>Python</w:delText>
        </w:r>
        <w:r w:rsidDel="00F62321">
          <w:rPr>
            <w:spacing w:val="-11"/>
          </w:rPr>
          <w:delText xml:space="preserve"> </w:delText>
        </w:r>
        <w:r w:rsidDel="00F62321">
          <w:delText>to</w:delText>
        </w:r>
        <w:r w:rsidDel="00F62321">
          <w:rPr>
            <w:spacing w:val="-10"/>
          </w:rPr>
          <w:delText xml:space="preserve"> </w:delText>
        </w:r>
        <w:r w:rsidDel="00F62321">
          <w:delText>return</w:delText>
        </w:r>
        <w:r w:rsidDel="00F62321">
          <w:rPr>
            <w:spacing w:val="-58"/>
          </w:rPr>
          <w:delText xml:space="preserve"> </w:delText>
        </w:r>
        <w:r w:rsidDel="00F62321">
          <w:delText>the final output to us. Some of these executions could be quite inconvenient, or perhaps</w:delText>
        </w:r>
        <w:r w:rsidDel="00F62321">
          <w:rPr>
            <w:spacing w:val="1"/>
          </w:rPr>
          <w:delText xml:space="preserve"> </w:delText>
        </w:r>
        <w:r w:rsidDel="00F62321">
          <w:delText>even</w:delText>
        </w:r>
        <w:r w:rsidDel="00F62321">
          <w:rPr>
            <w:spacing w:val="-1"/>
          </w:rPr>
          <w:delText xml:space="preserve"> </w:delText>
        </w:r>
        <w:r w:rsidDel="00F62321">
          <w:delText>impossible, if we</w:delText>
        </w:r>
        <w:r w:rsidDel="00F62321">
          <w:rPr>
            <w:spacing w:val="-1"/>
          </w:rPr>
          <w:delText xml:space="preserve"> </w:delText>
        </w:r>
        <w:r w:rsidDel="00F62321">
          <w:delText>must</w:delText>
        </w:r>
        <w:r w:rsidDel="00F62321">
          <w:rPr>
            <w:spacing w:val="-1"/>
          </w:rPr>
          <w:delText xml:space="preserve"> </w:delText>
        </w:r>
        <w:r w:rsidDel="00F62321">
          <w:delText>run</w:delText>
        </w:r>
        <w:r w:rsidDel="00F62321">
          <w:rPr>
            <w:spacing w:val="-1"/>
          </w:rPr>
          <w:delText xml:space="preserve"> </w:delText>
        </w:r>
        <w:r w:rsidDel="00F62321">
          <w:delText>them</w:delText>
        </w:r>
        <w:r w:rsidDel="00F62321">
          <w:rPr>
            <w:spacing w:val="-1"/>
          </w:rPr>
          <w:delText xml:space="preserve"> </w:delText>
        </w:r>
        <w:r w:rsidDel="00F62321">
          <w:delText>line</w:delText>
        </w:r>
        <w:r w:rsidDel="00F62321">
          <w:rPr>
            <w:spacing w:val="-1"/>
          </w:rPr>
          <w:delText xml:space="preserve"> </w:delText>
        </w:r>
        <w:r w:rsidDel="00F62321">
          <w:delText>by</w:delText>
        </w:r>
        <w:r w:rsidDel="00F62321">
          <w:rPr>
            <w:spacing w:val="-1"/>
          </w:rPr>
          <w:delText xml:space="preserve"> </w:delText>
        </w:r>
        <w:r w:rsidDel="00F62321">
          <w:delText>line.</w:delText>
        </w:r>
      </w:del>
    </w:p>
    <w:p w:rsidR="00CB0608" w:rsidDel="00F62321" w:rsidRDefault="00271F97">
      <w:pPr>
        <w:pStyle w:val="BodyText"/>
        <w:spacing w:before="142" w:line="348" w:lineRule="auto"/>
        <w:ind w:left="480" w:right="125"/>
        <w:jc w:val="both"/>
        <w:rPr>
          <w:del w:id="354" w:author="James Tan Swee Chuan (SUSS)" w:date="2022-03-31T13:48:00Z"/>
        </w:rPr>
      </w:pPr>
      <w:del w:id="355" w:author="James Tan Swee Chuan (SUSS)" w:date="2022-03-31T13:48:00Z">
        <w:r w:rsidDel="00F62321">
          <w:delText>We</w:delText>
        </w:r>
        <w:r w:rsidDel="00F62321">
          <w:rPr>
            <w:spacing w:val="-15"/>
          </w:rPr>
          <w:delText xml:space="preserve"> </w:delText>
        </w:r>
        <w:r w:rsidDel="00F62321">
          <w:delText>will</w:delText>
        </w:r>
        <w:r w:rsidDel="00F62321">
          <w:rPr>
            <w:spacing w:val="-14"/>
          </w:rPr>
          <w:delText xml:space="preserve"> </w:delText>
        </w:r>
        <w:r w:rsidDel="00F62321">
          <w:delText>use</w:delText>
        </w:r>
        <w:r w:rsidDel="00F62321">
          <w:rPr>
            <w:spacing w:val="-14"/>
          </w:rPr>
          <w:delText xml:space="preserve"> </w:delText>
        </w:r>
        <w:r w:rsidDel="00F62321">
          <w:delText>Atom</w:delText>
        </w:r>
        <w:r w:rsidDel="00F62321">
          <w:rPr>
            <w:spacing w:val="-14"/>
          </w:rPr>
          <w:delText xml:space="preserve"> </w:delText>
        </w:r>
        <w:r w:rsidDel="00F62321">
          <w:delText>as</w:delText>
        </w:r>
        <w:r w:rsidDel="00F62321">
          <w:rPr>
            <w:spacing w:val="-15"/>
          </w:rPr>
          <w:delText xml:space="preserve"> </w:delText>
        </w:r>
        <w:r w:rsidDel="00F62321">
          <w:delText>the</w:delText>
        </w:r>
        <w:r w:rsidDel="00F62321">
          <w:rPr>
            <w:spacing w:val="-14"/>
          </w:rPr>
          <w:delText xml:space="preserve"> </w:delText>
        </w:r>
        <w:r w:rsidDel="00F62321">
          <w:delText>editor</w:delText>
        </w:r>
        <w:r w:rsidDel="00F62321">
          <w:rPr>
            <w:spacing w:val="-14"/>
          </w:rPr>
          <w:delText xml:space="preserve"> </w:delText>
        </w:r>
        <w:r w:rsidDel="00F62321">
          <w:delText>to</w:delText>
        </w:r>
        <w:r w:rsidDel="00F62321">
          <w:rPr>
            <w:spacing w:val="-14"/>
          </w:rPr>
          <w:delText xml:space="preserve"> </w:delText>
        </w:r>
        <w:r w:rsidDel="00F62321">
          <w:delText>compose</w:delText>
        </w:r>
        <w:r w:rsidDel="00F62321">
          <w:rPr>
            <w:spacing w:val="-15"/>
          </w:rPr>
          <w:delText xml:space="preserve"> </w:delText>
        </w:r>
        <w:r w:rsidDel="00F62321">
          <w:delText>our</w:delText>
        </w:r>
        <w:r w:rsidDel="00F62321">
          <w:rPr>
            <w:spacing w:val="-14"/>
          </w:rPr>
          <w:delText xml:space="preserve"> </w:delText>
        </w:r>
        <w:r w:rsidDel="00F62321">
          <w:delText>Python</w:delText>
        </w:r>
        <w:r w:rsidDel="00F62321">
          <w:rPr>
            <w:spacing w:val="-14"/>
          </w:rPr>
          <w:delText xml:space="preserve"> </w:delText>
        </w:r>
        <w:r w:rsidDel="00F62321">
          <w:delText>scripts</w:delText>
        </w:r>
        <w:r w:rsidDel="00F62321">
          <w:rPr>
            <w:spacing w:val="-14"/>
          </w:rPr>
          <w:delText xml:space="preserve"> </w:delText>
        </w:r>
        <w:r w:rsidDel="00F62321">
          <w:delText>in</w:delText>
        </w:r>
        <w:r w:rsidDel="00F62321">
          <w:rPr>
            <w:spacing w:val="-14"/>
          </w:rPr>
          <w:delText xml:space="preserve"> </w:delText>
        </w:r>
        <w:r w:rsidDel="00F62321">
          <w:delText>the</w:delText>
        </w:r>
        <w:r w:rsidDel="00F62321">
          <w:rPr>
            <w:spacing w:val="-15"/>
          </w:rPr>
          <w:delText xml:space="preserve"> </w:delText>
        </w:r>
        <w:r w:rsidDel="00F62321">
          <w:delText>first</w:delText>
        </w:r>
        <w:r w:rsidDel="00F62321">
          <w:rPr>
            <w:spacing w:val="-14"/>
          </w:rPr>
          <w:delText xml:space="preserve"> </w:delText>
        </w:r>
        <w:r w:rsidDel="00F62321">
          <w:delText>part</w:delText>
        </w:r>
        <w:r w:rsidDel="00F62321">
          <w:rPr>
            <w:spacing w:val="-14"/>
          </w:rPr>
          <w:delText xml:space="preserve"> </w:delText>
        </w:r>
        <w:r w:rsidDel="00F62321">
          <w:delText>of</w:delText>
        </w:r>
        <w:r w:rsidDel="00F62321">
          <w:rPr>
            <w:spacing w:val="-14"/>
          </w:rPr>
          <w:delText xml:space="preserve"> </w:delText>
        </w:r>
        <w:r w:rsidDel="00F62321">
          <w:delText>this</w:delText>
        </w:r>
        <w:r w:rsidDel="00F62321">
          <w:rPr>
            <w:spacing w:val="-15"/>
          </w:rPr>
          <w:delText xml:space="preserve"> </w:delText>
        </w:r>
        <w:r w:rsidDel="00F62321">
          <w:delText>study</w:delText>
        </w:r>
        <w:r w:rsidDel="00F62321">
          <w:rPr>
            <w:spacing w:val="-57"/>
          </w:rPr>
          <w:delText xml:space="preserve"> </w:delText>
        </w:r>
        <w:r w:rsidDel="00F62321">
          <w:delText>guide,</w:delText>
        </w:r>
        <w:r w:rsidDel="00F62321">
          <w:rPr>
            <w:spacing w:val="-3"/>
          </w:rPr>
          <w:delText xml:space="preserve"> </w:delText>
        </w:r>
        <w:r w:rsidDel="00F62321">
          <w:delText>and</w:delText>
        </w:r>
        <w:r w:rsidDel="00F62321">
          <w:rPr>
            <w:spacing w:val="-1"/>
          </w:rPr>
          <w:delText xml:space="preserve"> </w:delText>
        </w:r>
        <w:r w:rsidDel="00F62321">
          <w:delText>then</w:delText>
        </w:r>
        <w:r w:rsidDel="00F62321">
          <w:rPr>
            <w:spacing w:val="-2"/>
          </w:rPr>
          <w:delText xml:space="preserve"> </w:delText>
        </w:r>
        <w:r w:rsidDel="00F62321">
          <w:delText>execute</w:delText>
        </w:r>
        <w:r w:rsidDel="00F62321">
          <w:rPr>
            <w:spacing w:val="-2"/>
          </w:rPr>
          <w:delText xml:space="preserve"> </w:delText>
        </w:r>
        <w:r w:rsidDel="00F62321">
          <w:delText>these</w:delText>
        </w:r>
        <w:r w:rsidDel="00F62321">
          <w:rPr>
            <w:spacing w:val="-2"/>
          </w:rPr>
          <w:delText xml:space="preserve"> </w:delText>
        </w:r>
        <w:r w:rsidDel="00F62321">
          <w:delText>scripts</w:delText>
        </w:r>
        <w:r w:rsidDel="00F62321">
          <w:rPr>
            <w:spacing w:val="-2"/>
          </w:rPr>
          <w:delText xml:space="preserve"> </w:delText>
        </w:r>
        <w:r w:rsidDel="00F62321">
          <w:delText>using</w:delText>
        </w:r>
        <w:r w:rsidDel="00F62321">
          <w:rPr>
            <w:spacing w:val="-3"/>
          </w:rPr>
          <w:delText xml:space="preserve"> </w:delText>
        </w:r>
        <w:r w:rsidDel="00F62321">
          <w:delText>the</w:delText>
        </w:r>
        <w:r w:rsidDel="00F62321">
          <w:rPr>
            <w:spacing w:val="-2"/>
          </w:rPr>
          <w:delText xml:space="preserve"> </w:delText>
        </w:r>
        <w:r w:rsidDel="00F62321">
          <w:delText>python</w:delText>
        </w:r>
        <w:r w:rsidDel="00F62321">
          <w:rPr>
            <w:spacing w:val="-2"/>
          </w:rPr>
          <w:delText xml:space="preserve"> </w:delText>
        </w:r>
        <w:r w:rsidDel="00F62321">
          <w:delText>command</w:delText>
        </w:r>
        <w:r w:rsidDel="00F62321">
          <w:rPr>
            <w:spacing w:val="-2"/>
          </w:rPr>
          <w:delText xml:space="preserve"> </w:delText>
        </w:r>
        <w:r w:rsidDel="00F62321">
          <w:delText>in</w:delText>
        </w:r>
        <w:r w:rsidDel="00F62321">
          <w:rPr>
            <w:spacing w:val="-2"/>
          </w:rPr>
          <w:delText xml:space="preserve"> </w:delText>
        </w:r>
        <w:r w:rsidDel="00F62321">
          <w:delText>PowerShell.</w:delText>
        </w:r>
      </w:del>
    </w:p>
    <w:p w:rsidR="00CB0608" w:rsidDel="00F62321" w:rsidRDefault="00271F97">
      <w:pPr>
        <w:pStyle w:val="BodyText"/>
        <w:spacing w:before="143"/>
        <w:ind w:left="480"/>
        <w:jc w:val="both"/>
        <w:rPr>
          <w:del w:id="356" w:author="James Tan Swee Chuan (SUSS)" w:date="2022-03-31T13:48:00Z"/>
        </w:rPr>
      </w:pPr>
      <w:del w:id="357" w:author="James Tan Swee Chuan (SUSS)" w:date="2022-03-31T13:48:00Z">
        <w:r w:rsidDel="00F62321">
          <w:delText>Now,</w:delText>
        </w:r>
        <w:r w:rsidDel="00F62321">
          <w:rPr>
            <w:spacing w:val="-6"/>
          </w:rPr>
          <w:delText xml:space="preserve"> </w:delText>
        </w:r>
        <w:r w:rsidDel="00F62321">
          <w:delText>we</w:delText>
        </w:r>
        <w:r w:rsidDel="00F62321">
          <w:rPr>
            <w:spacing w:val="-6"/>
          </w:rPr>
          <w:delText xml:space="preserve"> </w:delText>
        </w:r>
        <w:r w:rsidDel="00F62321">
          <w:delText>open</w:delText>
        </w:r>
        <w:r w:rsidDel="00F62321">
          <w:rPr>
            <w:spacing w:val="-6"/>
          </w:rPr>
          <w:delText xml:space="preserve"> </w:delText>
        </w:r>
        <w:r w:rsidDel="00F62321">
          <w:delText>Atom</w:delText>
        </w:r>
        <w:r w:rsidDel="00F62321">
          <w:rPr>
            <w:spacing w:val="-6"/>
          </w:rPr>
          <w:delText xml:space="preserve"> </w:delText>
        </w:r>
        <w:r w:rsidDel="00F62321">
          <w:delText>and</w:delText>
        </w:r>
        <w:r w:rsidDel="00F62321">
          <w:rPr>
            <w:spacing w:val="-6"/>
          </w:rPr>
          <w:delText xml:space="preserve"> </w:delText>
        </w:r>
        <w:r w:rsidDel="00F62321">
          <w:delText>write</w:delText>
        </w:r>
        <w:r w:rsidDel="00F62321">
          <w:rPr>
            <w:spacing w:val="-6"/>
          </w:rPr>
          <w:delText xml:space="preserve"> </w:delText>
        </w:r>
        <w:r w:rsidDel="00F62321">
          <w:delText>our</w:delText>
        </w:r>
        <w:r w:rsidDel="00F62321">
          <w:rPr>
            <w:spacing w:val="-6"/>
          </w:rPr>
          <w:delText xml:space="preserve"> </w:delText>
        </w:r>
        <w:r w:rsidDel="00F62321">
          <w:delText>first</w:delText>
        </w:r>
        <w:r w:rsidDel="00F62321">
          <w:rPr>
            <w:spacing w:val="-5"/>
          </w:rPr>
          <w:delText xml:space="preserve"> </w:delText>
        </w:r>
        <w:r w:rsidDel="00F62321">
          <w:delText>program.</w:delText>
        </w:r>
      </w:del>
    </w:p>
    <w:p w:rsidR="00CB0608" w:rsidDel="00F62321" w:rsidRDefault="00271F97">
      <w:pPr>
        <w:pStyle w:val="BodyText"/>
        <w:rPr>
          <w:del w:id="358" w:author="James Tan Swee Chuan (SUSS)" w:date="2022-03-31T13:48:00Z"/>
          <w:sz w:val="26"/>
        </w:rPr>
      </w:pPr>
      <w:del w:id="359" w:author="James Tan Swee Chuan (SUSS)" w:date="2022-03-31T13:48:00Z">
        <w:r w:rsidDel="00F62321">
          <w:rPr>
            <w:noProof/>
            <w:lang w:val="en-SG" w:eastAsia="zh-CN"/>
          </w:rPr>
          <w:drawing>
            <wp:anchor distT="0" distB="0" distL="0" distR="0" simplePos="0" relativeHeight="34830446" behindDoc="0" locked="0" layoutInCell="1" allowOverlap="1">
              <wp:simplePos x="0" y="0"/>
              <wp:positionH relativeFrom="page">
                <wp:posOffset>973289</wp:posOffset>
              </wp:positionH>
              <wp:positionV relativeFrom="paragraph">
                <wp:posOffset>220823</wp:posOffset>
              </wp:positionV>
              <wp:extent cx="5867403" cy="3168396"/>
              <wp:effectExtent l="0" t="0" r="0" b="0"/>
              <wp:wrapTopAndBottom/>
              <wp:docPr id="19" name="image12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image12.jpeg"/>
                      <pic:cNvPicPr/>
                    </pic:nvPicPr>
                    <pic:blipFill>
                      <a:blip r:embed="rId35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403" cy="31683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CB0608" w:rsidDel="00F62321" w:rsidRDefault="00271F97">
      <w:pPr>
        <w:spacing w:before="107"/>
        <w:ind w:left="572"/>
        <w:jc w:val="both"/>
        <w:rPr>
          <w:del w:id="360" w:author="James Tan Swee Chuan (SUSS)" w:date="2022-03-31T13:48:00Z"/>
          <w:sz w:val="20"/>
        </w:rPr>
      </w:pPr>
      <w:del w:id="361" w:author="James Tan Swee Chuan (SUSS)" w:date="2022-03-31T13:48:00Z">
        <w:r w:rsidDel="00F62321">
          <w:rPr>
            <w:rFonts w:ascii="Palatino Linotype"/>
            <w:b/>
            <w:sz w:val="20"/>
          </w:rPr>
          <w:delText>Figure</w:delText>
        </w:r>
        <w:r w:rsidDel="00F62321">
          <w:rPr>
            <w:rFonts w:ascii="Palatino Linotype"/>
            <w:b/>
            <w:spacing w:val="-6"/>
            <w:sz w:val="20"/>
          </w:rPr>
          <w:delText xml:space="preserve"> </w:delText>
        </w:r>
        <w:r w:rsidDel="00F62321">
          <w:rPr>
            <w:rFonts w:ascii="Palatino Linotype"/>
            <w:b/>
            <w:sz w:val="20"/>
          </w:rPr>
          <w:delText>1.10</w:delText>
        </w:r>
        <w:r w:rsidDel="00F62321">
          <w:rPr>
            <w:rFonts w:ascii="Palatino Linotype"/>
            <w:b/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Writing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Python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Code</w:delText>
        </w:r>
        <w:r w:rsidDel="00F62321">
          <w:rPr>
            <w:spacing w:val="-5"/>
            <w:sz w:val="20"/>
          </w:rPr>
          <w:delText xml:space="preserve"> </w:delText>
        </w:r>
        <w:r w:rsidDel="00F62321">
          <w:rPr>
            <w:sz w:val="20"/>
          </w:rPr>
          <w:delText>with</w:delText>
        </w:r>
        <w:r w:rsidDel="00F62321">
          <w:rPr>
            <w:spacing w:val="-5"/>
            <w:sz w:val="20"/>
          </w:rPr>
          <w:delText xml:space="preserve"> </w:delText>
        </w:r>
        <w:r w:rsidDel="00F62321">
          <w:rPr>
            <w:sz w:val="20"/>
          </w:rPr>
          <w:delText>Atom</w:delText>
        </w:r>
      </w:del>
    </w:p>
    <w:p w:rsidR="00CB0608" w:rsidDel="00F62321" w:rsidRDefault="00CB0608">
      <w:pPr>
        <w:pStyle w:val="BodyText"/>
        <w:rPr>
          <w:del w:id="362" w:author="James Tan Swee Chuan (SUSS)" w:date="2022-03-31T13:48:00Z"/>
          <w:sz w:val="22"/>
        </w:rPr>
      </w:pPr>
    </w:p>
    <w:p w:rsidR="00CB0608" w:rsidDel="00F62321" w:rsidRDefault="00CB0608">
      <w:pPr>
        <w:pStyle w:val="BodyText"/>
        <w:spacing w:before="2"/>
        <w:rPr>
          <w:del w:id="363" w:author="James Tan Swee Chuan (SUSS)" w:date="2022-03-31T13:48:00Z"/>
          <w:sz w:val="27"/>
        </w:rPr>
      </w:pPr>
    </w:p>
    <w:p w:rsidR="00CB0608" w:rsidDel="00F62321" w:rsidRDefault="00271F97">
      <w:pPr>
        <w:pStyle w:val="BodyText"/>
        <w:spacing w:line="348" w:lineRule="auto"/>
        <w:ind w:left="480" w:right="124"/>
        <w:jc w:val="both"/>
        <w:rPr>
          <w:del w:id="364" w:author="James Tan Swee Chuan (SUSS)" w:date="2022-03-31T13:48:00Z"/>
        </w:rPr>
      </w:pPr>
      <w:del w:id="365" w:author="James Tan Swee Chuan (SUSS)" w:date="2022-03-31T13:48:00Z">
        <w:r w:rsidDel="00F62321">
          <w:delText>Another advantage of writing Python code in a script is that we can add comments to it.</w:delText>
        </w:r>
        <w:r w:rsidDel="00F62321">
          <w:rPr>
            <w:spacing w:val="-57"/>
          </w:rPr>
          <w:delText xml:space="preserve"> </w:delText>
        </w:r>
        <w:r w:rsidDel="00F62321">
          <w:delText>Comments</w:delText>
        </w:r>
        <w:r w:rsidDel="00F62321">
          <w:rPr>
            <w:spacing w:val="-11"/>
          </w:rPr>
          <w:delText xml:space="preserve"> </w:delText>
        </w:r>
        <w:r w:rsidDel="00F62321">
          <w:delText>are</w:delText>
        </w:r>
        <w:r w:rsidDel="00F62321">
          <w:rPr>
            <w:spacing w:val="-10"/>
          </w:rPr>
          <w:delText xml:space="preserve"> </w:delText>
        </w:r>
        <w:r w:rsidDel="00F62321">
          <w:delText>lines</w:delText>
        </w:r>
        <w:r w:rsidDel="00F62321">
          <w:rPr>
            <w:spacing w:val="-9"/>
          </w:rPr>
          <w:delText xml:space="preserve"> </w:delText>
        </w:r>
        <w:r w:rsidDel="00F62321">
          <w:delText>in</w:delText>
        </w:r>
        <w:r w:rsidDel="00F62321">
          <w:rPr>
            <w:spacing w:val="-10"/>
          </w:rPr>
          <w:delText xml:space="preserve"> </w:delText>
        </w:r>
        <w:r w:rsidDel="00F62321">
          <w:delText>a</w:delText>
        </w:r>
        <w:r w:rsidDel="00F62321">
          <w:rPr>
            <w:spacing w:val="-10"/>
          </w:rPr>
          <w:delText xml:space="preserve"> </w:delText>
        </w:r>
        <w:r w:rsidDel="00F62321">
          <w:delText>script</w:delText>
        </w:r>
        <w:r w:rsidDel="00F62321">
          <w:rPr>
            <w:spacing w:val="-10"/>
          </w:rPr>
          <w:delText xml:space="preserve"> </w:delText>
        </w:r>
        <w:r w:rsidDel="00F62321">
          <w:delText>that</w:delText>
        </w:r>
        <w:r w:rsidDel="00F62321">
          <w:rPr>
            <w:spacing w:val="-10"/>
          </w:rPr>
          <w:delText xml:space="preserve"> </w:delText>
        </w:r>
        <w:r w:rsidDel="00F62321">
          <w:delText>will</w:delText>
        </w:r>
        <w:r w:rsidDel="00F62321">
          <w:rPr>
            <w:spacing w:val="-11"/>
          </w:rPr>
          <w:delText xml:space="preserve"> </w:delText>
        </w:r>
        <w:r w:rsidDel="00F62321">
          <w:delText>not</w:delText>
        </w:r>
        <w:r w:rsidDel="00F62321">
          <w:rPr>
            <w:spacing w:val="-9"/>
          </w:rPr>
          <w:delText xml:space="preserve"> </w:delText>
        </w:r>
        <w:r w:rsidDel="00F62321">
          <w:delText>be</w:delText>
        </w:r>
        <w:r w:rsidDel="00F62321">
          <w:rPr>
            <w:spacing w:val="-10"/>
          </w:rPr>
          <w:delText xml:space="preserve"> </w:delText>
        </w:r>
        <w:r w:rsidDel="00F62321">
          <w:delText>executed</w:delText>
        </w:r>
        <w:r w:rsidDel="00F62321">
          <w:rPr>
            <w:spacing w:val="-10"/>
          </w:rPr>
          <w:delText xml:space="preserve"> </w:delText>
        </w:r>
        <w:r w:rsidDel="00F62321">
          <w:delText>by</w:delText>
        </w:r>
        <w:r w:rsidDel="00F62321">
          <w:rPr>
            <w:spacing w:val="-9"/>
          </w:rPr>
          <w:delText xml:space="preserve"> </w:delText>
        </w:r>
        <w:r w:rsidDel="00F62321">
          <w:delText>Python.</w:delText>
        </w:r>
        <w:r w:rsidDel="00F62321">
          <w:rPr>
            <w:spacing w:val="-10"/>
          </w:rPr>
          <w:delText xml:space="preserve"> </w:delText>
        </w:r>
        <w:r w:rsidDel="00F62321">
          <w:delText>We</w:delText>
        </w:r>
        <w:r w:rsidDel="00F62321">
          <w:rPr>
            <w:spacing w:val="-10"/>
          </w:rPr>
          <w:delText xml:space="preserve"> </w:delText>
        </w:r>
        <w:r w:rsidDel="00F62321">
          <w:delText>can</w:delText>
        </w:r>
        <w:r w:rsidDel="00F62321">
          <w:rPr>
            <w:spacing w:val="-10"/>
          </w:rPr>
          <w:delText xml:space="preserve"> </w:delText>
        </w:r>
        <w:r w:rsidDel="00F62321">
          <w:delText>use</w:delText>
        </w:r>
        <w:r w:rsidDel="00F62321">
          <w:rPr>
            <w:spacing w:val="-10"/>
          </w:rPr>
          <w:delText xml:space="preserve"> </w:delText>
        </w:r>
        <w:r w:rsidDel="00F62321">
          <w:delText>comments</w:delText>
        </w:r>
        <w:r w:rsidDel="00F62321">
          <w:rPr>
            <w:spacing w:val="-58"/>
          </w:rPr>
          <w:delText xml:space="preserve"> </w:delText>
        </w:r>
        <w:r w:rsidDel="00F62321">
          <w:delText>to</w:delText>
        </w:r>
        <w:r w:rsidDel="00F62321">
          <w:rPr>
            <w:spacing w:val="44"/>
          </w:rPr>
          <w:delText xml:space="preserve"> </w:delText>
        </w:r>
        <w:r w:rsidDel="00F62321">
          <w:delText>explain</w:delText>
        </w:r>
        <w:r w:rsidDel="00F62321">
          <w:rPr>
            <w:spacing w:val="45"/>
          </w:rPr>
          <w:delText xml:space="preserve"> </w:delText>
        </w:r>
        <w:r w:rsidDel="00F62321">
          <w:delText>the</w:delText>
        </w:r>
        <w:r w:rsidDel="00F62321">
          <w:rPr>
            <w:spacing w:val="44"/>
          </w:rPr>
          <w:delText xml:space="preserve"> </w:delText>
        </w:r>
        <w:r w:rsidDel="00F62321">
          <w:delText>procedures</w:delText>
        </w:r>
        <w:r w:rsidDel="00F62321">
          <w:rPr>
            <w:spacing w:val="45"/>
          </w:rPr>
          <w:delText xml:space="preserve"> </w:delText>
        </w:r>
        <w:r w:rsidDel="00F62321">
          <w:delText>that</w:delText>
        </w:r>
        <w:r w:rsidDel="00F62321">
          <w:rPr>
            <w:spacing w:val="45"/>
          </w:rPr>
          <w:delText xml:space="preserve"> </w:delText>
        </w:r>
        <w:r w:rsidDel="00F62321">
          <w:delText>the</w:delText>
        </w:r>
        <w:r w:rsidDel="00F62321">
          <w:rPr>
            <w:spacing w:val="44"/>
          </w:rPr>
          <w:delText xml:space="preserve"> </w:delText>
        </w:r>
        <w:r w:rsidDel="00F62321">
          <w:delText>Python</w:delText>
        </w:r>
        <w:r w:rsidDel="00F62321">
          <w:rPr>
            <w:spacing w:val="45"/>
          </w:rPr>
          <w:delText xml:space="preserve"> </w:delText>
        </w:r>
        <w:r w:rsidDel="00F62321">
          <w:delText>code</w:delText>
        </w:r>
        <w:r w:rsidDel="00F62321">
          <w:rPr>
            <w:spacing w:val="44"/>
          </w:rPr>
          <w:delText xml:space="preserve"> </w:delText>
        </w:r>
        <w:r w:rsidDel="00F62321">
          <w:delText>is</w:delText>
        </w:r>
        <w:r w:rsidDel="00F62321">
          <w:rPr>
            <w:spacing w:val="45"/>
          </w:rPr>
          <w:delText xml:space="preserve"> </w:delText>
        </w:r>
        <w:r w:rsidDel="00F62321">
          <w:delText>executing.</w:delText>
        </w:r>
        <w:r w:rsidDel="00F62321">
          <w:rPr>
            <w:spacing w:val="45"/>
          </w:rPr>
          <w:delText xml:space="preserve"> </w:delText>
        </w:r>
        <w:r w:rsidDel="00F62321">
          <w:delText>Including</w:delText>
        </w:r>
        <w:r w:rsidDel="00F62321">
          <w:rPr>
            <w:spacing w:val="44"/>
          </w:rPr>
          <w:delText xml:space="preserve"> </w:delText>
        </w:r>
        <w:r w:rsidDel="00F62321">
          <w:delText>comments</w:delText>
        </w:r>
        <w:r w:rsidDel="00F62321">
          <w:rPr>
            <w:spacing w:val="45"/>
          </w:rPr>
          <w:delText xml:space="preserve"> </w:delText>
        </w:r>
        <w:r w:rsidDel="00F62321">
          <w:delText>is</w:delText>
        </w:r>
      </w:del>
    </w:p>
    <w:p w:rsidR="00CB0608" w:rsidDel="00F62321" w:rsidRDefault="00CB0608">
      <w:pPr>
        <w:spacing w:line="348" w:lineRule="auto"/>
        <w:jc w:val="both"/>
        <w:rPr>
          <w:del w:id="366" w:author="James Tan Swee Chuan (SUSS)" w:date="2022-03-31T13:48:00Z"/>
        </w:rPr>
        <w:sectPr w:rsidR="00CB0608" w:rsidDel="00F62321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F62321" w:rsidRDefault="00CB0608">
      <w:pPr>
        <w:pStyle w:val="BodyText"/>
        <w:rPr>
          <w:del w:id="367" w:author="James Tan Swee Chuan (SUSS)" w:date="2022-03-31T13:48:00Z"/>
          <w:sz w:val="14"/>
        </w:rPr>
      </w:pPr>
    </w:p>
    <w:p w:rsidR="00CB0608" w:rsidDel="00F62321" w:rsidRDefault="00271F97">
      <w:pPr>
        <w:pStyle w:val="BodyText"/>
        <w:spacing w:before="67" w:line="348" w:lineRule="auto"/>
        <w:ind w:left="120" w:right="480"/>
        <w:jc w:val="both"/>
        <w:rPr>
          <w:del w:id="368" w:author="James Tan Swee Chuan (SUSS)" w:date="2022-03-31T13:48:00Z"/>
        </w:rPr>
      </w:pPr>
      <w:del w:id="369" w:author="James Tan Swee Chuan (SUSS)" w:date="2022-03-31T13:48:00Z">
        <w:r w:rsidDel="00F62321">
          <w:delText>important</w:delText>
        </w:r>
        <w:r w:rsidDel="00F62321">
          <w:rPr>
            <w:spacing w:val="-9"/>
          </w:rPr>
          <w:delText xml:space="preserve"> </w:delText>
        </w:r>
        <w:r w:rsidDel="00F62321">
          <w:delText>since</w:delText>
        </w:r>
        <w:r w:rsidDel="00F62321">
          <w:rPr>
            <w:spacing w:val="-9"/>
          </w:rPr>
          <w:delText xml:space="preserve"> </w:delText>
        </w:r>
        <w:r w:rsidDel="00F62321">
          <w:delText>they</w:delText>
        </w:r>
        <w:r w:rsidDel="00F62321">
          <w:rPr>
            <w:spacing w:val="-8"/>
          </w:rPr>
          <w:delText xml:space="preserve"> </w:delText>
        </w:r>
        <w:r w:rsidDel="00F62321">
          <w:delText>will</w:delText>
        </w:r>
        <w:r w:rsidDel="00F62321">
          <w:rPr>
            <w:spacing w:val="-10"/>
          </w:rPr>
          <w:delText xml:space="preserve"> </w:delText>
        </w:r>
        <w:r w:rsidDel="00F62321">
          <w:delText>make</w:delText>
        </w:r>
        <w:r w:rsidDel="00F62321">
          <w:rPr>
            <w:spacing w:val="-9"/>
          </w:rPr>
          <w:delText xml:space="preserve"> </w:delText>
        </w:r>
        <w:r w:rsidDel="00F62321">
          <w:delText>it</w:delText>
        </w:r>
        <w:r w:rsidDel="00F62321">
          <w:rPr>
            <w:spacing w:val="-8"/>
          </w:rPr>
          <w:delText xml:space="preserve"> </w:delText>
        </w:r>
        <w:r w:rsidDel="00F62321">
          <w:delText>more</w:delText>
        </w:r>
        <w:r w:rsidDel="00F62321">
          <w:rPr>
            <w:spacing w:val="-8"/>
          </w:rPr>
          <w:delText xml:space="preserve"> </w:delText>
        </w:r>
        <w:r w:rsidDel="00F62321">
          <w:delText>readable</w:delText>
        </w:r>
        <w:r w:rsidDel="00F62321">
          <w:rPr>
            <w:spacing w:val="-9"/>
          </w:rPr>
          <w:delText xml:space="preserve"> </w:delText>
        </w:r>
        <w:r w:rsidDel="00F62321">
          <w:delText>and</w:delText>
        </w:r>
        <w:r w:rsidDel="00F62321">
          <w:rPr>
            <w:spacing w:val="-8"/>
          </w:rPr>
          <w:delText xml:space="preserve"> </w:delText>
        </w:r>
        <w:r w:rsidDel="00F62321">
          <w:delText>understandable</w:delText>
        </w:r>
        <w:r w:rsidDel="00F62321">
          <w:rPr>
            <w:spacing w:val="-8"/>
          </w:rPr>
          <w:delText xml:space="preserve"> </w:delText>
        </w:r>
        <w:r w:rsidDel="00F62321">
          <w:delText>for</w:delText>
        </w:r>
        <w:r w:rsidDel="00F62321">
          <w:rPr>
            <w:spacing w:val="-9"/>
          </w:rPr>
          <w:delText xml:space="preserve"> </w:delText>
        </w:r>
        <w:r w:rsidDel="00F62321">
          <w:delText>future</w:delText>
        </w:r>
        <w:r w:rsidDel="00F62321">
          <w:rPr>
            <w:spacing w:val="-8"/>
          </w:rPr>
          <w:delText xml:space="preserve"> </w:delText>
        </w:r>
        <w:r w:rsidDel="00F62321">
          <w:delText>editing</w:delText>
        </w:r>
        <w:r w:rsidDel="00F62321">
          <w:rPr>
            <w:spacing w:val="-8"/>
          </w:rPr>
          <w:delText xml:space="preserve"> </w:delText>
        </w:r>
        <w:r w:rsidDel="00F62321">
          <w:delText>or</w:delText>
        </w:r>
        <w:r w:rsidDel="00F62321">
          <w:rPr>
            <w:spacing w:val="-58"/>
          </w:rPr>
          <w:delText xml:space="preserve"> </w:delText>
        </w:r>
        <w:r w:rsidDel="00F62321">
          <w:delText>debugging,</w:delText>
        </w:r>
        <w:r w:rsidDel="00F62321">
          <w:rPr>
            <w:spacing w:val="-2"/>
          </w:rPr>
          <w:delText xml:space="preserve"> </w:delText>
        </w:r>
        <w:r w:rsidDel="00F62321">
          <w:delText>and</w:delText>
        </w:r>
        <w:r w:rsidDel="00F62321">
          <w:rPr>
            <w:spacing w:val="-1"/>
          </w:rPr>
          <w:delText xml:space="preserve"> </w:delText>
        </w:r>
        <w:r w:rsidDel="00F62321">
          <w:delText>simplify</w:delText>
        </w:r>
        <w:r w:rsidDel="00F62321">
          <w:rPr>
            <w:spacing w:val="-2"/>
          </w:rPr>
          <w:delText xml:space="preserve"> </w:delText>
        </w:r>
        <w:r w:rsidDel="00F62321">
          <w:delText>the</w:delText>
        </w:r>
        <w:r w:rsidDel="00F62321">
          <w:rPr>
            <w:spacing w:val="-2"/>
          </w:rPr>
          <w:delText xml:space="preserve"> </w:delText>
        </w:r>
        <w:r w:rsidDel="00F62321">
          <w:delText>overall</w:delText>
        </w:r>
        <w:r w:rsidDel="00F62321">
          <w:rPr>
            <w:spacing w:val="-2"/>
          </w:rPr>
          <w:delText xml:space="preserve"> </w:delText>
        </w:r>
        <w:r w:rsidDel="00F62321">
          <w:delText>maintenance</w:delText>
        </w:r>
        <w:r w:rsidDel="00F62321">
          <w:rPr>
            <w:spacing w:val="-2"/>
          </w:rPr>
          <w:delText xml:space="preserve"> </w:delText>
        </w:r>
        <w:r w:rsidDel="00F62321">
          <w:delText>of</w:delText>
        </w:r>
        <w:r w:rsidDel="00F62321">
          <w:rPr>
            <w:spacing w:val="-2"/>
          </w:rPr>
          <w:delText xml:space="preserve"> </w:delText>
        </w:r>
        <w:r w:rsidDel="00F62321">
          <w:delText>the</w:delText>
        </w:r>
        <w:r w:rsidDel="00F62321">
          <w:rPr>
            <w:spacing w:val="-2"/>
          </w:rPr>
          <w:delText xml:space="preserve"> </w:delText>
        </w:r>
        <w:r w:rsidDel="00F62321">
          <w:delText>program.</w:delText>
        </w:r>
      </w:del>
    </w:p>
    <w:p w:rsidR="00CB0608" w:rsidDel="00F62321" w:rsidRDefault="00271F97">
      <w:pPr>
        <w:pStyle w:val="BodyText"/>
        <w:spacing w:before="143" w:line="345" w:lineRule="auto"/>
        <w:ind w:left="120" w:right="482"/>
        <w:jc w:val="both"/>
        <w:rPr>
          <w:del w:id="370" w:author="James Tan Swee Chuan (SUSS)" w:date="2022-03-31T13:48:00Z"/>
        </w:rPr>
      </w:pPr>
      <w:del w:id="371" w:author="James Tan Swee Chuan (SUSS)" w:date="2022-03-31T13:48:00Z">
        <w:r w:rsidDel="00F62321">
          <w:delText>Comments in Python scripts start with a hash (</w:delText>
        </w:r>
        <w:r w:rsidDel="00F62321">
          <w:rPr>
            <w:rFonts w:ascii="Courier New"/>
          </w:rPr>
          <w:delText>#</w:delText>
        </w:r>
        <w:r w:rsidDel="00F62321">
          <w:delText>). After the hash, we can type in our</w:delText>
        </w:r>
        <w:r w:rsidDel="00F62321">
          <w:rPr>
            <w:spacing w:val="1"/>
          </w:rPr>
          <w:delText xml:space="preserve"> </w:delText>
        </w:r>
        <w:r w:rsidDel="00F62321">
          <w:delText>explanations or descriptions of the referred syntaxes. Comments can be placed as a</w:delText>
        </w:r>
        <w:r w:rsidDel="00F62321">
          <w:rPr>
            <w:spacing w:val="1"/>
          </w:rPr>
          <w:delText xml:space="preserve"> </w:delText>
        </w:r>
        <w:r w:rsidDel="00F62321">
          <w:delText>complete single line or after a line of syntax. If we need multiple lines for our comments,</w:delText>
        </w:r>
        <w:r w:rsidDel="00F62321">
          <w:rPr>
            <w:spacing w:val="-57"/>
          </w:rPr>
          <w:delText xml:space="preserve"> </w:delText>
        </w:r>
        <w:r w:rsidDel="00F62321">
          <w:delText>we</w:delText>
        </w:r>
        <w:r w:rsidDel="00F62321">
          <w:rPr>
            <w:spacing w:val="-2"/>
          </w:rPr>
          <w:delText xml:space="preserve"> </w:delText>
        </w:r>
        <w:r w:rsidDel="00F62321">
          <w:delText>will</w:delText>
        </w:r>
        <w:r w:rsidDel="00F62321">
          <w:rPr>
            <w:spacing w:val="-1"/>
          </w:rPr>
          <w:delText xml:space="preserve"> </w:delText>
        </w:r>
        <w:r w:rsidDel="00F62321">
          <w:delText>have</w:delText>
        </w:r>
        <w:r w:rsidDel="00F62321">
          <w:rPr>
            <w:spacing w:val="-1"/>
          </w:rPr>
          <w:delText xml:space="preserve"> </w:delText>
        </w:r>
        <w:r w:rsidDel="00F62321">
          <w:delText>to</w:delText>
        </w:r>
        <w:r w:rsidDel="00F62321">
          <w:rPr>
            <w:spacing w:val="-2"/>
          </w:rPr>
          <w:delText xml:space="preserve"> </w:delText>
        </w:r>
        <w:r w:rsidDel="00F62321">
          <w:delText>start</w:delText>
        </w:r>
        <w:r w:rsidDel="00F62321">
          <w:rPr>
            <w:spacing w:val="-1"/>
          </w:rPr>
          <w:delText xml:space="preserve"> </w:delText>
        </w:r>
        <w:r w:rsidDel="00F62321">
          <w:delText>every comment</w:delText>
        </w:r>
        <w:r w:rsidDel="00F62321">
          <w:rPr>
            <w:spacing w:val="-1"/>
          </w:rPr>
          <w:delText xml:space="preserve"> </w:delText>
        </w:r>
        <w:r w:rsidDel="00F62321">
          <w:delText>line</w:delText>
        </w:r>
        <w:r w:rsidDel="00F62321">
          <w:rPr>
            <w:spacing w:val="-1"/>
          </w:rPr>
          <w:delText xml:space="preserve"> </w:delText>
        </w:r>
        <w:r w:rsidDel="00F62321">
          <w:delText>with</w:delText>
        </w:r>
        <w:r w:rsidDel="00F62321">
          <w:rPr>
            <w:spacing w:val="-1"/>
          </w:rPr>
          <w:delText xml:space="preserve"> </w:delText>
        </w:r>
        <w:r w:rsidDel="00F62321">
          <w:delText>a hash.</w:delText>
        </w:r>
      </w:del>
    </w:p>
    <w:p w:rsidR="00CB0608" w:rsidDel="00F62321" w:rsidRDefault="00271F97">
      <w:pPr>
        <w:pStyle w:val="BodyText"/>
        <w:spacing w:before="9"/>
        <w:rPr>
          <w:del w:id="372" w:author="James Tan Swee Chuan (SUSS)" w:date="2022-03-31T13:48:00Z"/>
          <w:sz w:val="14"/>
        </w:rPr>
      </w:pPr>
      <w:del w:id="373" w:author="James Tan Swee Chuan (SUSS)" w:date="2022-03-31T13:48:00Z">
        <w:r w:rsidDel="00F62321">
          <w:rPr>
            <w:noProof/>
            <w:lang w:val="en-SG" w:eastAsia="zh-CN"/>
          </w:rPr>
          <w:drawing>
            <wp:anchor distT="0" distB="0" distL="0" distR="0" simplePos="0" relativeHeight="43538057" behindDoc="0" locked="0" layoutInCell="1" allowOverlap="1">
              <wp:simplePos x="0" y="0"/>
              <wp:positionH relativeFrom="page">
                <wp:posOffset>752952</wp:posOffset>
              </wp:positionH>
              <wp:positionV relativeFrom="paragraph">
                <wp:posOffset>131605</wp:posOffset>
              </wp:positionV>
              <wp:extent cx="5842348" cy="207168"/>
              <wp:effectExtent l="0" t="0" r="0" b="0"/>
              <wp:wrapTopAndBottom/>
              <wp:docPr id="21" name="image13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2" name="image13.png"/>
                      <pic:cNvPicPr/>
                    </pic:nvPicPr>
                    <pic:blipFill>
                      <a:blip r:embed="rId3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2348" cy="20716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CB0608" w:rsidDel="00F62321" w:rsidRDefault="00271F97">
      <w:pPr>
        <w:spacing w:before="141"/>
        <w:ind w:left="212"/>
        <w:jc w:val="both"/>
        <w:rPr>
          <w:del w:id="374" w:author="James Tan Swee Chuan (SUSS)" w:date="2022-03-31T13:48:00Z"/>
          <w:sz w:val="20"/>
        </w:rPr>
      </w:pPr>
      <w:del w:id="375" w:author="James Tan Swee Chuan (SUSS)" w:date="2022-03-31T13:48:00Z">
        <w:r w:rsidDel="00F62321">
          <w:rPr>
            <w:rFonts w:ascii="Palatino Linotype"/>
            <w:b/>
            <w:sz w:val="20"/>
          </w:rPr>
          <w:delText>Figure</w:delText>
        </w:r>
        <w:r w:rsidDel="00F62321">
          <w:rPr>
            <w:rFonts w:ascii="Palatino Linotype"/>
            <w:b/>
            <w:spacing w:val="-4"/>
            <w:sz w:val="20"/>
          </w:rPr>
          <w:delText xml:space="preserve"> </w:delText>
        </w:r>
        <w:r w:rsidDel="00F62321">
          <w:rPr>
            <w:rFonts w:ascii="Palatino Linotype"/>
            <w:b/>
            <w:sz w:val="20"/>
          </w:rPr>
          <w:delText>1.11</w:delText>
        </w:r>
        <w:r w:rsidDel="00F62321">
          <w:rPr>
            <w:rFonts w:ascii="Palatino Linotype"/>
            <w:b/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A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Comment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Line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in</w:delText>
        </w:r>
        <w:r w:rsidDel="00F62321">
          <w:rPr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Python</w:delText>
        </w:r>
      </w:del>
    </w:p>
    <w:p w:rsidR="00CB0608" w:rsidDel="00F62321" w:rsidRDefault="00CB0608">
      <w:pPr>
        <w:pStyle w:val="BodyText"/>
        <w:rPr>
          <w:del w:id="376" w:author="James Tan Swee Chuan (SUSS)" w:date="2022-03-31T13:48:00Z"/>
          <w:sz w:val="22"/>
        </w:rPr>
      </w:pPr>
    </w:p>
    <w:p w:rsidR="00CB0608" w:rsidDel="00F62321" w:rsidRDefault="00CB0608">
      <w:pPr>
        <w:pStyle w:val="BodyText"/>
        <w:spacing w:before="2"/>
        <w:rPr>
          <w:del w:id="377" w:author="James Tan Swee Chuan (SUSS)" w:date="2022-03-31T13:48:00Z"/>
          <w:sz w:val="27"/>
        </w:rPr>
      </w:pPr>
    </w:p>
    <w:p w:rsidR="00CB0608" w:rsidDel="00F62321" w:rsidRDefault="00271F97">
      <w:pPr>
        <w:pStyle w:val="BodyText"/>
        <w:spacing w:line="345" w:lineRule="auto"/>
        <w:ind w:left="120" w:right="477"/>
        <w:jc w:val="both"/>
        <w:rPr>
          <w:del w:id="378" w:author="James Tan Swee Chuan (SUSS)" w:date="2022-03-31T13:48:00Z"/>
        </w:rPr>
      </w:pPr>
      <w:del w:id="379" w:author="James Tan Swee Chuan (SUSS)" w:date="2022-03-31T13:48:00Z">
        <w:r w:rsidDel="00F62321">
          <w:delText>After</w:delText>
        </w:r>
        <w:r w:rsidDel="00F62321">
          <w:rPr>
            <w:spacing w:val="25"/>
          </w:rPr>
          <w:delText xml:space="preserve"> </w:delText>
        </w:r>
        <w:r w:rsidDel="00F62321">
          <w:delText>editing</w:delText>
        </w:r>
        <w:r w:rsidDel="00F62321">
          <w:rPr>
            <w:spacing w:val="25"/>
          </w:rPr>
          <w:delText xml:space="preserve"> </w:delText>
        </w:r>
        <w:r w:rsidDel="00F62321">
          <w:delText>the</w:delText>
        </w:r>
        <w:r w:rsidDel="00F62321">
          <w:rPr>
            <w:spacing w:val="26"/>
          </w:rPr>
          <w:delText xml:space="preserve"> </w:delText>
        </w:r>
        <w:r w:rsidDel="00F62321">
          <w:delText>Python</w:delText>
        </w:r>
        <w:r w:rsidDel="00F62321">
          <w:rPr>
            <w:spacing w:val="25"/>
          </w:rPr>
          <w:delText xml:space="preserve"> </w:delText>
        </w:r>
        <w:r w:rsidDel="00F62321">
          <w:delText>commands</w:delText>
        </w:r>
        <w:r w:rsidDel="00F62321">
          <w:rPr>
            <w:spacing w:val="26"/>
          </w:rPr>
          <w:delText xml:space="preserve"> </w:delText>
        </w:r>
        <w:r w:rsidDel="00F62321">
          <w:delText>in</w:delText>
        </w:r>
        <w:r w:rsidDel="00F62321">
          <w:rPr>
            <w:spacing w:val="25"/>
          </w:rPr>
          <w:delText xml:space="preserve"> </w:delText>
        </w:r>
        <w:r w:rsidDel="00F62321">
          <w:delText>a</w:delText>
        </w:r>
        <w:r w:rsidDel="00F62321">
          <w:rPr>
            <w:spacing w:val="26"/>
          </w:rPr>
          <w:delText xml:space="preserve"> </w:delText>
        </w:r>
        <w:r w:rsidDel="00F62321">
          <w:delText>script</w:delText>
        </w:r>
        <w:r w:rsidDel="00F62321">
          <w:rPr>
            <w:spacing w:val="25"/>
          </w:rPr>
          <w:delText xml:space="preserve"> </w:delText>
        </w:r>
        <w:r w:rsidDel="00F62321">
          <w:delText>using</w:delText>
        </w:r>
        <w:r w:rsidDel="00F62321">
          <w:rPr>
            <w:spacing w:val="26"/>
          </w:rPr>
          <w:delText xml:space="preserve"> </w:delText>
        </w:r>
        <w:r w:rsidDel="00F62321">
          <w:delText>Atom,</w:delText>
        </w:r>
        <w:r w:rsidDel="00F62321">
          <w:rPr>
            <w:spacing w:val="25"/>
          </w:rPr>
          <w:delText xml:space="preserve"> </w:delText>
        </w:r>
        <w:r w:rsidDel="00F62321">
          <w:delText>we</w:delText>
        </w:r>
        <w:r w:rsidDel="00F62321">
          <w:rPr>
            <w:spacing w:val="26"/>
          </w:rPr>
          <w:delText xml:space="preserve"> </w:delText>
        </w:r>
        <w:r w:rsidDel="00F62321">
          <w:delText>can</w:delText>
        </w:r>
        <w:r w:rsidDel="00F62321">
          <w:rPr>
            <w:spacing w:val="25"/>
          </w:rPr>
          <w:delText xml:space="preserve"> </w:delText>
        </w:r>
        <w:r w:rsidDel="00F62321">
          <w:delText>save</w:delText>
        </w:r>
        <w:r w:rsidDel="00F62321">
          <w:rPr>
            <w:spacing w:val="26"/>
          </w:rPr>
          <w:delText xml:space="preserve"> </w:delText>
        </w:r>
        <w:r w:rsidDel="00F62321">
          <w:delText>the</w:delText>
        </w:r>
        <w:r w:rsidDel="00F62321">
          <w:rPr>
            <w:spacing w:val="25"/>
          </w:rPr>
          <w:delText xml:space="preserve"> </w:delText>
        </w:r>
        <w:r w:rsidDel="00F62321">
          <w:delText>script</w:delText>
        </w:r>
        <w:r w:rsidDel="00F62321">
          <w:rPr>
            <w:spacing w:val="26"/>
          </w:rPr>
          <w:delText xml:space="preserve"> </w:delText>
        </w:r>
        <w:r w:rsidDel="00F62321">
          <w:delText>as</w:delText>
        </w:r>
        <w:r w:rsidDel="00F62321">
          <w:rPr>
            <w:spacing w:val="-58"/>
          </w:rPr>
          <w:delText xml:space="preserve"> </w:delText>
        </w:r>
        <w:r w:rsidDel="00F62321">
          <w:rPr>
            <w:spacing w:val="-1"/>
          </w:rPr>
          <w:delText>a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.py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text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file.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Different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from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the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Python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interpreter,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we</w:delText>
        </w:r>
        <w:r w:rsidDel="00F62321">
          <w:rPr>
            <w:spacing w:val="-10"/>
          </w:rPr>
          <w:delText xml:space="preserve"> </w:delText>
        </w:r>
        <w:r w:rsidDel="00F62321">
          <w:rPr>
            <w:spacing w:val="-1"/>
          </w:rPr>
          <w:delText>need</w:delText>
        </w:r>
        <w:r w:rsidDel="00F62321">
          <w:rPr>
            <w:spacing w:val="-8"/>
          </w:rPr>
          <w:delText xml:space="preserve"> </w:delText>
        </w:r>
        <w:r w:rsidDel="00F62321">
          <w:rPr>
            <w:spacing w:val="-1"/>
          </w:rPr>
          <w:delText>to</w:delText>
        </w:r>
        <w:r w:rsidDel="00F62321">
          <w:rPr>
            <w:spacing w:val="-9"/>
          </w:rPr>
          <w:delText xml:space="preserve"> </w:delText>
        </w:r>
        <w:r w:rsidDel="00F62321">
          <w:rPr>
            <w:spacing w:val="-1"/>
          </w:rPr>
          <w:delText>use</w:delText>
        </w:r>
        <w:r w:rsidDel="00F62321">
          <w:rPr>
            <w:spacing w:val="-9"/>
          </w:rPr>
          <w:delText xml:space="preserve"> </w:delText>
        </w:r>
        <w:r w:rsidDel="00F62321">
          <w:delText>the</w:delText>
        </w:r>
        <w:r w:rsidDel="00F62321">
          <w:rPr>
            <w:spacing w:val="-8"/>
          </w:rPr>
          <w:delText xml:space="preserve"> </w:delText>
        </w:r>
        <w:r w:rsidDel="00F62321">
          <w:rPr>
            <w:rFonts w:ascii="Courier New"/>
          </w:rPr>
          <w:delText>print()</w:delText>
        </w:r>
        <w:r w:rsidDel="00F62321">
          <w:rPr>
            <w:rFonts w:ascii="Courier New"/>
            <w:spacing w:val="-94"/>
          </w:rPr>
          <w:delText xml:space="preserve"> </w:delText>
        </w:r>
        <w:r w:rsidDel="00F62321">
          <w:delText>function</w:delText>
        </w:r>
        <w:r w:rsidDel="00F62321">
          <w:rPr>
            <w:spacing w:val="-57"/>
          </w:rPr>
          <w:delText xml:space="preserve"> </w:delText>
        </w:r>
        <w:r w:rsidDel="00F62321">
          <w:delText>explicitly</w:delText>
        </w:r>
        <w:r w:rsidDel="00F62321">
          <w:rPr>
            <w:spacing w:val="-2"/>
          </w:rPr>
          <w:delText xml:space="preserve"> </w:delText>
        </w:r>
        <w:r w:rsidDel="00F62321">
          <w:delText>to</w:delText>
        </w:r>
        <w:r w:rsidDel="00F62321">
          <w:rPr>
            <w:spacing w:val="-2"/>
          </w:rPr>
          <w:delText xml:space="preserve"> </w:delText>
        </w:r>
        <w:r w:rsidDel="00F62321">
          <w:delText>generate</w:delText>
        </w:r>
        <w:r w:rsidDel="00F62321">
          <w:rPr>
            <w:spacing w:val="-3"/>
          </w:rPr>
          <w:delText xml:space="preserve"> </w:delText>
        </w:r>
        <w:r w:rsidDel="00F62321">
          <w:delText>an</w:delText>
        </w:r>
        <w:r w:rsidDel="00F62321">
          <w:rPr>
            <w:spacing w:val="-1"/>
          </w:rPr>
          <w:delText xml:space="preserve"> </w:delText>
        </w:r>
        <w:r w:rsidDel="00F62321">
          <w:delText>output</w:delText>
        </w:r>
        <w:r w:rsidDel="00F62321">
          <w:rPr>
            <w:spacing w:val="-2"/>
          </w:rPr>
          <w:delText xml:space="preserve"> </w:delText>
        </w:r>
        <w:r w:rsidDel="00F62321">
          <w:delText>to</w:delText>
        </w:r>
        <w:r w:rsidDel="00F62321">
          <w:rPr>
            <w:spacing w:val="-3"/>
          </w:rPr>
          <w:delText xml:space="preserve"> </w:delText>
        </w:r>
        <w:r w:rsidDel="00F62321">
          <w:delText>the</w:delText>
        </w:r>
        <w:r w:rsidDel="00F62321">
          <w:rPr>
            <w:spacing w:val="-2"/>
          </w:rPr>
          <w:delText xml:space="preserve"> </w:delText>
        </w:r>
        <w:r w:rsidDel="00F62321">
          <w:delText>screen</w:delText>
        </w:r>
        <w:r w:rsidDel="00F62321">
          <w:rPr>
            <w:spacing w:val="-1"/>
          </w:rPr>
          <w:delText xml:space="preserve"> </w:delText>
        </w:r>
        <w:r w:rsidDel="00F62321">
          <w:delText>while</w:delText>
        </w:r>
        <w:r w:rsidDel="00F62321">
          <w:rPr>
            <w:spacing w:val="-3"/>
          </w:rPr>
          <w:delText xml:space="preserve"> </w:delText>
        </w:r>
        <w:r w:rsidDel="00F62321">
          <w:delText>Python</w:delText>
        </w:r>
        <w:r w:rsidDel="00F62321">
          <w:rPr>
            <w:spacing w:val="-1"/>
          </w:rPr>
          <w:delText xml:space="preserve"> </w:delText>
        </w:r>
        <w:r w:rsidDel="00F62321">
          <w:delText>is</w:delText>
        </w:r>
        <w:r w:rsidDel="00F62321">
          <w:rPr>
            <w:spacing w:val="-1"/>
          </w:rPr>
          <w:delText xml:space="preserve"> </w:delText>
        </w:r>
        <w:r w:rsidDel="00F62321">
          <w:delText>executing</w:delText>
        </w:r>
        <w:r w:rsidDel="00F62321">
          <w:rPr>
            <w:spacing w:val="-2"/>
          </w:rPr>
          <w:delText xml:space="preserve"> </w:delText>
        </w:r>
        <w:r w:rsidDel="00F62321">
          <w:delText>the</w:delText>
        </w:r>
        <w:r w:rsidDel="00F62321">
          <w:rPr>
            <w:spacing w:val="-2"/>
          </w:rPr>
          <w:delText xml:space="preserve"> </w:delText>
        </w:r>
        <w:r w:rsidDel="00F62321">
          <w:delText>script.</w:delText>
        </w:r>
      </w:del>
    </w:p>
    <w:p w:rsidR="00CB0608" w:rsidDel="00F62321" w:rsidRDefault="00271F97">
      <w:pPr>
        <w:pStyle w:val="BodyText"/>
        <w:spacing w:before="147" w:line="348" w:lineRule="auto"/>
        <w:ind w:left="120" w:right="483"/>
        <w:jc w:val="both"/>
        <w:rPr>
          <w:del w:id="380" w:author="James Tan Swee Chuan (SUSS)" w:date="2022-03-31T13:48:00Z"/>
        </w:rPr>
      </w:pPr>
      <w:del w:id="381" w:author="James Tan Swee Chuan (SUSS)" w:date="2022-03-31T13:48:00Z">
        <w:r w:rsidDel="00F62321">
          <w:delText>In the PowerShell, we need to change to the directory where we have saved the Python</w:delText>
        </w:r>
        <w:r w:rsidDel="00F62321">
          <w:rPr>
            <w:spacing w:val="1"/>
          </w:rPr>
          <w:delText xml:space="preserve"> </w:delText>
        </w:r>
        <w:r w:rsidDel="00F62321">
          <w:delText>script</w:delText>
        </w:r>
        <w:r w:rsidDel="00F62321">
          <w:rPr>
            <w:spacing w:val="-2"/>
          </w:rPr>
          <w:delText xml:space="preserve"> </w:delText>
        </w:r>
        <w:r w:rsidDel="00F62321">
          <w:delText>and</w:delText>
        </w:r>
        <w:r w:rsidDel="00F62321">
          <w:rPr>
            <w:spacing w:val="-1"/>
          </w:rPr>
          <w:delText xml:space="preserve"> </w:delText>
        </w:r>
        <w:r w:rsidDel="00F62321">
          <w:delText>then</w:delText>
        </w:r>
        <w:r w:rsidDel="00F62321">
          <w:rPr>
            <w:spacing w:val="-1"/>
          </w:rPr>
          <w:delText xml:space="preserve"> </w:delText>
        </w:r>
        <w:r w:rsidDel="00F62321">
          <w:delText>run</w:delText>
        </w:r>
        <w:r w:rsidDel="00F62321">
          <w:rPr>
            <w:spacing w:val="-2"/>
          </w:rPr>
          <w:delText xml:space="preserve"> </w:delText>
        </w:r>
        <w:r w:rsidDel="00F62321">
          <w:delText>the</w:delText>
        </w:r>
        <w:r w:rsidDel="00F62321">
          <w:rPr>
            <w:spacing w:val="-1"/>
          </w:rPr>
          <w:delText xml:space="preserve"> </w:delText>
        </w:r>
        <w:r w:rsidDel="00F62321">
          <w:delText>script</w:delText>
        </w:r>
        <w:r w:rsidDel="00F62321">
          <w:rPr>
            <w:spacing w:val="-2"/>
          </w:rPr>
          <w:delText xml:space="preserve"> </w:delText>
        </w:r>
        <w:r w:rsidDel="00F62321">
          <w:delText>by</w:delText>
        </w:r>
        <w:r w:rsidDel="00F62321">
          <w:rPr>
            <w:spacing w:val="-2"/>
          </w:rPr>
          <w:delText xml:space="preserve"> </w:delText>
        </w:r>
        <w:r w:rsidDel="00F62321">
          <w:delText>executing the</w:delText>
        </w:r>
        <w:r w:rsidDel="00F62321">
          <w:rPr>
            <w:spacing w:val="-2"/>
          </w:rPr>
          <w:delText xml:space="preserve"> </w:delText>
        </w:r>
        <w:r w:rsidDel="00F62321">
          <w:delText>following</w:delText>
        </w:r>
        <w:r w:rsidDel="00F62321">
          <w:rPr>
            <w:spacing w:val="-1"/>
          </w:rPr>
          <w:delText xml:space="preserve"> </w:delText>
        </w:r>
        <w:r w:rsidDel="00F62321">
          <w:delText>command:</w:delText>
        </w:r>
      </w:del>
    </w:p>
    <w:p w:rsidR="00CB0608" w:rsidDel="00F62321" w:rsidRDefault="009E1B49">
      <w:pPr>
        <w:pStyle w:val="BodyText"/>
        <w:spacing w:before="5"/>
        <w:rPr>
          <w:del w:id="382" w:author="James Tan Swee Chuan (SUSS)" w:date="2022-03-31T13:48:00Z"/>
          <w:sz w:val="6"/>
        </w:rPr>
      </w:pPr>
      <w:del w:id="383" w:author="James Tan Swee Chuan (SUSS)" w:date="2022-03-31T13:48:00Z">
        <w:r w:rsidDel="00F62321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148029389" behindDoc="1" locked="0" layoutInCell="1" allowOverlap="1">
                  <wp:simplePos x="0" y="0"/>
                  <wp:positionH relativeFrom="page">
                    <wp:posOffset>679450</wp:posOffset>
                  </wp:positionH>
                  <wp:positionV relativeFrom="paragraph">
                    <wp:posOffset>72390</wp:posOffset>
                  </wp:positionV>
                  <wp:extent cx="5972810" cy="541020"/>
                  <wp:effectExtent l="0" t="0" r="0" b="0"/>
                  <wp:wrapTopAndBottom/>
                  <wp:docPr id="215" name="docshape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541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1674" w:right="1911"/>
                                <w:jc w:val="center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python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filename.py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5" o:spid="_x0000_s1037" type="#_x0000_t202" style="position:absolute;margin-left:53.5pt;margin-top:5.7pt;width:470.3pt;height:42.6pt;z-index:-355287091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1674" w:right="1911"/>
                          <w:jc w:val="center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python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filename.py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F62321" w:rsidRDefault="00CB0608">
      <w:pPr>
        <w:pStyle w:val="BodyText"/>
        <w:rPr>
          <w:del w:id="384" w:author="James Tan Swee Chuan (SUSS)" w:date="2022-03-31T13:48:00Z"/>
          <w:sz w:val="20"/>
        </w:rPr>
      </w:pPr>
    </w:p>
    <w:p w:rsidR="00CB0608" w:rsidDel="00F62321" w:rsidRDefault="00271F97">
      <w:pPr>
        <w:pStyle w:val="BodyText"/>
        <w:spacing w:before="201"/>
        <w:ind w:left="120"/>
        <w:jc w:val="both"/>
        <w:rPr>
          <w:del w:id="385" w:author="James Tan Swee Chuan (SUSS)" w:date="2022-03-31T13:48:00Z"/>
        </w:rPr>
      </w:pPr>
      <w:del w:id="386" w:author="James Tan Swee Chuan (SUSS)" w:date="2022-03-31T13:48:00Z">
        <w:r w:rsidDel="00F62321">
          <w:rPr>
            <w:spacing w:val="-1"/>
          </w:rPr>
          <w:delText>Note that</w:delText>
        </w:r>
        <w:r w:rsidDel="00F62321">
          <w:delText xml:space="preserve"> </w:delText>
        </w:r>
        <w:r w:rsidDel="00F62321">
          <w:rPr>
            <w:rFonts w:ascii="Courier New"/>
            <w:spacing w:val="-1"/>
          </w:rPr>
          <w:delText>filename</w:delText>
        </w:r>
        <w:r w:rsidDel="00F62321">
          <w:rPr>
            <w:rFonts w:ascii="Courier New"/>
            <w:spacing w:val="-84"/>
          </w:rPr>
          <w:delText xml:space="preserve"> </w:delText>
        </w:r>
        <w:r w:rsidDel="00F62321">
          <w:rPr>
            <w:spacing w:val="-1"/>
          </w:rPr>
          <w:delText>is</w:delText>
        </w:r>
        <w:r w:rsidDel="00F62321">
          <w:delText xml:space="preserve"> </w:delText>
        </w:r>
        <w:r w:rsidDel="00F62321">
          <w:rPr>
            <w:spacing w:val="-1"/>
          </w:rPr>
          <w:delText>the file</w:delText>
        </w:r>
        <w:r w:rsidDel="00F62321">
          <w:rPr>
            <w:spacing w:val="1"/>
          </w:rPr>
          <w:delText xml:space="preserve"> </w:delText>
        </w:r>
        <w:r w:rsidDel="00F62321">
          <w:delText>name</w:delText>
        </w:r>
        <w:r w:rsidDel="00F62321">
          <w:rPr>
            <w:spacing w:val="-1"/>
          </w:rPr>
          <w:delText xml:space="preserve"> </w:delText>
        </w:r>
        <w:r w:rsidDel="00F62321">
          <w:delText>of</w:delText>
        </w:r>
        <w:r w:rsidDel="00F62321">
          <w:rPr>
            <w:spacing w:val="-1"/>
          </w:rPr>
          <w:delText xml:space="preserve"> </w:delText>
        </w:r>
        <w:r w:rsidDel="00F62321">
          <w:delText>our Python script.</w:delText>
        </w:r>
      </w:del>
    </w:p>
    <w:p w:rsidR="00CB0608" w:rsidDel="00F62321" w:rsidRDefault="00271F97">
      <w:pPr>
        <w:pStyle w:val="BodyText"/>
        <w:spacing w:before="8"/>
        <w:rPr>
          <w:del w:id="387" w:author="James Tan Swee Chuan (SUSS)" w:date="2022-03-31T13:48:00Z"/>
          <w:sz w:val="26"/>
        </w:rPr>
      </w:pPr>
      <w:del w:id="388" w:author="James Tan Swee Chuan (SUSS)" w:date="2022-03-31T13:48:00Z">
        <w:r w:rsidDel="00F62321">
          <w:rPr>
            <w:noProof/>
            <w:lang w:val="en-SG" w:eastAsia="zh-CN"/>
          </w:rPr>
          <w:drawing>
            <wp:anchor distT="0" distB="0" distL="0" distR="0" simplePos="0" relativeHeight="52245668" behindDoc="0" locked="0" layoutInCell="1" allowOverlap="1">
              <wp:simplePos x="0" y="0"/>
              <wp:positionH relativeFrom="page">
                <wp:posOffset>752929</wp:posOffset>
              </wp:positionH>
              <wp:positionV relativeFrom="paragraph">
                <wp:posOffset>226034</wp:posOffset>
              </wp:positionV>
              <wp:extent cx="5842186" cy="770667"/>
              <wp:effectExtent l="0" t="0" r="0" b="0"/>
              <wp:wrapTopAndBottom/>
              <wp:docPr id="23" name="image14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4" name="image14.jpeg"/>
                      <pic:cNvPicPr/>
                    </pic:nvPicPr>
                    <pic:blipFill>
                      <a:blip r:embed="rId3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2186" cy="77066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CB0608" w:rsidDel="00F62321" w:rsidRDefault="00271F97">
      <w:pPr>
        <w:spacing w:before="174"/>
        <w:ind w:left="212"/>
        <w:jc w:val="both"/>
        <w:rPr>
          <w:del w:id="389" w:author="James Tan Swee Chuan (SUSS)" w:date="2022-03-31T13:48:00Z"/>
          <w:sz w:val="20"/>
        </w:rPr>
      </w:pPr>
      <w:del w:id="390" w:author="James Tan Swee Chuan (SUSS)" w:date="2022-03-31T13:48:00Z">
        <w:r w:rsidDel="00F62321">
          <w:rPr>
            <w:rFonts w:ascii="Palatino Linotype"/>
            <w:b/>
            <w:sz w:val="20"/>
          </w:rPr>
          <w:delText>Figure</w:delText>
        </w:r>
        <w:r w:rsidDel="00F62321">
          <w:rPr>
            <w:rFonts w:ascii="Palatino Linotype"/>
            <w:b/>
            <w:spacing w:val="-4"/>
            <w:sz w:val="20"/>
          </w:rPr>
          <w:delText xml:space="preserve"> </w:delText>
        </w:r>
        <w:r w:rsidDel="00F62321">
          <w:rPr>
            <w:rFonts w:ascii="Palatino Linotype"/>
            <w:b/>
            <w:sz w:val="20"/>
          </w:rPr>
          <w:delText>1.12</w:delText>
        </w:r>
        <w:r w:rsidDel="00F62321">
          <w:rPr>
            <w:rFonts w:ascii="Palatino Linotype"/>
            <w:b/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Executing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a</w:delText>
        </w:r>
        <w:r w:rsidDel="00F62321">
          <w:rPr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Python</w:delText>
        </w:r>
        <w:r w:rsidDel="00F62321">
          <w:rPr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Scripts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written</w:delText>
        </w:r>
        <w:r w:rsidDel="00F62321">
          <w:rPr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in</w:delText>
        </w:r>
        <w:r w:rsidDel="00F62321">
          <w:rPr>
            <w:spacing w:val="-3"/>
            <w:sz w:val="20"/>
          </w:rPr>
          <w:delText xml:space="preserve"> </w:delText>
        </w:r>
        <w:r w:rsidDel="00F62321">
          <w:rPr>
            <w:sz w:val="20"/>
          </w:rPr>
          <w:delText>Atom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Using</w:delText>
        </w:r>
        <w:r w:rsidDel="00F62321">
          <w:rPr>
            <w:spacing w:val="-4"/>
            <w:sz w:val="20"/>
          </w:rPr>
          <w:delText xml:space="preserve"> </w:delText>
        </w:r>
        <w:r w:rsidDel="00F62321">
          <w:rPr>
            <w:sz w:val="20"/>
          </w:rPr>
          <w:delText>PowerShell</w:delText>
        </w:r>
      </w:del>
    </w:p>
    <w:p w:rsidR="00CB0608" w:rsidDel="00F62321" w:rsidRDefault="00CB0608">
      <w:pPr>
        <w:pStyle w:val="BodyText"/>
        <w:rPr>
          <w:del w:id="391" w:author="James Tan Swee Chuan (SUSS)" w:date="2022-03-31T13:48:00Z"/>
          <w:sz w:val="22"/>
        </w:rPr>
      </w:pPr>
    </w:p>
    <w:p w:rsidR="00CB0608" w:rsidDel="00F62321" w:rsidRDefault="00CB0608">
      <w:pPr>
        <w:pStyle w:val="BodyText"/>
        <w:spacing w:before="2"/>
        <w:rPr>
          <w:del w:id="392" w:author="James Tan Swee Chuan (SUSS)" w:date="2022-03-31T13:48:00Z"/>
          <w:sz w:val="27"/>
        </w:rPr>
      </w:pPr>
    </w:p>
    <w:p w:rsidR="00CB0608" w:rsidDel="00F62321" w:rsidRDefault="00271F97">
      <w:pPr>
        <w:pStyle w:val="BodyText"/>
        <w:spacing w:line="345" w:lineRule="auto"/>
        <w:ind w:left="120" w:right="477"/>
        <w:jc w:val="both"/>
        <w:rPr>
          <w:del w:id="393" w:author="James Tan Swee Chuan (SUSS)" w:date="2022-03-31T13:48:00Z"/>
        </w:rPr>
      </w:pPr>
      <w:del w:id="394" w:author="James Tan Swee Chuan (SUSS)" w:date="2022-03-31T13:48:00Z">
        <w:r w:rsidDel="00F62321">
          <w:delText>Figure 1.12 shows us how PowerShell presents the output of a Python script. Since our</w:delText>
        </w:r>
        <w:r w:rsidDel="00F62321">
          <w:rPr>
            <w:spacing w:val="1"/>
          </w:rPr>
          <w:delText xml:space="preserve"> </w:delText>
        </w:r>
        <w:r w:rsidDel="00F62321">
          <w:delText>program</w:delText>
        </w:r>
        <w:r w:rsidDel="00F62321">
          <w:rPr>
            <w:spacing w:val="-7"/>
          </w:rPr>
          <w:delText xml:space="preserve"> </w:delText>
        </w:r>
        <w:r w:rsidDel="00F62321">
          <w:delText>asks</w:delText>
        </w:r>
        <w:r w:rsidDel="00F62321">
          <w:rPr>
            <w:spacing w:val="-7"/>
          </w:rPr>
          <w:delText xml:space="preserve"> </w:delText>
        </w:r>
        <w:r w:rsidDel="00F62321">
          <w:delText>Python</w:delText>
        </w:r>
        <w:r w:rsidDel="00F62321">
          <w:rPr>
            <w:spacing w:val="-7"/>
          </w:rPr>
          <w:delText xml:space="preserve"> </w:delText>
        </w:r>
        <w:r w:rsidDel="00F62321">
          <w:delText>to</w:delText>
        </w:r>
        <w:r w:rsidDel="00F62321">
          <w:rPr>
            <w:spacing w:val="-7"/>
          </w:rPr>
          <w:delText xml:space="preserve"> </w:delText>
        </w:r>
        <w:r w:rsidDel="00F62321">
          <w:delText>print</w:delText>
        </w:r>
        <w:r w:rsidDel="00F62321">
          <w:rPr>
            <w:spacing w:val="-6"/>
          </w:rPr>
          <w:delText xml:space="preserve"> </w:delText>
        </w:r>
        <w:r w:rsidDel="00F62321">
          <w:delText>out</w:delText>
        </w:r>
        <w:r w:rsidDel="00F62321">
          <w:rPr>
            <w:spacing w:val="-7"/>
          </w:rPr>
          <w:delText xml:space="preserve"> </w:delText>
        </w:r>
        <w:r w:rsidDel="00F62321">
          <w:delText>the</w:delText>
        </w:r>
        <w:r w:rsidDel="00F62321">
          <w:rPr>
            <w:spacing w:val="-7"/>
          </w:rPr>
          <w:delText xml:space="preserve"> </w:delText>
        </w:r>
        <w:r w:rsidDel="00F62321">
          <w:delText>result</w:delText>
        </w:r>
        <w:r w:rsidDel="00F62321">
          <w:rPr>
            <w:spacing w:val="-7"/>
          </w:rPr>
          <w:delText xml:space="preserve"> </w:delText>
        </w:r>
        <w:r w:rsidDel="00F62321">
          <w:delText>of</w:delText>
        </w:r>
        <w:r w:rsidDel="00F62321">
          <w:rPr>
            <w:spacing w:val="-7"/>
          </w:rPr>
          <w:delText xml:space="preserve"> </w:delText>
        </w:r>
        <w:r w:rsidDel="00F62321">
          <w:delText>the</w:delText>
        </w:r>
        <w:r w:rsidDel="00F62321">
          <w:rPr>
            <w:spacing w:val="-7"/>
          </w:rPr>
          <w:delText xml:space="preserve"> </w:delText>
        </w:r>
        <w:r w:rsidDel="00F62321">
          <w:delText>addition</w:delText>
        </w:r>
        <w:r w:rsidDel="00F62321">
          <w:rPr>
            <w:spacing w:val="-4"/>
          </w:rPr>
          <w:delText xml:space="preserve"> </w:delText>
        </w:r>
        <w:r w:rsidDel="00F62321">
          <w:rPr>
            <w:rFonts w:ascii="Courier New"/>
          </w:rPr>
          <w:delText>2</w:delText>
        </w:r>
        <w:r w:rsidDel="00F62321">
          <w:rPr>
            <w:rFonts w:ascii="Courier New"/>
            <w:spacing w:val="-16"/>
          </w:rPr>
          <w:delText xml:space="preserve"> </w:delText>
        </w:r>
        <w:r w:rsidDel="00F62321">
          <w:rPr>
            <w:rFonts w:ascii="Courier New"/>
          </w:rPr>
          <w:delText>+</w:delText>
        </w:r>
        <w:r w:rsidDel="00F62321">
          <w:rPr>
            <w:rFonts w:ascii="Courier New"/>
            <w:spacing w:val="-15"/>
          </w:rPr>
          <w:delText xml:space="preserve"> </w:delText>
        </w:r>
        <w:r w:rsidDel="00F62321">
          <w:rPr>
            <w:rFonts w:ascii="Courier New"/>
          </w:rPr>
          <w:delText>7</w:delText>
        </w:r>
        <w:r w:rsidDel="00F62321">
          <w:delText>,</w:delText>
        </w:r>
        <w:r w:rsidDel="00F62321">
          <w:rPr>
            <w:spacing w:val="-7"/>
          </w:rPr>
          <w:delText xml:space="preserve"> </w:delText>
        </w:r>
        <w:r w:rsidDel="00F62321">
          <w:delText>the</w:delText>
        </w:r>
        <w:r w:rsidDel="00F62321">
          <w:rPr>
            <w:spacing w:val="-7"/>
          </w:rPr>
          <w:delText xml:space="preserve"> </w:delText>
        </w:r>
        <w:r w:rsidDel="00F62321">
          <w:delText>Python</w:delText>
        </w:r>
        <w:r w:rsidDel="00F62321">
          <w:rPr>
            <w:spacing w:val="-6"/>
          </w:rPr>
          <w:delText xml:space="preserve"> </w:delText>
        </w:r>
        <w:r w:rsidDel="00F62321">
          <w:delText>interpreter</w:delText>
        </w:r>
        <w:r w:rsidDel="00F62321">
          <w:rPr>
            <w:spacing w:val="-58"/>
          </w:rPr>
          <w:delText xml:space="preserve"> </w:delText>
        </w:r>
        <w:r w:rsidDel="00F62321">
          <w:delText>will execute the arithmetic operation in the background and return the value to the</w:delText>
        </w:r>
        <w:r w:rsidDel="00F62321">
          <w:rPr>
            <w:spacing w:val="1"/>
          </w:rPr>
          <w:delText xml:space="preserve"> </w:delText>
        </w:r>
        <w:r w:rsidDel="00F62321">
          <w:rPr>
            <w:spacing w:val="-1"/>
          </w:rPr>
          <w:delText xml:space="preserve">function </w:delText>
        </w:r>
        <w:r w:rsidDel="00F62321">
          <w:rPr>
            <w:rFonts w:ascii="Courier New"/>
            <w:spacing w:val="-1"/>
          </w:rPr>
          <w:delText xml:space="preserve">print() </w:delText>
        </w:r>
        <w:r w:rsidDel="00F62321">
          <w:rPr>
            <w:spacing w:val="-1"/>
          </w:rPr>
          <w:delText xml:space="preserve">for output. After Python </w:delText>
        </w:r>
        <w:r w:rsidDel="00F62321">
          <w:delText>has executed the whole script, it will return</w:delText>
        </w:r>
        <w:r w:rsidDel="00F62321">
          <w:rPr>
            <w:spacing w:val="1"/>
          </w:rPr>
          <w:delText xml:space="preserve"> </w:delText>
        </w:r>
        <w:r w:rsidDel="00F62321">
          <w:delText>to</w:delText>
        </w:r>
        <w:r w:rsidDel="00F62321">
          <w:rPr>
            <w:spacing w:val="-2"/>
          </w:rPr>
          <w:delText xml:space="preserve"> </w:delText>
        </w:r>
        <w:r w:rsidDel="00F62321">
          <w:delText>the</w:delText>
        </w:r>
        <w:r w:rsidDel="00F62321">
          <w:rPr>
            <w:spacing w:val="-1"/>
          </w:rPr>
          <w:delText xml:space="preserve"> </w:delText>
        </w:r>
        <w:r w:rsidDel="00F62321">
          <w:delText>prompt</w:delText>
        </w:r>
        <w:r w:rsidDel="00F62321">
          <w:rPr>
            <w:spacing w:val="-1"/>
          </w:rPr>
          <w:delText xml:space="preserve"> </w:delText>
        </w:r>
        <w:r w:rsidDel="00F62321">
          <w:delText>of</w:delText>
        </w:r>
        <w:r w:rsidDel="00F62321">
          <w:rPr>
            <w:spacing w:val="-2"/>
          </w:rPr>
          <w:delText xml:space="preserve"> </w:delText>
        </w:r>
        <w:r w:rsidDel="00F62321">
          <w:delText>the</w:delText>
        </w:r>
        <w:r w:rsidDel="00F62321">
          <w:rPr>
            <w:spacing w:val="-1"/>
          </w:rPr>
          <w:delText xml:space="preserve"> </w:delText>
        </w:r>
        <w:r w:rsidDel="00F62321">
          <w:delText>operating</w:delText>
        </w:r>
        <w:r w:rsidDel="00F62321">
          <w:rPr>
            <w:spacing w:val="-1"/>
          </w:rPr>
          <w:delText xml:space="preserve"> </w:delText>
        </w:r>
        <w:r w:rsidDel="00F62321">
          <w:delText>system.</w:delText>
        </w:r>
      </w:del>
    </w:p>
    <w:p w:rsidR="00CB0608" w:rsidDel="00F62321" w:rsidRDefault="00CB0608">
      <w:pPr>
        <w:spacing w:line="345" w:lineRule="auto"/>
        <w:jc w:val="both"/>
        <w:rPr>
          <w:del w:id="395" w:author="James Tan Swee Chuan (SUSS)" w:date="2022-03-31T13:48:00Z"/>
        </w:rPr>
        <w:sectPr w:rsidR="00CB0608" w:rsidDel="00F62321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RDefault="00CB0608">
      <w:pPr>
        <w:pStyle w:val="BodyText"/>
        <w:rPr>
          <w:sz w:val="20"/>
        </w:rPr>
      </w:pPr>
    </w:p>
    <w:p w:rsidR="00CB0608" w:rsidRDefault="00CB0608">
      <w:pPr>
        <w:pStyle w:val="BodyText"/>
        <w:spacing w:before="8"/>
        <w:rPr>
          <w:sz w:val="27"/>
        </w:rPr>
      </w:pPr>
    </w:p>
    <w:p w:rsidR="00CB0608" w:rsidRDefault="009E1B49">
      <w:pPr>
        <w:pStyle w:val="BodyText"/>
        <w:ind w:left="470"/>
        <w:rPr>
          <w:sz w:val="20"/>
        </w:rPr>
      </w:pPr>
      <w:del w:id="396" w:author="James Tan Swee Chuan (SUSS)" w:date="2022-03-31T15:49:00Z">
        <w:r w:rsidDel="00665C0A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66460" cy="2047875"/>
                  <wp:effectExtent l="0" t="0" r="0" b="9525"/>
                  <wp:docPr id="209" name="docshapegroup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66460" cy="2047875"/>
                            <a:chOff x="0" y="0"/>
                            <a:chExt cx="9396" cy="3225"/>
                          </a:xfrm>
                        </wpg:grpSpPr>
                        <wps:wsp>
                          <wps:cNvPr id="210" name="docshape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0" y="10"/>
                              <a:ext cx="9386" cy="3215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1" name="docshape1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137" cy="999"/>
                            </a:xfrm>
                            <a:custGeom>
                              <a:avLst/>
                              <a:gdLst>
                                <a:gd name="T0" fmla="*/ 1136 w 1137"/>
                                <a:gd name="T1" fmla="*/ 20 h 999"/>
                                <a:gd name="T2" fmla="*/ 1136 w 1137"/>
                                <a:gd name="T3" fmla="*/ 0 h 999"/>
                                <a:gd name="T4" fmla="*/ 0 w 1137"/>
                                <a:gd name="T5" fmla="*/ 0 h 999"/>
                                <a:gd name="T6" fmla="*/ 0 w 1137"/>
                                <a:gd name="T7" fmla="*/ 998 h 999"/>
                                <a:gd name="T8" fmla="*/ 20 w 1137"/>
                                <a:gd name="T9" fmla="*/ 998 h 999"/>
                                <a:gd name="T10" fmla="*/ 20 w 1137"/>
                                <a:gd name="T11" fmla="*/ 20 h 999"/>
                                <a:gd name="T12" fmla="*/ 1136 w 1137"/>
                                <a:gd name="T13" fmla="*/ 20 h 9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2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12" name="docshape1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" y="236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wgp>
                    </a:graphicData>
                  </a:graphic>
                </wp:inline>
              </w:drawing>
            </mc:Choice>
            <mc:Fallback>
              <w:pict>
                <v:group w14:anchorId="4B2A4884" id="docshapegroup16" o:spid="_x0000_s1026" style="width:469.8pt;height:161.25pt;mso-position-horizontal-relative:char;mso-position-vertical-relative:line" coordsize="9396,32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">
                  <v:rect id="docshape17" o:spid="_x0000_s1027" style="position:absolute;left:10;top:10;width:9386;height:3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" fillcolor="#d9d9d9" stroked="f"/>
                  <v:shape id="docshape18" o:spid="_x0000_s1028" style="position:absolute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" path="m1136,20r,-20l,,,998r20,l20,20r1116,xe" fillcolor="#d9d9d9" stroked="f">
                    <v:path arrowok="t" o:connecttype="custom" o:connectlocs="1136,20;1136,0;0,0;0,998;20,998;20,20;1136,20" o:connectangles="0,0,0,0,0,0,0"/>
                  </v:shape>
                  <v:shape id="docshape19" o:spid="_x0000_s1029" type="#_x0000_t75" style="position:absolute;left:140;top:236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">
                    <v:imagedata r:id="rId25" o:title=""/>
                  </v:shape>
                  <w10:anchorlock/>
                </v:group>
              </w:pict>
            </mc:Fallback>
          </mc:AlternateContent>
        </w:r>
      </w:del>
    </w:p>
    <w:p w:rsidR="00CB0608" w:rsidRDefault="00CB0608">
      <w:pPr>
        <w:rPr>
          <w:sz w:val="20"/>
        </w:rPr>
        <w:sectPr w:rsidR="00CB0608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397" w:author="James Tan Swee Chuan (SUSS)" w:date="2022-03-31T16:51:00Z"/>
          <w:sz w:val="26"/>
        </w:rPr>
      </w:pPr>
    </w:p>
    <w:p w:rsidR="00CB0608" w:rsidDel="00C67110" w:rsidRDefault="00271F97">
      <w:pPr>
        <w:pStyle w:val="Heading1"/>
        <w:rPr>
          <w:del w:id="398" w:author="James Tan Swee Chuan (SUSS)" w:date="2022-03-31T16:51:00Z"/>
        </w:rPr>
      </w:pPr>
      <w:del w:id="399" w:author="James Tan Swee Chuan (SUSS)" w:date="2022-03-31T16:51:00Z">
        <w:r w:rsidDel="00C67110">
          <w:rPr>
            <w:color w:val="007DBA"/>
          </w:rPr>
          <w:delText>Chapter</w:delText>
        </w:r>
        <w:r w:rsidDel="00C67110">
          <w:rPr>
            <w:color w:val="007DBA"/>
            <w:spacing w:val="-10"/>
          </w:rPr>
          <w:delText xml:space="preserve"> </w:delText>
        </w:r>
        <w:r w:rsidDel="00C67110">
          <w:rPr>
            <w:color w:val="007DBA"/>
          </w:rPr>
          <w:delText>2:</w:delText>
        </w:r>
        <w:r w:rsidDel="00C67110">
          <w:rPr>
            <w:color w:val="007DBA"/>
            <w:spacing w:val="-9"/>
          </w:rPr>
          <w:delText xml:space="preserve"> </w:delText>
        </w:r>
        <w:r w:rsidDel="00C67110">
          <w:rPr>
            <w:color w:val="007DBA"/>
          </w:rPr>
          <w:delText>Basic</w:delText>
        </w:r>
        <w:r w:rsidDel="00C67110">
          <w:rPr>
            <w:color w:val="007DBA"/>
            <w:spacing w:val="-10"/>
          </w:rPr>
          <w:delText xml:space="preserve"> </w:delText>
        </w:r>
        <w:r w:rsidDel="00C67110">
          <w:rPr>
            <w:color w:val="007DBA"/>
          </w:rPr>
          <w:delText>Arithmetic</w:delText>
        </w:r>
        <w:r w:rsidDel="00C67110">
          <w:rPr>
            <w:color w:val="007DBA"/>
            <w:spacing w:val="-10"/>
          </w:rPr>
          <w:delText xml:space="preserve"> </w:delText>
        </w:r>
        <w:r w:rsidDel="00C67110">
          <w:rPr>
            <w:color w:val="007DBA"/>
          </w:rPr>
          <w:delText>and</w:delText>
        </w:r>
        <w:r w:rsidDel="00C67110">
          <w:rPr>
            <w:color w:val="007DBA"/>
            <w:spacing w:val="-9"/>
          </w:rPr>
          <w:delText xml:space="preserve"> </w:delText>
        </w:r>
        <w:r w:rsidDel="00C67110">
          <w:rPr>
            <w:color w:val="007DBA"/>
          </w:rPr>
          <w:delText>Variables</w:delText>
        </w:r>
      </w:del>
    </w:p>
    <w:p w:rsidR="00CB0608" w:rsidDel="00C67110" w:rsidRDefault="00CB0608">
      <w:pPr>
        <w:pStyle w:val="BodyText"/>
        <w:rPr>
          <w:del w:id="400" w:author="James Tan Swee Chuan (SUSS)" w:date="2022-03-31T16:51:00Z"/>
          <w:rFonts w:ascii="Palatino Linotype"/>
          <w:b/>
          <w:sz w:val="20"/>
        </w:rPr>
      </w:pPr>
    </w:p>
    <w:p w:rsidR="00CB0608" w:rsidDel="00C67110" w:rsidRDefault="00CB0608">
      <w:pPr>
        <w:pStyle w:val="BodyText"/>
        <w:rPr>
          <w:del w:id="401" w:author="James Tan Swee Chuan (SUSS)" w:date="2022-03-31T16:51:00Z"/>
          <w:rFonts w:ascii="Palatino Linotype"/>
          <w:b/>
          <w:sz w:val="20"/>
        </w:rPr>
      </w:pPr>
    </w:p>
    <w:p w:rsidR="00CB0608" w:rsidDel="00C67110" w:rsidRDefault="009E1B49">
      <w:pPr>
        <w:pStyle w:val="BodyText"/>
        <w:spacing w:before="9"/>
        <w:rPr>
          <w:del w:id="402" w:author="James Tan Swee Chuan (SUSS)" w:date="2022-03-31T16:51:00Z"/>
          <w:rFonts w:ascii="Palatino Linotype"/>
          <w:b/>
          <w:sz w:val="20"/>
        </w:rPr>
      </w:pPr>
      <w:del w:id="403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156737000" behindDoc="1" locked="0" layoutInCell="1" allowOverlap="1">
                  <wp:simplePos x="0" y="0"/>
                  <wp:positionH relativeFrom="page">
                    <wp:posOffset>685800</wp:posOffset>
                  </wp:positionH>
                  <wp:positionV relativeFrom="paragraph">
                    <wp:posOffset>193040</wp:posOffset>
                  </wp:positionV>
                  <wp:extent cx="5960110" cy="895985"/>
                  <wp:effectExtent l="0" t="0" r="0" b="0"/>
                  <wp:wrapTopAndBottom/>
                  <wp:docPr id="205" name="docshapegroup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60110" cy="895985"/>
                            <a:chOff x="1080" y="304"/>
                            <a:chExt cx="9386" cy="1411"/>
                          </a:xfrm>
                        </wpg:grpSpPr>
                        <wps:wsp>
                          <wps:cNvPr id="206" name="docshape23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303"/>
                              <a:ext cx="9386" cy="1411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7" name="docshape2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00" y="519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208" name="docshape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" y="303"/>
                              <a:ext cx="9386" cy="14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"/>
                                  <w:rPr>
                                    <w:rFonts w:ascii="Palatino Linotype"/>
                                    <w:b/>
                                    <w:sz w:val="24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ind w:left="132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Lesson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6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Recording</w:t>
                                </w:r>
                              </w:p>
                              <w:p w:rsidR="00D44B86" w:rsidRDefault="00D44B86">
                                <w:pPr>
                                  <w:spacing w:before="2"/>
                                  <w:rPr>
                                    <w:rFonts w:ascii="Palatino Linotype"/>
                                    <w:b/>
                                    <w:sz w:val="23"/>
                                  </w:rPr>
                                </w:pPr>
                              </w:p>
                              <w:p w:rsidR="00D44B86" w:rsidRDefault="00C41497">
                                <w:pPr>
                                  <w:ind w:left="200"/>
                                  <w:rPr>
                                    <w:sz w:val="24"/>
                                  </w:rPr>
                                </w:pPr>
                                <w:hyperlink r:id="rId38"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Basic</w:t>
                                  </w:r>
                                  <w:r w:rsidR="00D44B86">
                                    <w:rPr>
                                      <w:color w:val="0000FF"/>
                                      <w:spacing w:val="-7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Arithmetic</w:t>
                                  </w:r>
                                  <w:r w:rsidR="00D44B86">
                                    <w:rPr>
                                      <w:color w:val="0000FF"/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and</w:t>
                                  </w:r>
                                  <w:r w:rsidR="00D44B86">
                                    <w:rPr>
                                      <w:color w:val="0000FF"/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Variables</w:t>
                                  </w:r>
                                  <w:r w:rsidR="00D44B86">
                                    <w:rPr>
                                      <w:color w:val="0000FF"/>
                                      <w:spacing w:val="-6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in</w:t>
                                  </w:r>
                                  <w:r w:rsidR="00D44B86">
                                    <w:rPr>
                                      <w:color w:val="0000FF"/>
                                      <w:spacing w:val="-5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Python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22" o:spid="_x0000_s1038" style="position:absolute;margin-left:54pt;margin-top:15.2pt;width:469.3pt;height:70.55pt;z-index:-346579480;mso-wrap-distance-left:0;mso-wrap-distance-right:0;mso-position-horizontal-relative:page" coordorigin="1080,304" coordsize="9386,1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">
                  <v:rect id="docshape23" o:spid="_x0000_s1039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" fillcolor="#d9d9d9" stroked="f"/>
                  <v:shape id="docshape24" o:spid="_x0000_s1040" type="#_x0000_t75" style="position:absolute;left:1200;top:519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">
                    <v:imagedata r:id="rId17" o:title=""/>
                  </v:shape>
                  <v:shape id="docshape25" o:spid="_x0000_s1041" type="#_x0000_t202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" filled="f" stroked="f">
                    <v:textbox inset="0,0,0,0">
                      <w:txbxContent>
                        <w:p w:rsidR="00D44B86" w:rsidRDefault="00D44B86">
                          <w:pPr>
                            <w:spacing w:before="2"/>
                            <w:rPr>
                              <w:rFonts w:ascii="Palatino Linotype"/>
                              <w:b/>
                              <w:sz w:val="24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ind w:left="132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Lesson</w:t>
                          </w:r>
                          <w:r>
                            <w:rPr>
                              <w:rFonts w:ascii="Palatino Linotype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Recording</w:t>
                          </w:r>
                        </w:p>
                        <w:p w:rsidR="00D44B86" w:rsidRDefault="00D44B86">
                          <w:pPr>
                            <w:spacing w:before="2"/>
                            <w:rPr>
                              <w:rFonts w:ascii="Palatino Linotype"/>
                              <w:b/>
                              <w:sz w:val="23"/>
                            </w:rPr>
                          </w:pPr>
                        </w:p>
                        <w:p w:rsidR="00D44B86" w:rsidRDefault="00D44B86">
                          <w:pPr>
                            <w:ind w:left="200"/>
                            <w:rPr>
                              <w:sz w:val="24"/>
                            </w:rPr>
                          </w:pPr>
                          <w:hyperlink r:id="rId39">
                            <w:r>
                              <w:rPr>
                                <w:color w:val="0000FF"/>
                                <w:sz w:val="24"/>
                              </w:rPr>
                              <w:t>Basic</w:t>
                            </w:r>
                            <w:r>
                              <w:rPr>
                                <w:color w:val="0000FF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Arithmetic</w:t>
                            </w:r>
                            <w:r>
                              <w:rPr>
                                <w:color w:val="0000FF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color w:val="0000FF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Variables</w:t>
                            </w:r>
                            <w:r>
                              <w:rPr>
                                <w:color w:val="0000FF"/>
                                <w:spacing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Python</w:t>
                            </w:r>
                          </w:hyperlink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404" w:author="James Tan Swee Chuan (SUSS)" w:date="2022-03-31T16:51:00Z"/>
          <w:rFonts w:ascii="Palatino Linotype"/>
          <w:b/>
          <w:sz w:val="20"/>
        </w:rPr>
      </w:pPr>
    </w:p>
    <w:p w:rsidR="00CB0608" w:rsidDel="00C67110" w:rsidRDefault="00CB0608">
      <w:pPr>
        <w:pStyle w:val="BodyText"/>
        <w:spacing w:before="2"/>
        <w:rPr>
          <w:del w:id="405" w:author="James Tan Swee Chuan (SUSS)" w:date="2022-03-31T16:51:00Z"/>
          <w:rFonts w:ascii="Palatino Linotype"/>
          <w:b/>
          <w:sz w:val="27"/>
        </w:rPr>
      </w:pPr>
    </w:p>
    <w:p w:rsidR="00CB0608" w:rsidDel="00C67110" w:rsidRDefault="00271F97">
      <w:pPr>
        <w:pStyle w:val="Heading2"/>
        <w:numPr>
          <w:ilvl w:val="1"/>
          <w:numId w:val="7"/>
        </w:numPr>
        <w:tabs>
          <w:tab w:val="left" w:pos="600"/>
        </w:tabs>
        <w:jc w:val="left"/>
        <w:rPr>
          <w:del w:id="406" w:author="James Tan Swee Chuan (SUSS)" w:date="2022-03-31T16:51:00Z"/>
        </w:rPr>
      </w:pPr>
      <w:del w:id="407" w:author="James Tan Swee Chuan (SUSS)" w:date="2022-03-31T16:51:00Z">
        <w:r w:rsidDel="00C67110">
          <w:rPr>
            <w:color w:val="007DBA"/>
          </w:rPr>
          <w:delText>Arithmetic</w:delText>
        </w:r>
        <w:r w:rsidDel="00C67110">
          <w:rPr>
            <w:color w:val="007DBA"/>
            <w:spacing w:val="-9"/>
          </w:rPr>
          <w:delText xml:space="preserve"> </w:delText>
        </w:r>
        <w:r w:rsidDel="00C67110">
          <w:rPr>
            <w:color w:val="007DBA"/>
          </w:rPr>
          <w:delText>Operators</w:delText>
        </w:r>
      </w:del>
    </w:p>
    <w:p w:rsidR="00CB0608" w:rsidDel="00C67110" w:rsidRDefault="00271F97">
      <w:pPr>
        <w:pStyle w:val="BodyText"/>
        <w:spacing w:before="229" w:line="348" w:lineRule="auto"/>
        <w:ind w:left="120" w:right="480"/>
        <w:jc w:val="both"/>
        <w:rPr>
          <w:del w:id="408" w:author="James Tan Swee Chuan (SUSS)" w:date="2022-03-31T16:51:00Z"/>
        </w:rPr>
      </w:pPr>
      <w:del w:id="409" w:author="James Tan Swee Chuan (SUSS)" w:date="2022-03-31T16:51:00Z">
        <w:r w:rsidDel="00C67110">
          <w:rPr>
            <w:spacing w:val="-1"/>
          </w:rPr>
          <w:delText>Before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we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start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writing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more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sophisticated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programs,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we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shall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first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go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one</w:delText>
        </w:r>
        <w:r w:rsidDel="00C67110">
          <w:rPr>
            <w:spacing w:val="-14"/>
          </w:rPr>
          <w:delText xml:space="preserve"> </w:delText>
        </w:r>
        <w:r w:rsidDel="00C67110">
          <w:delText>step</w:delText>
        </w:r>
        <w:r w:rsidDel="00C67110">
          <w:rPr>
            <w:spacing w:val="-13"/>
          </w:rPr>
          <w:delText xml:space="preserve"> </w:delText>
        </w:r>
        <w:r w:rsidDel="00C67110">
          <w:delText>backwards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and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familiarise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ourselves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with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3"/>
          </w:rPr>
          <w:delText xml:space="preserve"> </w:delText>
        </w:r>
        <w:r w:rsidDel="00C67110">
          <w:delText>most</w:delText>
        </w:r>
        <w:r w:rsidDel="00C67110">
          <w:rPr>
            <w:spacing w:val="-14"/>
          </w:rPr>
          <w:delText xml:space="preserve"> </w:delText>
        </w:r>
        <w:r w:rsidDel="00C67110">
          <w:delText>origin</w:delText>
        </w:r>
        <w:r w:rsidDel="00C67110">
          <w:rPr>
            <w:spacing w:val="-13"/>
          </w:rPr>
          <w:delText xml:space="preserve"> </w:delText>
        </w:r>
        <w:r w:rsidDel="00C67110">
          <w:delText>function</w:delText>
        </w:r>
        <w:r w:rsidDel="00C67110">
          <w:rPr>
            <w:spacing w:val="-13"/>
          </w:rPr>
          <w:delText xml:space="preserve"> </w:delText>
        </w:r>
        <w:r w:rsidDel="00C67110">
          <w:delText>of</w:delText>
        </w:r>
        <w:r w:rsidDel="00C67110">
          <w:rPr>
            <w:spacing w:val="-14"/>
          </w:rPr>
          <w:delText xml:space="preserve"> </w:delText>
        </w:r>
        <w:r w:rsidDel="00C67110">
          <w:delText>a</w:delText>
        </w:r>
        <w:r w:rsidDel="00C67110">
          <w:rPr>
            <w:spacing w:val="-13"/>
          </w:rPr>
          <w:delText xml:space="preserve"> </w:delText>
        </w:r>
        <w:r w:rsidDel="00C67110">
          <w:delText>computer:</w:delText>
        </w:r>
        <w:r w:rsidDel="00C67110">
          <w:rPr>
            <w:spacing w:val="-14"/>
          </w:rPr>
          <w:delText xml:space="preserve"> </w:delText>
        </w:r>
        <w:r w:rsidDel="00C67110">
          <w:delText>calculation.</w:delText>
        </w:r>
        <w:r w:rsidDel="00C67110">
          <w:rPr>
            <w:spacing w:val="-14"/>
          </w:rPr>
          <w:delText xml:space="preserve"> </w:delText>
        </w:r>
        <w:r w:rsidDel="00C67110">
          <w:delText>Python</w:delText>
        </w:r>
        <w:r w:rsidDel="00C67110">
          <w:rPr>
            <w:spacing w:val="-57"/>
          </w:rPr>
          <w:delText xml:space="preserve"> </w:delText>
        </w:r>
        <w:r w:rsidDel="00C67110">
          <w:delText>can</w:delText>
        </w:r>
        <w:r w:rsidDel="00C67110">
          <w:rPr>
            <w:spacing w:val="-10"/>
          </w:rPr>
          <w:delText xml:space="preserve"> </w:delText>
        </w:r>
        <w:r w:rsidDel="00C67110">
          <w:delText>be</w:delText>
        </w:r>
        <w:r w:rsidDel="00C67110">
          <w:rPr>
            <w:spacing w:val="-9"/>
          </w:rPr>
          <w:delText xml:space="preserve"> </w:delText>
        </w:r>
        <w:r w:rsidDel="00C67110">
          <w:delText>powerful</w:delText>
        </w:r>
        <w:r w:rsidDel="00C67110">
          <w:rPr>
            <w:spacing w:val="-9"/>
          </w:rPr>
          <w:delText xml:space="preserve"> </w:delText>
        </w:r>
        <w:r w:rsidDel="00C67110">
          <w:delText>in</w:delText>
        </w:r>
        <w:r w:rsidDel="00C67110">
          <w:rPr>
            <w:spacing w:val="-9"/>
          </w:rPr>
          <w:delText xml:space="preserve"> </w:delText>
        </w:r>
        <w:r w:rsidDel="00C67110">
          <w:delText>many</w:delText>
        </w:r>
        <w:r w:rsidDel="00C67110">
          <w:rPr>
            <w:spacing w:val="-9"/>
          </w:rPr>
          <w:delText xml:space="preserve"> </w:delText>
        </w:r>
        <w:r w:rsidDel="00C67110">
          <w:delText>ways,</w:delText>
        </w:r>
        <w:r w:rsidDel="00C67110">
          <w:rPr>
            <w:spacing w:val="-9"/>
          </w:rPr>
          <w:delText xml:space="preserve"> </w:delText>
        </w:r>
        <w:r w:rsidDel="00C67110">
          <w:delText>but</w:delText>
        </w:r>
        <w:r w:rsidDel="00C67110">
          <w:rPr>
            <w:spacing w:val="-9"/>
          </w:rPr>
          <w:delText xml:space="preserve"> </w:delText>
        </w:r>
        <w:r w:rsidDel="00C67110">
          <w:delText>we</w:delText>
        </w:r>
        <w:r w:rsidDel="00C67110">
          <w:rPr>
            <w:spacing w:val="-9"/>
          </w:rPr>
          <w:delText xml:space="preserve"> </w:delText>
        </w:r>
        <w:r w:rsidDel="00C67110">
          <w:delText>can</w:delText>
        </w:r>
        <w:r w:rsidDel="00C67110">
          <w:rPr>
            <w:spacing w:val="-9"/>
          </w:rPr>
          <w:delText xml:space="preserve"> </w:delText>
        </w:r>
        <w:r w:rsidDel="00C67110">
          <w:delText>also</w:delText>
        </w:r>
        <w:r w:rsidDel="00C67110">
          <w:rPr>
            <w:spacing w:val="-10"/>
          </w:rPr>
          <w:delText xml:space="preserve"> </w:delText>
        </w:r>
        <w:r w:rsidDel="00C67110">
          <w:delText>use</w:delText>
        </w:r>
        <w:r w:rsidDel="00C67110">
          <w:rPr>
            <w:spacing w:val="-9"/>
          </w:rPr>
          <w:delText xml:space="preserve"> </w:delText>
        </w:r>
        <w:r w:rsidDel="00C67110">
          <w:delText>it</w:delText>
        </w:r>
        <w:r w:rsidDel="00C67110">
          <w:rPr>
            <w:spacing w:val="-9"/>
          </w:rPr>
          <w:delText xml:space="preserve"> </w:delText>
        </w:r>
        <w:r w:rsidDel="00C67110">
          <w:delText>for</w:delText>
        </w:r>
        <w:r w:rsidDel="00C67110">
          <w:rPr>
            <w:spacing w:val="-9"/>
          </w:rPr>
          <w:delText xml:space="preserve"> </w:delText>
        </w:r>
        <w:r w:rsidDel="00C67110">
          <w:delText>very</w:delText>
        </w:r>
        <w:r w:rsidDel="00C67110">
          <w:rPr>
            <w:spacing w:val="-9"/>
          </w:rPr>
          <w:delText xml:space="preserve"> </w:delText>
        </w:r>
        <w:r w:rsidDel="00C67110">
          <w:delText>trivial</w:delText>
        </w:r>
        <w:r w:rsidDel="00C67110">
          <w:rPr>
            <w:spacing w:val="-9"/>
          </w:rPr>
          <w:delText xml:space="preserve"> </w:delText>
        </w:r>
        <w:r w:rsidDel="00C67110">
          <w:delText>tasks</w:delText>
        </w:r>
        <w:r w:rsidDel="00C67110">
          <w:rPr>
            <w:spacing w:val="-9"/>
          </w:rPr>
          <w:delText xml:space="preserve"> </w:delText>
        </w:r>
        <w:r w:rsidDel="00C67110">
          <w:delText>such</w:delText>
        </w:r>
        <w:r w:rsidDel="00C67110">
          <w:rPr>
            <w:spacing w:val="-9"/>
          </w:rPr>
          <w:delText xml:space="preserve"> </w:delText>
        </w:r>
        <w:r w:rsidDel="00C67110">
          <w:delText>as</w:delText>
        </w:r>
        <w:r w:rsidDel="00C67110">
          <w:rPr>
            <w:spacing w:val="-9"/>
          </w:rPr>
          <w:delText xml:space="preserve"> </w:delText>
        </w:r>
        <w:r w:rsidDel="00C67110">
          <w:delText>adding</w:delText>
        </w:r>
        <w:r w:rsidDel="00C67110">
          <w:rPr>
            <w:spacing w:val="-58"/>
          </w:rPr>
          <w:delText xml:space="preserve"> </w:delText>
        </w:r>
        <w:r w:rsidDel="00C67110">
          <w:delText>two numbers together. In Figure 1.8 and Figure 1.12, we instruct Python to carry out a</w:delText>
        </w:r>
        <w:r w:rsidDel="00C67110">
          <w:rPr>
            <w:spacing w:val="1"/>
          </w:rPr>
          <w:delText xml:space="preserve"> </w:delText>
        </w:r>
        <w:r w:rsidDel="00C67110">
          <w:delText>simple addition 2 + 7 for us. Similarly, we can also command Python to do other basic</w:delText>
        </w:r>
        <w:r w:rsidDel="00C67110">
          <w:rPr>
            <w:spacing w:val="1"/>
          </w:rPr>
          <w:delText xml:space="preserve"> </w:delText>
        </w:r>
        <w:r w:rsidDel="00C67110">
          <w:delText>arithmetic</w:delText>
        </w:r>
        <w:r w:rsidDel="00C67110">
          <w:rPr>
            <w:spacing w:val="-1"/>
          </w:rPr>
          <w:delText xml:space="preserve"> </w:delText>
        </w:r>
        <w:r w:rsidDel="00C67110">
          <w:delText>operations.</w:delText>
        </w:r>
      </w:del>
    </w:p>
    <w:p w:rsidR="00CB0608" w:rsidDel="00C67110" w:rsidRDefault="00271F97">
      <w:pPr>
        <w:pStyle w:val="BodyText"/>
        <w:rPr>
          <w:del w:id="410" w:author="James Tan Swee Chuan (SUSS)" w:date="2022-03-31T16:51:00Z"/>
          <w:sz w:val="14"/>
        </w:rPr>
      </w:pPr>
      <w:del w:id="411" w:author="James Tan Swee Chuan (SUSS)" w:date="2022-03-31T16:51:00Z">
        <w:r w:rsidDel="00C67110">
          <w:rPr>
            <w:noProof/>
            <w:lang w:val="en-SG" w:eastAsia="zh-CN"/>
          </w:rPr>
          <w:drawing>
            <wp:anchor distT="0" distB="0" distL="0" distR="0" simplePos="0" relativeHeight="60953279" behindDoc="0" locked="0" layoutInCell="1" allowOverlap="1">
              <wp:simplePos x="0" y="0"/>
              <wp:positionH relativeFrom="page">
                <wp:posOffset>744689</wp:posOffset>
              </wp:positionH>
              <wp:positionV relativeFrom="paragraph">
                <wp:posOffset>126155</wp:posOffset>
              </wp:positionV>
              <wp:extent cx="5867422" cy="1433322"/>
              <wp:effectExtent l="0" t="0" r="0" b="0"/>
              <wp:wrapTopAndBottom/>
              <wp:docPr id="25" name="image15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6" name="image15.jpeg"/>
                      <pic:cNvPicPr/>
                    </pic:nvPicPr>
                    <pic:blipFill>
                      <a:blip r:embed="rId40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422" cy="143332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CB0608" w:rsidDel="00C67110" w:rsidRDefault="00271F97">
      <w:pPr>
        <w:spacing w:before="119"/>
        <w:ind w:left="212"/>
        <w:jc w:val="both"/>
        <w:rPr>
          <w:del w:id="412" w:author="James Tan Swee Chuan (SUSS)" w:date="2022-03-31T16:51:00Z"/>
          <w:sz w:val="20"/>
        </w:rPr>
      </w:pPr>
      <w:del w:id="413" w:author="James Tan Swee Chuan (SUSS)" w:date="2022-03-31T16:51:00Z">
        <w:r w:rsidDel="00C67110">
          <w:rPr>
            <w:rFonts w:ascii="Palatino Linotype"/>
            <w:b/>
            <w:sz w:val="20"/>
          </w:rPr>
          <w:delText>Figure</w:delText>
        </w:r>
        <w:r w:rsidDel="00C67110">
          <w:rPr>
            <w:rFonts w:ascii="Palatino Linotype"/>
            <w:b/>
            <w:spacing w:val="-5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1.13</w:delText>
        </w:r>
        <w:r w:rsidDel="00C67110">
          <w:rPr>
            <w:rFonts w:ascii="Palatino Linotype"/>
            <w:b/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Simple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Calculations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with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Python</w:delText>
        </w:r>
      </w:del>
    </w:p>
    <w:p w:rsidR="00CB0608" w:rsidDel="00C67110" w:rsidRDefault="00CB0608">
      <w:pPr>
        <w:pStyle w:val="BodyText"/>
        <w:rPr>
          <w:del w:id="414" w:author="James Tan Swee Chuan (SUSS)" w:date="2022-03-31T16:51:00Z"/>
          <w:sz w:val="22"/>
        </w:rPr>
      </w:pPr>
    </w:p>
    <w:p w:rsidR="00CB0608" w:rsidDel="00C67110" w:rsidRDefault="00CB0608">
      <w:pPr>
        <w:pStyle w:val="BodyText"/>
        <w:spacing w:before="2"/>
        <w:rPr>
          <w:del w:id="415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ind w:left="120"/>
        <w:jc w:val="both"/>
        <w:rPr>
          <w:del w:id="416" w:author="James Tan Swee Chuan (SUSS)" w:date="2022-03-31T16:51:00Z"/>
        </w:rPr>
      </w:pPr>
      <w:del w:id="417" w:author="James Tan Swee Chuan (SUSS)" w:date="2022-03-31T16:51:00Z"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following</w:delText>
        </w:r>
        <w:r w:rsidDel="00C67110">
          <w:rPr>
            <w:spacing w:val="-6"/>
          </w:rPr>
          <w:delText xml:space="preserve"> </w:delText>
        </w:r>
        <w:r w:rsidDel="00C67110">
          <w:delText>Python</w:delText>
        </w:r>
        <w:r w:rsidDel="00C67110">
          <w:rPr>
            <w:spacing w:val="-6"/>
          </w:rPr>
          <w:delText xml:space="preserve"> </w:delText>
        </w:r>
        <w:r w:rsidDel="00C67110">
          <w:delText>arithmetic</w:delText>
        </w:r>
        <w:r w:rsidDel="00C67110">
          <w:rPr>
            <w:spacing w:val="-6"/>
          </w:rPr>
          <w:delText xml:space="preserve"> </w:delText>
        </w:r>
        <w:r w:rsidDel="00C67110">
          <w:delText>operators</w:delText>
        </w:r>
        <w:r w:rsidDel="00C67110">
          <w:rPr>
            <w:spacing w:val="-5"/>
          </w:rPr>
          <w:delText xml:space="preserve"> </w:delText>
        </w:r>
        <w:r w:rsidDel="00C67110">
          <w:delText>are</w:delText>
        </w:r>
        <w:r w:rsidDel="00C67110">
          <w:rPr>
            <w:spacing w:val="-6"/>
          </w:rPr>
          <w:delText xml:space="preserve"> </w:delText>
        </w:r>
        <w:r w:rsidDel="00C67110">
          <w:delText>available</w:delText>
        </w:r>
        <w:r w:rsidDel="00C67110">
          <w:rPr>
            <w:spacing w:val="-6"/>
          </w:rPr>
          <w:delText xml:space="preserve"> </w:delText>
        </w:r>
        <w:r w:rsidDel="00C67110">
          <w:delText>for</w:delText>
        </w:r>
        <w:r w:rsidDel="00C67110">
          <w:rPr>
            <w:spacing w:val="-6"/>
          </w:rPr>
          <w:delText xml:space="preserve"> </w:delText>
        </w:r>
        <w:r w:rsidDel="00C67110">
          <w:delText>mathematical</w:delText>
        </w:r>
        <w:r w:rsidDel="00C67110">
          <w:rPr>
            <w:spacing w:val="-5"/>
          </w:rPr>
          <w:delText xml:space="preserve"> </w:delText>
        </w:r>
        <w:r w:rsidDel="00C67110">
          <w:delText>calculations:</w:delText>
        </w:r>
      </w:del>
    </w:p>
    <w:p w:rsidR="00CB0608" w:rsidDel="00C67110" w:rsidRDefault="00CB0608">
      <w:pPr>
        <w:jc w:val="both"/>
        <w:rPr>
          <w:del w:id="418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3"/>
        <w:rPr>
          <w:del w:id="419" w:author="James Tan Swee Chuan (SUSS)" w:date="2022-03-31T16:51:00Z"/>
          <w:sz w:val="13"/>
        </w:rPr>
      </w:pPr>
    </w:p>
    <w:p w:rsidR="00CB0608" w:rsidDel="00C67110" w:rsidRDefault="00271F97">
      <w:pPr>
        <w:spacing w:before="55"/>
        <w:ind w:left="480"/>
        <w:rPr>
          <w:del w:id="420" w:author="James Tan Swee Chuan (SUSS)" w:date="2022-03-31T16:51:00Z"/>
          <w:sz w:val="20"/>
        </w:rPr>
      </w:pPr>
      <w:del w:id="421" w:author="James Tan Swee Chuan (SUSS)" w:date="2022-03-31T16:51:00Z">
        <w:r w:rsidDel="00C67110">
          <w:rPr>
            <w:rFonts w:ascii="Palatino Linotype"/>
            <w:b/>
            <w:sz w:val="20"/>
          </w:rPr>
          <w:delText>Table</w:delText>
        </w:r>
        <w:r w:rsidDel="00C67110">
          <w:rPr>
            <w:rFonts w:ascii="Palatino Linotype"/>
            <w:b/>
            <w:spacing w:val="-8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1.1</w:delText>
        </w:r>
        <w:r w:rsidDel="00C67110">
          <w:rPr>
            <w:rFonts w:ascii="Palatino Linotype"/>
            <w:b/>
            <w:spacing w:val="-9"/>
            <w:sz w:val="20"/>
          </w:rPr>
          <w:delText xml:space="preserve"> </w:delText>
        </w:r>
        <w:r w:rsidDel="00C67110">
          <w:rPr>
            <w:sz w:val="20"/>
          </w:rPr>
          <w:delText>Python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Arithmetic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Operators</w:delText>
        </w:r>
      </w:del>
    </w:p>
    <w:p w:rsidR="00CB0608" w:rsidDel="00C67110" w:rsidRDefault="00CB0608">
      <w:pPr>
        <w:pStyle w:val="BodyText"/>
        <w:spacing w:before="6"/>
        <w:rPr>
          <w:del w:id="422" w:author="James Tan Swee Chuan (SUSS)" w:date="2022-03-31T16:51:00Z"/>
          <w:sz w:val="21"/>
        </w:rPr>
      </w:pPr>
    </w:p>
    <w:tbl>
      <w:tblPr>
        <w:tblW w:w="0" w:type="auto"/>
        <w:tblInd w:w="4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6"/>
        <w:gridCol w:w="2816"/>
        <w:gridCol w:w="3755"/>
      </w:tblGrid>
      <w:tr w:rsidR="00CB0608" w:rsidDel="00C67110">
        <w:trPr>
          <w:trHeight w:val="719"/>
          <w:del w:id="423" w:author="James Tan Swee Chuan (SUSS)" w:date="2022-03-31T16:51:00Z"/>
        </w:trPr>
        <w:tc>
          <w:tcPr>
            <w:tcW w:w="2816" w:type="dxa"/>
            <w:tcBorders>
              <w:righ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804"/>
              <w:rPr>
                <w:del w:id="424" w:author="James Tan Swee Chuan (SUSS)" w:date="2022-03-31T16:51:00Z"/>
                <w:rFonts w:ascii="Palatino Linotype"/>
                <w:b/>
                <w:sz w:val="24"/>
              </w:rPr>
            </w:pPr>
            <w:del w:id="425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Operator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806"/>
              <w:rPr>
                <w:del w:id="426" w:author="James Tan Swee Chuan (SUSS)" w:date="2022-03-31T16:51:00Z"/>
                <w:rFonts w:ascii="Palatino Linotype"/>
                <w:b/>
                <w:sz w:val="24"/>
              </w:rPr>
            </w:pPr>
            <w:del w:id="427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Function</w:delText>
              </w:r>
            </w:del>
          </w:p>
        </w:tc>
        <w:tc>
          <w:tcPr>
            <w:tcW w:w="3755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1273" w:right="1475"/>
              <w:jc w:val="center"/>
              <w:rPr>
                <w:del w:id="428" w:author="James Tan Swee Chuan (SUSS)" w:date="2022-03-31T16:51:00Z"/>
                <w:rFonts w:ascii="Palatino Linotype"/>
                <w:b/>
                <w:sz w:val="24"/>
              </w:rPr>
            </w:pPr>
            <w:del w:id="429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Example</w:delText>
              </w:r>
            </w:del>
          </w:p>
        </w:tc>
      </w:tr>
      <w:tr w:rsidR="00CB0608" w:rsidDel="00C67110">
        <w:trPr>
          <w:trHeight w:val="1152"/>
          <w:del w:id="430" w:author="James Tan Swee Chuan (SUSS)" w:date="2022-03-31T16:51:00Z"/>
        </w:trPr>
        <w:tc>
          <w:tcPr>
            <w:tcW w:w="2816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rPr>
                <w:del w:id="431" w:author="James Tan Swee Chuan (SUSS)" w:date="2022-03-31T16:51:00Z"/>
                <w:sz w:val="24"/>
              </w:rPr>
            </w:pPr>
            <w:del w:id="432" w:author="James Tan Swee Chuan (SUSS)" w:date="2022-03-31T16:51:00Z">
              <w:r w:rsidDel="00C67110">
                <w:rPr>
                  <w:rFonts w:ascii="Courier New"/>
                  <w:w w:val="95"/>
                  <w:sz w:val="24"/>
                </w:rPr>
                <w:delText>+</w:delText>
              </w:r>
              <w:r w:rsidDel="00C67110">
                <w:rPr>
                  <w:rFonts w:ascii="Courier New"/>
                  <w:spacing w:val="-58"/>
                  <w:w w:val="95"/>
                  <w:sz w:val="24"/>
                </w:rPr>
                <w:delText xml:space="preserve"> </w:delText>
              </w:r>
              <w:r w:rsidDel="00C67110">
                <w:rPr>
                  <w:w w:val="95"/>
                  <w:sz w:val="24"/>
                </w:rPr>
                <w:delText>Addition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8" w:lineRule="auto"/>
              <w:ind w:left="144" w:right="307"/>
              <w:rPr>
                <w:del w:id="433" w:author="James Tan Swee Chuan (SUSS)" w:date="2022-03-31T16:51:00Z"/>
                <w:sz w:val="24"/>
              </w:rPr>
            </w:pPr>
            <w:del w:id="434" w:author="James Tan Swee Chuan (SUSS)" w:date="2022-03-31T16:51:00Z">
              <w:r w:rsidDel="00C67110">
                <w:rPr>
                  <w:sz w:val="24"/>
                </w:rPr>
                <w:delText>Adds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values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on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either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side</w:delText>
              </w:r>
              <w:r w:rsidDel="00C67110">
                <w:rPr>
                  <w:spacing w:val="-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-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operator</w:delText>
              </w:r>
            </w:del>
          </w:p>
        </w:tc>
        <w:tc>
          <w:tcPr>
            <w:tcW w:w="3755" w:type="dxa"/>
          </w:tcPr>
          <w:p w:rsidR="00CB0608" w:rsidDel="00C67110" w:rsidRDefault="00271F97">
            <w:pPr>
              <w:pStyle w:val="TableParagraph"/>
              <w:ind w:left="149"/>
              <w:rPr>
                <w:del w:id="435" w:author="James Tan Swee Chuan (SUSS)" w:date="2022-03-31T16:51:00Z"/>
                <w:rFonts w:ascii="Courier New"/>
                <w:sz w:val="24"/>
              </w:rPr>
            </w:pPr>
            <w:del w:id="436" w:author="James Tan Swee Chuan (SUSS)" w:date="2022-03-31T16:51:00Z">
              <w:r w:rsidDel="00C67110">
                <w:rPr>
                  <w:rFonts w:ascii="Courier New"/>
                  <w:sz w:val="24"/>
                </w:rPr>
                <w:delText>10 + 20 = 30</w:delText>
              </w:r>
            </w:del>
          </w:p>
        </w:tc>
      </w:tr>
      <w:tr w:rsidR="00CB0608" w:rsidDel="00C67110">
        <w:trPr>
          <w:trHeight w:val="1583"/>
          <w:del w:id="437" w:author="James Tan Swee Chuan (SUSS)" w:date="2022-03-31T16:51:00Z"/>
        </w:trPr>
        <w:tc>
          <w:tcPr>
            <w:tcW w:w="2816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rPr>
                <w:del w:id="438" w:author="James Tan Swee Chuan (SUSS)" w:date="2022-03-31T16:51:00Z"/>
                <w:sz w:val="24"/>
              </w:rPr>
            </w:pPr>
            <w:del w:id="439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-</w:delText>
              </w:r>
              <w:r w:rsidDel="00C67110">
                <w:rPr>
                  <w:rFonts w:ascii="Courier New"/>
                  <w:spacing w:val="-85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Subtraction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8" w:lineRule="auto"/>
              <w:ind w:left="144" w:right="151"/>
              <w:rPr>
                <w:del w:id="440" w:author="James Tan Swee Chuan (SUSS)" w:date="2022-03-31T16:51:00Z"/>
                <w:sz w:val="24"/>
              </w:rPr>
            </w:pPr>
            <w:del w:id="441" w:author="James Tan Swee Chuan (SUSS)" w:date="2022-03-31T16:51:00Z">
              <w:r w:rsidDel="00C67110">
                <w:rPr>
                  <w:sz w:val="24"/>
                </w:rPr>
                <w:delText>Subtracts right-hand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</w:delText>
              </w:r>
              <w:r w:rsidDel="00C67110">
                <w:rPr>
                  <w:spacing w:val="-1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from</w:delText>
              </w:r>
              <w:r w:rsidDel="00C67110">
                <w:rPr>
                  <w:spacing w:val="-1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left-hand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</w:delText>
              </w:r>
            </w:del>
          </w:p>
        </w:tc>
        <w:tc>
          <w:tcPr>
            <w:tcW w:w="3755" w:type="dxa"/>
          </w:tcPr>
          <w:p w:rsidR="00CB0608" w:rsidDel="00C67110" w:rsidRDefault="00271F97">
            <w:pPr>
              <w:pStyle w:val="TableParagraph"/>
              <w:ind w:left="149"/>
              <w:rPr>
                <w:del w:id="442" w:author="James Tan Swee Chuan (SUSS)" w:date="2022-03-31T16:51:00Z"/>
                <w:rFonts w:ascii="Courier New" w:hAnsi="Courier New"/>
                <w:sz w:val="24"/>
              </w:rPr>
            </w:pPr>
            <w:del w:id="443" w:author="James Tan Swee Chuan (SUSS)" w:date="2022-03-31T16:51:00Z">
              <w:r w:rsidDel="00C67110">
                <w:rPr>
                  <w:rFonts w:ascii="Courier New" w:hAnsi="Courier New"/>
                  <w:sz w:val="24"/>
                </w:rPr>
                <w:delText>10 – 20 = -10</w:delText>
              </w:r>
            </w:del>
          </w:p>
        </w:tc>
      </w:tr>
      <w:tr w:rsidR="00CB0608" w:rsidDel="00C67110">
        <w:trPr>
          <w:trHeight w:val="1583"/>
          <w:del w:id="444" w:author="James Tan Swee Chuan (SUSS)" w:date="2022-03-31T16:51:00Z"/>
        </w:trPr>
        <w:tc>
          <w:tcPr>
            <w:tcW w:w="2816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rPr>
                <w:del w:id="445" w:author="James Tan Swee Chuan (SUSS)" w:date="2022-03-31T16:51:00Z"/>
                <w:sz w:val="24"/>
              </w:rPr>
            </w:pPr>
            <w:del w:id="446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*</w:delText>
              </w:r>
              <w:r w:rsidDel="00C67110">
                <w:rPr>
                  <w:rFonts w:ascii="Courier New"/>
                  <w:spacing w:val="-85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Multiplication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8" w:lineRule="auto"/>
              <w:ind w:left="144" w:right="539"/>
              <w:rPr>
                <w:del w:id="447" w:author="James Tan Swee Chuan (SUSS)" w:date="2022-03-31T16:51:00Z"/>
                <w:sz w:val="24"/>
              </w:rPr>
            </w:pPr>
            <w:del w:id="448" w:author="James Tan Swee Chuan (SUSS)" w:date="2022-03-31T16:51:00Z">
              <w:r w:rsidDel="00C67110">
                <w:rPr>
                  <w:sz w:val="24"/>
                </w:rPr>
                <w:delText>Multiplies values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on</w:delText>
              </w:r>
              <w:r w:rsidDel="00C67110">
                <w:rPr>
                  <w:spacing w:val="-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either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side</w:delText>
              </w:r>
              <w:r w:rsidDel="00C67110">
                <w:rPr>
                  <w:spacing w:val="-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-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operator</w:delText>
              </w:r>
            </w:del>
          </w:p>
        </w:tc>
        <w:tc>
          <w:tcPr>
            <w:tcW w:w="3755" w:type="dxa"/>
          </w:tcPr>
          <w:p w:rsidR="00CB0608" w:rsidDel="00C67110" w:rsidRDefault="00271F97">
            <w:pPr>
              <w:pStyle w:val="TableParagraph"/>
              <w:ind w:left="149"/>
              <w:rPr>
                <w:del w:id="449" w:author="James Tan Swee Chuan (SUSS)" w:date="2022-03-31T16:51:00Z"/>
                <w:rFonts w:ascii="Courier New"/>
                <w:sz w:val="24"/>
              </w:rPr>
            </w:pPr>
            <w:del w:id="450" w:author="James Tan Swee Chuan (SUSS)" w:date="2022-03-31T16:51:00Z">
              <w:r w:rsidDel="00C67110">
                <w:rPr>
                  <w:rFonts w:ascii="Courier New"/>
                  <w:sz w:val="24"/>
                </w:rPr>
                <w:delText>10 * 20 = 200</w:delText>
              </w:r>
            </w:del>
          </w:p>
        </w:tc>
      </w:tr>
      <w:tr w:rsidR="00CB0608" w:rsidDel="00C67110">
        <w:trPr>
          <w:trHeight w:val="1584"/>
          <w:del w:id="451" w:author="James Tan Swee Chuan (SUSS)" w:date="2022-03-31T16:51:00Z"/>
        </w:trPr>
        <w:tc>
          <w:tcPr>
            <w:tcW w:w="2816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rPr>
                <w:del w:id="452" w:author="James Tan Swee Chuan (SUSS)" w:date="2022-03-31T16:51:00Z"/>
                <w:sz w:val="24"/>
              </w:rPr>
            </w:pPr>
            <w:del w:id="453" w:author="James Tan Swee Chuan (SUSS)" w:date="2022-03-31T16:51:00Z">
              <w:r w:rsidDel="00C67110">
                <w:rPr>
                  <w:rFonts w:ascii="Courier New"/>
                  <w:w w:val="95"/>
                  <w:sz w:val="24"/>
                </w:rPr>
                <w:delText>/</w:delText>
              </w:r>
              <w:r w:rsidDel="00C67110">
                <w:rPr>
                  <w:rFonts w:ascii="Courier New"/>
                  <w:spacing w:val="-59"/>
                  <w:w w:val="95"/>
                  <w:sz w:val="24"/>
                </w:rPr>
                <w:delText xml:space="preserve"> </w:delText>
              </w:r>
              <w:r w:rsidDel="00C67110">
                <w:rPr>
                  <w:w w:val="95"/>
                  <w:sz w:val="24"/>
                </w:rPr>
                <w:delText>Division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8" w:lineRule="auto"/>
              <w:ind w:left="144" w:right="225"/>
              <w:rPr>
                <w:del w:id="454" w:author="James Tan Swee Chuan (SUSS)" w:date="2022-03-31T16:51:00Z"/>
                <w:sz w:val="24"/>
              </w:rPr>
            </w:pPr>
            <w:del w:id="455" w:author="James Tan Swee Chuan (SUSS)" w:date="2022-03-31T16:51:00Z">
              <w:r w:rsidDel="00C67110">
                <w:rPr>
                  <w:sz w:val="24"/>
                </w:rPr>
                <w:delText>Divides left-hand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</w:delText>
              </w:r>
              <w:r w:rsidDel="00C67110">
                <w:rPr>
                  <w:spacing w:val="-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by</w:delText>
              </w:r>
              <w:r w:rsidDel="00C67110">
                <w:rPr>
                  <w:spacing w:val="-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right-hand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</w:delText>
              </w:r>
            </w:del>
          </w:p>
        </w:tc>
        <w:tc>
          <w:tcPr>
            <w:tcW w:w="3755" w:type="dxa"/>
          </w:tcPr>
          <w:p w:rsidR="00CB0608" w:rsidDel="00C67110" w:rsidRDefault="00271F97">
            <w:pPr>
              <w:pStyle w:val="TableParagraph"/>
              <w:ind w:left="149"/>
              <w:rPr>
                <w:del w:id="456" w:author="James Tan Swee Chuan (SUSS)" w:date="2022-03-31T16:51:00Z"/>
                <w:rFonts w:ascii="Courier New"/>
                <w:sz w:val="24"/>
              </w:rPr>
            </w:pPr>
            <w:del w:id="457" w:author="James Tan Swee Chuan (SUSS)" w:date="2022-03-31T16:51:00Z">
              <w:r w:rsidDel="00C67110">
                <w:rPr>
                  <w:rFonts w:ascii="Courier New"/>
                  <w:sz w:val="24"/>
                </w:rPr>
                <w:delText>20 / 10 = 2</w:delText>
              </w:r>
            </w:del>
          </w:p>
        </w:tc>
      </w:tr>
      <w:tr w:rsidR="00CB0608" w:rsidDel="00C67110">
        <w:trPr>
          <w:trHeight w:val="2015"/>
          <w:del w:id="458" w:author="James Tan Swee Chuan (SUSS)" w:date="2022-03-31T16:51:00Z"/>
        </w:trPr>
        <w:tc>
          <w:tcPr>
            <w:tcW w:w="2816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rPr>
                <w:del w:id="459" w:author="James Tan Swee Chuan (SUSS)" w:date="2022-03-31T16:51:00Z"/>
                <w:sz w:val="24"/>
              </w:rPr>
            </w:pPr>
            <w:del w:id="460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%</w:delText>
              </w:r>
              <w:r w:rsidDel="00C67110">
                <w:rPr>
                  <w:rFonts w:ascii="Courier New"/>
                  <w:spacing w:val="-85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Modulus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8" w:lineRule="auto"/>
              <w:ind w:left="144" w:right="225"/>
              <w:rPr>
                <w:del w:id="461" w:author="James Tan Swee Chuan (SUSS)" w:date="2022-03-31T16:51:00Z"/>
                <w:sz w:val="24"/>
              </w:rPr>
            </w:pPr>
            <w:del w:id="462" w:author="James Tan Swee Chuan (SUSS)" w:date="2022-03-31T16:51:00Z">
              <w:r w:rsidDel="00C67110">
                <w:rPr>
                  <w:sz w:val="24"/>
                </w:rPr>
                <w:delText>Divides left-hand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</w:delText>
              </w:r>
              <w:r w:rsidDel="00C67110">
                <w:rPr>
                  <w:spacing w:val="-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by</w:delText>
              </w:r>
              <w:r w:rsidDel="00C67110">
                <w:rPr>
                  <w:spacing w:val="-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right-hand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 and returns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remainder</w:delText>
              </w:r>
            </w:del>
          </w:p>
        </w:tc>
        <w:tc>
          <w:tcPr>
            <w:tcW w:w="3755" w:type="dxa"/>
          </w:tcPr>
          <w:p w:rsidR="00CB0608" w:rsidDel="00C67110" w:rsidRDefault="00271F97">
            <w:pPr>
              <w:pStyle w:val="TableParagraph"/>
              <w:ind w:left="149"/>
              <w:rPr>
                <w:del w:id="463" w:author="James Tan Swee Chuan (SUSS)" w:date="2022-03-31T16:51:00Z"/>
                <w:rFonts w:ascii="Courier New"/>
                <w:sz w:val="24"/>
              </w:rPr>
            </w:pPr>
            <w:del w:id="464" w:author="James Tan Swee Chuan (SUSS)" w:date="2022-03-31T16:51:00Z">
              <w:r w:rsidDel="00C67110">
                <w:rPr>
                  <w:rFonts w:ascii="Courier New"/>
                  <w:sz w:val="24"/>
                </w:rPr>
                <w:delText>20 % 10 = 0</w:delText>
              </w:r>
            </w:del>
          </w:p>
        </w:tc>
      </w:tr>
      <w:tr w:rsidR="00CB0608" w:rsidDel="00C67110">
        <w:trPr>
          <w:trHeight w:val="1578"/>
          <w:del w:id="465" w:author="James Tan Swee Chuan (SUSS)" w:date="2022-03-31T16:51:00Z"/>
        </w:trPr>
        <w:tc>
          <w:tcPr>
            <w:tcW w:w="2816" w:type="dxa"/>
            <w:tcBorders>
              <w:bottom w:val="single" w:sz="12" w:space="0" w:color="000000"/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rPr>
                <w:del w:id="466" w:author="James Tan Swee Chuan (SUSS)" w:date="2022-03-31T16:51:00Z"/>
                <w:sz w:val="24"/>
              </w:rPr>
            </w:pPr>
            <w:del w:id="467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**</w:delText>
              </w:r>
              <w:r w:rsidDel="00C67110">
                <w:rPr>
                  <w:rFonts w:ascii="Courier New"/>
                  <w:spacing w:val="-85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Exponent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8" w:lineRule="auto"/>
              <w:ind w:left="144" w:right="246"/>
              <w:rPr>
                <w:del w:id="468" w:author="James Tan Swee Chuan (SUSS)" w:date="2022-03-31T16:51:00Z"/>
                <w:sz w:val="24"/>
              </w:rPr>
            </w:pPr>
            <w:del w:id="469" w:author="James Tan Swee Chuan (SUSS)" w:date="2022-03-31T16:51:00Z">
              <w:r w:rsidDel="00C67110">
                <w:rPr>
                  <w:sz w:val="24"/>
                </w:rPr>
                <w:delText>Performs exponential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(power)</w:delText>
              </w:r>
              <w:r w:rsidDel="00C67110">
                <w:rPr>
                  <w:spacing w:val="-6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calculation</w:delText>
              </w:r>
              <w:r w:rsidDel="00C67110">
                <w:rPr>
                  <w:spacing w:val="-6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on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operators</w:delText>
              </w:r>
            </w:del>
          </w:p>
        </w:tc>
        <w:tc>
          <w:tcPr>
            <w:tcW w:w="3755" w:type="dxa"/>
            <w:tcBorders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149"/>
              <w:rPr>
                <w:del w:id="470" w:author="James Tan Swee Chuan (SUSS)" w:date="2022-03-31T16:51:00Z"/>
                <w:rFonts w:ascii="Courier New"/>
                <w:sz w:val="24"/>
              </w:rPr>
            </w:pPr>
            <w:del w:id="471" w:author="James Tan Swee Chuan (SUSS)" w:date="2022-03-31T16:51:00Z">
              <w:r w:rsidDel="00C67110">
                <w:rPr>
                  <w:rFonts w:ascii="Courier New"/>
                  <w:sz w:val="24"/>
                </w:rPr>
                <w:delText>10 ** 20 =</w:delText>
              </w:r>
            </w:del>
          </w:p>
          <w:p w:rsidR="00CB0608" w:rsidDel="00C67110" w:rsidRDefault="00271F97">
            <w:pPr>
              <w:pStyle w:val="TableParagraph"/>
              <w:spacing w:before="160"/>
              <w:ind w:left="149"/>
              <w:rPr>
                <w:del w:id="472" w:author="James Tan Swee Chuan (SUSS)" w:date="2022-03-31T16:51:00Z"/>
                <w:rFonts w:ascii="Courier New"/>
                <w:sz w:val="24"/>
              </w:rPr>
            </w:pPr>
            <w:del w:id="473" w:author="James Tan Swee Chuan (SUSS)" w:date="2022-03-31T16:51:00Z">
              <w:r w:rsidDel="00C67110">
                <w:rPr>
                  <w:rFonts w:ascii="Courier New"/>
                  <w:sz w:val="24"/>
                </w:rPr>
                <w:delText>10,000,000,000,000,</w:delText>
              </w:r>
            </w:del>
          </w:p>
          <w:p w:rsidR="00CB0608" w:rsidDel="00C67110" w:rsidRDefault="00271F97">
            <w:pPr>
              <w:pStyle w:val="TableParagraph"/>
              <w:spacing w:before="160"/>
              <w:ind w:left="149"/>
              <w:rPr>
                <w:del w:id="474" w:author="James Tan Swee Chuan (SUSS)" w:date="2022-03-31T16:51:00Z"/>
                <w:rFonts w:ascii="Courier New"/>
                <w:sz w:val="24"/>
              </w:rPr>
            </w:pPr>
            <w:del w:id="475" w:author="James Tan Swee Chuan (SUSS)" w:date="2022-03-31T16:51:00Z">
              <w:r w:rsidDel="00C67110">
                <w:rPr>
                  <w:rFonts w:ascii="Courier New"/>
                  <w:sz w:val="24"/>
                </w:rPr>
                <w:delText>000,000</w:delText>
              </w:r>
            </w:del>
          </w:p>
        </w:tc>
      </w:tr>
      <w:tr w:rsidR="00CB0608" w:rsidDel="00C67110">
        <w:trPr>
          <w:trHeight w:val="562"/>
          <w:del w:id="476" w:author="James Tan Swee Chuan (SUSS)" w:date="2022-03-31T16:51:00Z"/>
        </w:trPr>
        <w:tc>
          <w:tcPr>
            <w:tcW w:w="2816" w:type="dxa"/>
            <w:tcBorders>
              <w:top w:val="single" w:sz="12" w:space="0" w:color="000000"/>
              <w:bottom w:val="nil"/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78"/>
              <w:rPr>
                <w:del w:id="477" w:author="James Tan Swee Chuan (SUSS)" w:date="2022-03-31T16:51:00Z"/>
                <w:sz w:val="24"/>
              </w:rPr>
            </w:pPr>
            <w:del w:id="478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//</w:delText>
              </w:r>
              <w:r w:rsidDel="00C67110">
                <w:rPr>
                  <w:rFonts w:ascii="Courier New"/>
                  <w:spacing w:val="-85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Floor</w:delText>
              </w:r>
              <w:r w:rsidDel="00C67110">
                <w:rPr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Division</w:delText>
              </w:r>
            </w:del>
          </w:p>
        </w:tc>
        <w:tc>
          <w:tcPr>
            <w:tcW w:w="2816" w:type="dxa"/>
            <w:tcBorders>
              <w:top w:val="single" w:sz="12" w:space="0" w:color="000000"/>
              <w:left w:val="single" w:sz="12" w:space="0" w:color="000000"/>
              <w:bottom w:val="nil"/>
            </w:tcBorders>
          </w:tcPr>
          <w:p w:rsidR="00CB0608" w:rsidDel="00C67110" w:rsidRDefault="00271F97">
            <w:pPr>
              <w:pStyle w:val="TableParagraph"/>
              <w:spacing w:before="178"/>
              <w:ind w:left="144"/>
              <w:rPr>
                <w:del w:id="479" w:author="James Tan Swee Chuan (SUSS)" w:date="2022-03-31T16:51:00Z"/>
                <w:sz w:val="24"/>
              </w:rPr>
            </w:pPr>
            <w:del w:id="480" w:author="James Tan Swee Chuan (SUSS)" w:date="2022-03-31T16:51:00Z"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division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</w:del>
          </w:p>
        </w:tc>
        <w:tc>
          <w:tcPr>
            <w:tcW w:w="3755" w:type="dxa"/>
            <w:tcBorders>
              <w:top w:val="single" w:sz="12" w:space="0" w:color="000000"/>
              <w:bottom w:val="nil"/>
            </w:tcBorders>
          </w:tcPr>
          <w:p w:rsidR="00CB0608" w:rsidDel="00C67110" w:rsidRDefault="00271F97">
            <w:pPr>
              <w:pStyle w:val="TableParagraph"/>
              <w:spacing w:before="209"/>
              <w:ind w:left="149"/>
              <w:rPr>
                <w:del w:id="481" w:author="James Tan Swee Chuan (SUSS)" w:date="2022-03-31T16:51:00Z"/>
                <w:rFonts w:ascii="Courier New"/>
                <w:sz w:val="24"/>
              </w:rPr>
            </w:pPr>
            <w:del w:id="482" w:author="James Tan Swee Chuan (SUSS)" w:date="2022-03-31T16:51:00Z">
              <w:r w:rsidDel="00C67110">
                <w:rPr>
                  <w:rFonts w:ascii="Courier New"/>
                  <w:sz w:val="24"/>
                </w:rPr>
                <w:delText>9 // 2 = 4</w:delText>
              </w:r>
            </w:del>
          </w:p>
        </w:tc>
      </w:tr>
      <w:tr w:rsidR="00CB0608" w:rsidDel="00C67110">
        <w:trPr>
          <w:trHeight w:val="503"/>
          <w:del w:id="483" w:author="James Tan Swee Chuan (SUSS)" w:date="2022-03-31T16:51:00Z"/>
        </w:trPr>
        <w:tc>
          <w:tcPr>
            <w:tcW w:w="2816" w:type="dxa"/>
            <w:tcBorders>
              <w:top w:val="nil"/>
              <w:bottom w:val="nil"/>
              <w:right w:val="single" w:sz="12" w:space="0" w:color="000000"/>
            </w:tcBorders>
          </w:tcPr>
          <w:p w:rsidR="00CB0608" w:rsidDel="00C67110" w:rsidRDefault="00CB0608">
            <w:pPr>
              <w:pStyle w:val="TableParagraph"/>
              <w:spacing w:before="0"/>
              <w:ind w:left="0"/>
              <w:rPr>
                <w:del w:id="484" w:author="James Tan Swee Chuan (SUSS)" w:date="2022-03-31T16:51:00Z"/>
                <w:rFonts w:ascii="Times New Roman"/>
              </w:rPr>
            </w:pPr>
          </w:p>
        </w:tc>
        <w:tc>
          <w:tcPr>
            <w:tcW w:w="2816" w:type="dxa"/>
            <w:tcBorders>
              <w:top w:val="nil"/>
              <w:left w:val="single" w:sz="12" w:space="0" w:color="000000"/>
              <w:bottom w:val="nil"/>
            </w:tcBorders>
          </w:tcPr>
          <w:p w:rsidR="00CB0608" w:rsidDel="00C67110" w:rsidRDefault="00271F97">
            <w:pPr>
              <w:pStyle w:val="TableParagraph"/>
              <w:spacing w:before="48"/>
              <w:ind w:left="144"/>
              <w:rPr>
                <w:del w:id="485" w:author="James Tan Swee Chuan (SUSS)" w:date="2022-03-31T16:51:00Z"/>
                <w:sz w:val="24"/>
              </w:rPr>
            </w:pPr>
            <w:del w:id="486" w:author="James Tan Swee Chuan (SUSS)" w:date="2022-03-31T16:51:00Z">
              <w:r w:rsidDel="00C67110">
                <w:rPr>
                  <w:sz w:val="24"/>
                </w:rPr>
                <w:delText>operands</w:delText>
              </w:r>
              <w:r w:rsidDel="00C67110">
                <w:rPr>
                  <w:spacing w:val="-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where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</w:del>
          </w:p>
        </w:tc>
        <w:tc>
          <w:tcPr>
            <w:tcW w:w="3755" w:type="dxa"/>
            <w:tcBorders>
              <w:top w:val="nil"/>
              <w:bottom w:val="nil"/>
            </w:tcBorders>
          </w:tcPr>
          <w:p w:rsidR="00CB0608" w:rsidDel="00C67110" w:rsidRDefault="00271F97">
            <w:pPr>
              <w:pStyle w:val="TableParagraph"/>
              <w:spacing w:before="223" w:line="261" w:lineRule="exact"/>
              <w:ind w:left="149"/>
              <w:rPr>
                <w:del w:id="487" w:author="James Tan Swee Chuan (SUSS)" w:date="2022-03-31T16:51:00Z"/>
                <w:rFonts w:ascii="Courier New"/>
                <w:sz w:val="24"/>
              </w:rPr>
            </w:pPr>
            <w:del w:id="488" w:author="James Tan Swee Chuan (SUSS)" w:date="2022-03-31T16:51:00Z">
              <w:r w:rsidDel="00C67110">
                <w:rPr>
                  <w:rFonts w:ascii="Courier New"/>
                  <w:sz w:val="24"/>
                </w:rPr>
                <w:delText>9.0 // 2.0 = 4.0</w:delText>
              </w:r>
            </w:del>
          </w:p>
        </w:tc>
      </w:tr>
      <w:tr w:rsidR="00CB0608" w:rsidDel="00C67110">
        <w:trPr>
          <w:trHeight w:val="284"/>
          <w:del w:id="489" w:author="James Tan Swee Chuan (SUSS)" w:date="2022-03-31T16:51:00Z"/>
        </w:trPr>
        <w:tc>
          <w:tcPr>
            <w:tcW w:w="2816" w:type="dxa"/>
            <w:tcBorders>
              <w:top w:val="nil"/>
              <w:bottom w:val="nil"/>
              <w:right w:val="single" w:sz="12" w:space="0" w:color="000000"/>
            </w:tcBorders>
          </w:tcPr>
          <w:p w:rsidR="00CB0608" w:rsidDel="00C67110" w:rsidRDefault="00CB0608">
            <w:pPr>
              <w:pStyle w:val="TableParagraph"/>
              <w:spacing w:before="0"/>
              <w:ind w:left="0"/>
              <w:rPr>
                <w:del w:id="490" w:author="James Tan Swee Chuan (SUSS)" w:date="2022-03-31T16:51:00Z"/>
                <w:rFonts w:ascii="Times New Roman"/>
                <w:sz w:val="20"/>
              </w:rPr>
            </w:pPr>
          </w:p>
        </w:tc>
        <w:tc>
          <w:tcPr>
            <w:tcW w:w="2816" w:type="dxa"/>
            <w:tcBorders>
              <w:top w:val="nil"/>
              <w:left w:val="single" w:sz="12" w:space="0" w:color="000000"/>
              <w:bottom w:val="nil"/>
            </w:tcBorders>
          </w:tcPr>
          <w:p w:rsidR="00CB0608" w:rsidDel="00C67110" w:rsidRDefault="00271F97">
            <w:pPr>
              <w:pStyle w:val="TableParagraph"/>
              <w:spacing w:before="0" w:line="264" w:lineRule="exact"/>
              <w:ind w:left="144"/>
              <w:rPr>
                <w:del w:id="491" w:author="James Tan Swee Chuan (SUSS)" w:date="2022-03-31T16:51:00Z"/>
                <w:sz w:val="24"/>
              </w:rPr>
            </w:pPr>
            <w:del w:id="492" w:author="James Tan Swee Chuan (SUSS)" w:date="2022-03-31T16:51:00Z">
              <w:r w:rsidDel="00C67110">
                <w:rPr>
                  <w:sz w:val="24"/>
                </w:rPr>
                <w:delText>result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quotient</w:delText>
              </w:r>
            </w:del>
          </w:p>
        </w:tc>
        <w:tc>
          <w:tcPr>
            <w:tcW w:w="3755" w:type="dxa"/>
            <w:tcBorders>
              <w:top w:val="nil"/>
              <w:bottom w:val="nil"/>
            </w:tcBorders>
          </w:tcPr>
          <w:p w:rsidR="00CB0608" w:rsidDel="00C67110" w:rsidRDefault="00CB0608">
            <w:pPr>
              <w:pStyle w:val="TableParagraph"/>
              <w:spacing w:before="0"/>
              <w:ind w:left="0"/>
              <w:rPr>
                <w:del w:id="493" w:author="James Tan Swee Chuan (SUSS)" w:date="2022-03-31T16:51:00Z"/>
                <w:rFonts w:ascii="Times New Roman"/>
                <w:sz w:val="20"/>
              </w:rPr>
            </w:pPr>
          </w:p>
        </w:tc>
      </w:tr>
      <w:tr w:rsidR="00CB0608" w:rsidDel="00C67110">
        <w:trPr>
          <w:trHeight w:val="516"/>
          <w:del w:id="494" w:author="James Tan Swee Chuan (SUSS)" w:date="2022-03-31T16:51:00Z"/>
        </w:trPr>
        <w:tc>
          <w:tcPr>
            <w:tcW w:w="2816" w:type="dxa"/>
            <w:tcBorders>
              <w:top w:val="nil"/>
              <w:bottom w:val="nil"/>
              <w:right w:val="single" w:sz="12" w:space="0" w:color="000000"/>
            </w:tcBorders>
          </w:tcPr>
          <w:p w:rsidR="00CB0608" w:rsidDel="00C67110" w:rsidRDefault="00CB0608">
            <w:pPr>
              <w:pStyle w:val="TableParagraph"/>
              <w:spacing w:before="0"/>
              <w:ind w:left="0"/>
              <w:rPr>
                <w:del w:id="495" w:author="James Tan Swee Chuan (SUSS)" w:date="2022-03-31T16:51:00Z"/>
                <w:rFonts w:ascii="Times New Roman"/>
              </w:rPr>
            </w:pPr>
          </w:p>
        </w:tc>
        <w:tc>
          <w:tcPr>
            <w:tcW w:w="2816" w:type="dxa"/>
            <w:tcBorders>
              <w:top w:val="nil"/>
              <w:left w:val="single" w:sz="12" w:space="0" w:color="000000"/>
              <w:bottom w:val="nil"/>
            </w:tcBorders>
          </w:tcPr>
          <w:p w:rsidR="00CB0608" w:rsidDel="00C67110" w:rsidRDefault="00271F97">
            <w:pPr>
              <w:pStyle w:val="TableParagraph"/>
              <w:spacing w:before="124"/>
              <w:ind w:left="144"/>
              <w:rPr>
                <w:del w:id="496" w:author="James Tan Swee Chuan (SUSS)" w:date="2022-03-31T16:51:00Z"/>
                <w:sz w:val="24"/>
              </w:rPr>
            </w:pPr>
            <w:del w:id="497" w:author="James Tan Swee Chuan (SUSS)" w:date="2022-03-31T16:51:00Z">
              <w:r w:rsidDel="00C67110">
                <w:rPr>
                  <w:sz w:val="24"/>
                </w:rPr>
                <w:delText>in</w:delText>
              </w:r>
              <w:r w:rsidDel="00C67110">
                <w:rPr>
                  <w:spacing w:val="-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which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digits</w:delText>
              </w:r>
            </w:del>
          </w:p>
        </w:tc>
        <w:tc>
          <w:tcPr>
            <w:tcW w:w="3755" w:type="dxa"/>
            <w:tcBorders>
              <w:top w:val="nil"/>
              <w:bottom w:val="nil"/>
            </w:tcBorders>
          </w:tcPr>
          <w:p w:rsidR="00CB0608" w:rsidDel="00C67110" w:rsidRDefault="00271F97">
            <w:pPr>
              <w:pStyle w:val="TableParagraph"/>
              <w:spacing w:before="11"/>
              <w:ind w:left="149"/>
              <w:rPr>
                <w:del w:id="498" w:author="James Tan Swee Chuan (SUSS)" w:date="2022-03-31T16:51:00Z"/>
                <w:rFonts w:ascii="Courier New"/>
                <w:sz w:val="24"/>
              </w:rPr>
            </w:pPr>
            <w:del w:id="499" w:author="James Tan Swee Chuan (SUSS)" w:date="2022-03-31T16:51:00Z">
              <w:r w:rsidDel="00C67110">
                <w:rPr>
                  <w:rFonts w:ascii="Courier New"/>
                  <w:sz w:val="24"/>
                </w:rPr>
                <w:delText>-11 // 3 = -4</w:delText>
              </w:r>
            </w:del>
          </w:p>
        </w:tc>
      </w:tr>
    </w:tbl>
    <w:p w:rsidR="00CB0608" w:rsidDel="00C67110" w:rsidRDefault="00CB0608">
      <w:pPr>
        <w:rPr>
          <w:del w:id="500" w:author="James Tan Swee Chuan (SUSS)" w:date="2022-03-31T16:51:00Z"/>
          <w:rFonts w:ascii="Courier New"/>
          <w:sz w:val="24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5" w:after="1"/>
        <w:rPr>
          <w:del w:id="501" w:author="James Tan Swee Chuan (SUSS)" w:date="2022-03-31T16:51:00Z"/>
          <w:sz w:val="15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16"/>
        <w:gridCol w:w="2816"/>
        <w:gridCol w:w="942"/>
        <w:gridCol w:w="432"/>
        <w:gridCol w:w="288"/>
        <w:gridCol w:w="288"/>
        <w:gridCol w:w="1804"/>
      </w:tblGrid>
      <w:tr w:rsidR="00CB0608" w:rsidDel="00C67110">
        <w:trPr>
          <w:trHeight w:val="719"/>
          <w:del w:id="502" w:author="James Tan Swee Chuan (SUSS)" w:date="2022-03-31T16:51:00Z"/>
        </w:trPr>
        <w:tc>
          <w:tcPr>
            <w:tcW w:w="2816" w:type="dxa"/>
            <w:tcBorders>
              <w:righ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804"/>
              <w:rPr>
                <w:del w:id="503" w:author="James Tan Swee Chuan (SUSS)" w:date="2022-03-31T16:51:00Z"/>
                <w:rFonts w:ascii="Palatino Linotype"/>
                <w:b/>
                <w:sz w:val="24"/>
              </w:rPr>
            </w:pPr>
            <w:del w:id="504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Operator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806"/>
              <w:rPr>
                <w:del w:id="505" w:author="James Tan Swee Chuan (SUSS)" w:date="2022-03-31T16:51:00Z"/>
                <w:rFonts w:ascii="Palatino Linotype"/>
                <w:b/>
                <w:sz w:val="24"/>
              </w:rPr>
            </w:pPr>
            <w:del w:id="506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Function</w:delText>
              </w:r>
            </w:del>
          </w:p>
        </w:tc>
        <w:tc>
          <w:tcPr>
            <w:tcW w:w="3754" w:type="dxa"/>
            <w:gridSpan w:val="5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1273" w:right="1474"/>
              <w:jc w:val="center"/>
              <w:rPr>
                <w:del w:id="507" w:author="James Tan Swee Chuan (SUSS)" w:date="2022-03-31T16:51:00Z"/>
                <w:rFonts w:ascii="Palatino Linotype"/>
                <w:b/>
                <w:sz w:val="24"/>
              </w:rPr>
            </w:pPr>
            <w:del w:id="508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Example</w:delText>
              </w:r>
            </w:del>
          </w:p>
        </w:tc>
      </w:tr>
      <w:tr w:rsidR="00CB0608" w:rsidDel="00C67110">
        <w:trPr>
          <w:trHeight w:val="3600"/>
          <w:del w:id="509" w:author="James Tan Swee Chuan (SUSS)" w:date="2022-03-31T16:51:00Z"/>
        </w:trPr>
        <w:tc>
          <w:tcPr>
            <w:tcW w:w="2816" w:type="dxa"/>
            <w:tcBorders>
              <w:right w:val="single" w:sz="12" w:space="0" w:color="000000"/>
            </w:tcBorders>
          </w:tcPr>
          <w:p w:rsidR="00CB0608" w:rsidDel="00C67110" w:rsidRDefault="00CB0608">
            <w:pPr>
              <w:pStyle w:val="TableParagraph"/>
              <w:spacing w:before="0"/>
              <w:ind w:left="0"/>
              <w:rPr>
                <w:del w:id="510" w:author="James Tan Swee Chuan (SUSS)" w:date="2022-03-31T16:51:00Z"/>
                <w:rFonts w:ascii="Times New Roman"/>
              </w:rPr>
            </w:pPr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39" w:line="348" w:lineRule="auto"/>
              <w:ind w:left="144" w:right="237"/>
              <w:rPr>
                <w:del w:id="511" w:author="James Tan Swee Chuan (SUSS)" w:date="2022-03-31T16:51:00Z"/>
                <w:sz w:val="24"/>
              </w:rPr>
            </w:pPr>
            <w:del w:id="512" w:author="James Tan Swee Chuan (SUSS)" w:date="2022-03-31T16:51:00Z">
              <w:r w:rsidDel="00C67110">
                <w:rPr>
                  <w:sz w:val="24"/>
                </w:rPr>
                <w:delText>after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decimal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point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are removed. But if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one of the operands is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negative, the result is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floored, i.e., rounded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away from zero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(towards negative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infinity)</w:delText>
              </w:r>
            </w:del>
          </w:p>
        </w:tc>
        <w:tc>
          <w:tcPr>
            <w:tcW w:w="942" w:type="dxa"/>
            <w:tcBorders>
              <w:right w:val="nil"/>
            </w:tcBorders>
          </w:tcPr>
          <w:p w:rsidR="00CB0608" w:rsidDel="00C67110" w:rsidRDefault="00271F97">
            <w:pPr>
              <w:pStyle w:val="TableParagraph"/>
              <w:spacing w:before="70"/>
              <w:ind w:left="149"/>
              <w:rPr>
                <w:del w:id="513" w:author="James Tan Swee Chuan (SUSS)" w:date="2022-03-31T16:51:00Z"/>
                <w:rFonts w:ascii="Courier New"/>
                <w:sz w:val="24"/>
              </w:rPr>
            </w:pPr>
            <w:del w:id="514" w:author="James Tan Swee Chuan (SUSS)" w:date="2022-03-31T16:51:00Z">
              <w:r w:rsidDel="00C67110">
                <w:rPr>
                  <w:rFonts w:ascii="Courier New"/>
                  <w:sz w:val="24"/>
                </w:rPr>
                <w:delText>-11.0</w:delText>
              </w:r>
            </w:del>
          </w:p>
        </w:tc>
        <w:tc>
          <w:tcPr>
            <w:tcW w:w="432" w:type="dxa"/>
            <w:tcBorders>
              <w:left w:val="nil"/>
              <w:right w:val="nil"/>
            </w:tcBorders>
          </w:tcPr>
          <w:p w:rsidR="00CB0608" w:rsidDel="00C67110" w:rsidRDefault="00271F97">
            <w:pPr>
              <w:pStyle w:val="TableParagraph"/>
              <w:spacing w:before="70"/>
              <w:ind w:left="81"/>
              <w:rPr>
                <w:del w:id="515" w:author="James Tan Swee Chuan (SUSS)" w:date="2022-03-31T16:51:00Z"/>
                <w:rFonts w:ascii="Courier New"/>
                <w:sz w:val="24"/>
              </w:rPr>
            </w:pPr>
            <w:del w:id="516" w:author="James Tan Swee Chuan (SUSS)" w:date="2022-03-31T16:51:00Z">
              <w:r w:rsidDel="00C67110">
                <w:rPr>
                  <w:rFonts w:ascii="Courier New"/>
                  <w:sz w:val="24"/>
                </w:rPr>
                <w:delText>//</w:delText>
              </w:r>
            </w:del>
          </w:p>
        </w:tc>
        <w:tc>
          <w:tcPr>
            <w:tcW w:w="288" w:type="dxa"/>
            <w:tcBorders>
              <w:left w:val="nil"/>
              <w:right w:val="nil"/>
            </w:tcBorders>
          </w:tcPr>
          <w:p w:rsidR="00CB0608" w:rsidDel="00C67110" w:rsidRDefault="00271F97">
            <w:pPr>
              <w:pStyle w:val="TableParagraph"/>
              <w:spacing w:before="70"/>
              <w:ind w:left="81"/>
              <w:rPr>
                <w:del w:id="517" w:author="James Tan Swee Chuan (SUSS)" w:date="2022-03-31T16:51:00Z"/>
                <w:rFonts w:ascii="Courier New"/>
                <w:sz w:val="24"/>
              </w:rPr>
            </w:pPr>
            <w:del w:id="518" w:author="James Tan Swee Chuan (SUSS)" w:date="2022-03-31T16:51:00Z">
              <w:r w:rsidDel="00C67110">
                <w:rPr>
                  <w:rFonts w:ascii="Courier New"/>
                  <w:sz w:val="24"/>
                </w:rPr>
                <w:delText>3</w:delText>
              </w:r>
            </w:del>
          </w:p>
        </w:tc>
        <w:tc>
          <w:tcPr>
            <w:tcW w:w="288" w:type="dxa"/>
            <w:tcBorders>
              <w:left w:val="nil"/>
              <w:right w:val="nil"/>
            </w:tcBorders>
          </w:tcPr>
          <w:p w:rsidR="00CB0608" w:rsidDel="00C67110" w:rsidRDefault="00271F97">
            <w:pPr>
              <w:pStyle w:val="TableParagraph"/>
              <w:spacing w:before="70"/>
              <w:ind w:left="81"/>
              <w:rPr>
                <w:del w:id="519" w:author="James Tan Swee Chuan (SUSS)" w:date="2022-03-31T16:51:00Z"/>
                <w:rFonts w:ascii="Courier New"/>
                <w:sz w:val="24"/>
              </w:rPr>
            </w:pPr>
            <w:del w:id="520" w:author="James Tan Swee Chuan (SUSS)" w:date="2022-03-31T16:51:00Z">
              <w:r w:rsidDel="00C67110">
                <w:rPr>
                  <w:rFonts w:ascii="Courier New"/>
                  <w:sz w:val="24"/>
                </w:rPr>
                <w:delText>=</w:delText>
              </w:r>
            </w:del>
          </w:p>
        </w:tc>
        <w:tc>
          <w:tcPr>
            <w:tcW w:w="1804" w:type="dxa"/>
            <w:tcBorders>
              <w:left w:val="nil"/>
            </w:tcBorders>
          </w:tcPr>
          <w:p w:rsidR="00CB0608" w:rsidDel="00C67110" w:rsidRDefault="00271F97">
            <w:pPr>
              <w:pStyle w:val="TableParagraph"/>
              <w:spacing w:before="70"/>
              <w:ind w:left="81"/>
              <w:rPr>
                <w:del w:id="521" w:author="James Tan Swee Chuan (SUSS)" w:date="2022-03-31T16:51:00Z"/>
                <w:rFonts w:ascii="Courier New"/>
                <w:sz w:val="24"/>
              </w:rPr>
            </w:pPr>
            <w:del w:id="522" w:author="James Tan Swee Chuan (SUSS)" w:date="2022-03-31T16:51:00Z">
              <w:r w:rsidDel="00C67110">
                <w:rPr>
                  <w:rFonts w:ascii="Courier New"/>
                  <w:sz w:val="24"/>
                </w:rPr>
                <w:delText>-4.0</w:delText>
              </w:r>
            </w:del>
          </w:p>
        </w:tc>
      </w:tr>
    </w:tbl>
    <w:p w:rsidR="00CB0608" w:rsidDel="00C67110" w:rsidRDefault="00271F97">
      <w:pPr>
        <w:spacing w:before="94"/>
        <w:ind w:left="120"/>
        <w:jc w:val="both"/>
        <w:rPr>
          <w:del w:id="523" w:author="James Tan Swee Chuan (SUSS)" w:date="2022-03-31T16:51:00Z"/>
          <w:sz w:val="20"/>
        </w:rPr>
      </w:pPr>
      <w:del w:id="524" w:author="James Tan Swee Chuan (SUSS)" w:date="2022-03-31T16:51:00Z">
        <w:r w:rsidDel="00C67110">
          <w:rPr>
            <w:spacing w:val="-1"/>
            <w:sz w:val="20"/>
          </w:rPr>
          <w:delText>(Source:</w:delText>
        </w:r>
        <w:r w:rsidDel="00C67110">
          <w:rPr>
            <w:spacing w:val="-10"/>
            <w:sz w:val="20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"https://www.tutorialspoint.com/python/python_basic_operators.htm" \h </w:delInstrText>
        </w:r>
        <w:r w:rsidR="002260BD" w:rsidDel="00C67110">
          <w:fldChar w:fldCharType="separate"/>
        </w:r>
        <w:r w:rsidDel="00C67110">
          <w:rPr>
            <w:color w:val="0000FF"/>
            <w:sz w:val="20"/>
          </w:rPr>
          <w:delText>https://www.tutorialspoint.com/python/python_basic_operators.htm</w:delText>
        </w:r>
        <w:r w:rsidR="002260BD" w:rsidDel="00C67110">
          <w:rPr>
            <w:color w:val="0000FF"/>
            <w:sz w:val="20"/>
          </w:rPr>
          <w:fldChar w:fldCharType="end"/>
        </w:r>
        <w:r w:rsidDel="00C67110">
          <w:rPr>
            <w:sz w:val="20"/>
          </w:rPr>
          <w:delText>)</w:delText>
        </w:r>
      </w:del>
    </w:p>
    <w:p w:rsidR="00CB0608" w:rsidDel="00C67110" w:rsidRDefault="00CB0608">
      <w:pPr>
        <w:pStyle w:val="BodyText"/>
        <w:rPr>
          <w:del w:id="525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before="194" w:line="348" w:lineRule="auto"/>
        <w:ind w:left="120" w:right="486"/>
        <w:jc w:val="both"/>
        <w:rPr>
          <w:del w:id="526" w:author="James Tan Swee Chuan (SUSS)" w:date="2022-03-31T16:51:00Z"/>
        </w:rPr>
      </w:pPr>
      <w:del w:id="527" w:author="James Tan Swee Chuan (SUSS)" w:date="2022-03-31T16:51:00Z">
        <w:r w:rsidDel="00C67110">
          <w:rPr>
            <w:spacing w:val="-1"/>
          </w:rPr>
          <w:delText>Same</w:delText>
        </w:r>
        <w:r w:rsidDel="00C67110">
          <w:rPr>
            <w:spacing w:val="-20"/>
          </w:rPr>
          <w:delText xml:space="preserve"> </w:delText>
        </w:r>
        <w:r w:rsidDel="00C67110">
          <w:rPr>
            <w:spacing w:val="-1"/>
          </w:rPr>
          <w:delText>as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normal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mathematics,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exponent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operator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has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higher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priority</w:delText>
        </w:r>
        <w:r w:rsidDel="00C67110">
          <w:rPr>
            <w:spacing w:val="-19"/>
          </w:rPr>
          <w:delText xml:space="preserve"> </w:delText>
        </w:r>
        <w:r w:rsidDel="00C67110">
          <w:delText>than</w:delText>
        </w:r>
        <w:r w:rsidDel="00C67110">
          <w:rPr>
            <w:spacing w:val="-18"/>
          </w:rPr>
          <w:delText xml:space="preserve"> </w:delText>
        </w:r>
        <w:r w:rsidDel="00C67110">
          <w:delText>the</w:delText>
        </w:r>
        <w:r w:rsidDel="00C67110">
          <w:rPr>
            <w:spacing w:val="-19"/>
          </w:rPr>
          <w:delText xml:space="preserve"> </w:delText>
        </w:r>
        <w:r w:rsidDel="00C67110">
          <w:delText>operators</w:delText>
        </w:r>
        <w:r w:rsidDel="00C67110">
          <w:rPr>
            <w:spacing w:val="-57"/>
          </w:rPr>
          <w:delText xml:space="preserve"> </w:delText>
        </w:r>
        <w:r w:rsidDel="00C67110">
          <w:delText>of multiplication or division, which in turn will be calculated prior to the addition or</w:delText>
        </w:r>
        <w:r w:rsidDel="00C67110">
          <w:rPr>
            <w:spacing w:val="1"/>
          </w:rPr>
          <w:delText xml:space="preserve"> </w:delText>
        </w:r>
        <w:r w:rsidDel="00C67110">
          <w:delText>subtraction operators. Furthermore, we can add parentheses to our equation to indicate</w:delText>
        </w:r>
        <w:r w:rsidDel="00C67110">
          <w:rPr>
            <w:spacing w:val="1"/>
          </w:rPr>
          <w:delText xml:space="preserve"> </w:delText>
        </w:r>
        <w:r w:rsidDel="00C67110">
          <w:delText>that</w:delText>
        </w:r>
        <w:r w:rsidDel="00C67110">
          <w:rPr>
            <w:spacing w:val="-14"/>
          </w:rPr>
          <w:delText xml:space="preserve"> </w:delText>
        </w:r>
        <w:r w:rsidDel="00C67110">
          <w:delText>those</w:delText>
        </w:r>
        <w:r w:rsidDel="00C67110">
          <w:rPr>
            <w:spacing w:val="-13"/>
          </w:rPr>
          <w:delText xml:space="preserve"> </w:delText>
        </w:r>
        <w:r w:rsidDel="00C67110">
          <w:delText>terms</w:delText>
        </w:r>
        <w:r w:rsidDel="00C67110">
          <w:rPr>
            <w:spacing w:val="-14"/>
          </w:rPr>
          <w:delText xml:space="preserve"> </w:delText>
        </w:r>
        <w:r w:rsidDel="00C67110">
          <w:delText>within</w:delText>
        </w:r>
        <w:r w:rsidDel="00C67110">
          <w:rPr>
            <w:spacing w:val="-13"/>
          </w:rPr>
          <w:delText xml:space="preserve"> </w:delText>
        </w:r>
        <w:r w:rsidDel="00C67110">
          <w:delText>a</w:delText>
        </w:r>
        <w:r w:rsidDel="00C67110">
          <w:rPr>
            <w:spacing w:val="-13"/>
          </w:rPr>
          <w:delText xml:space="preserve"> </w:delText>
        </w:r>
        <w:r w:rsidDel="00C67110">
          <w:delText>parenthesis</w:delText>
        </w:r>
        <w:r w:rsidDel="00C67110">
          <w:rPr>
            <w:spacing w:val="-14"/>
          </w:rPr>
          <w:delText xml:space="preserve"> </w:delText>
        </w:r>
        <w:r w:rsidDel="00C67110">
          <w:delText>should</w:delText>
        </w:r>
        <w:r w:rsidDel="00C67110">
          <w:rPr>
            <w:spacing w:val="-13"/>
          </w:rPr>
          <w:delText xml:space="preserve"> </w:delText>
        </w:r>
        <w:r w:rsidDel="00C67110">
          <w:delText>have</w:delText>
        </w:r>
        <w:r w:rsidDel="00C67110">
          <w:rPr>
            <w:spacing w:val="-13"/>
          </w:rPr>
          <w:delText xml:space="preserve"> </w:delText>
        </w:r>
        <w:r w:rsidDel="00C67110">
          <w:delText>the</w:delText>
        </w:r>
        <w:r w:rsidDel="00C67110">
          <w:rPr>
            <w:spacing w:val="-14"/>
          </w:rPr>
          <w:delText xml:space="preserve"> </w:delText>
        </w:r>
        <w:r w:rsidDel="00C67110">
          <w:delText>highest</w:delText>
        </w:r>
        <w:r w:rsidDel="00C67110">
          <w:rPr>
            <w:spacing w:val="-13"/>
          </w:rPr>
          <w:delText xml:space="preserve"> </w:delText>
        </w:r>
        <w:r w:rsidDel="00C67110">
          <w:delText>priority</w:delText>
        </w:r>
        <w:r w:rsidDel="00C67110">
          <w:rPr>
            <w:spacing w:val="-13"/>
          </w:rPr>
          <w:delText xml:space="preserve"> </w:delText>
        </w:r>
        <w:r w:rsidDel="00C67110">
          <w:delText>in</w:delText>
        </w:r>
        <w:r w:rsidDel="00C67110">
          <w:rPr>
            <w:spacing w:val="-14"/>
          </w:rPr>
          <w:delText xml:space="preserve"> </w:delText>
        </w:r>
        <w:r w:rsidDel="00C67110">
          <w:delText>the</w:delText>
        </w:r>
        <w:r w:rsidDel="00C67110">
          <w:rPr>
            <w:spacing w:val="-13"/>
          </w:rPr>
          <w:delText xml:space="preserve"> </w:delText>
        </w:r>
        <w:r w:rsidDel="00C67110">
          <w:delText>calculation.</w:delText>
        </w:r>
      </w:del>
    </w:p>
    <w:p w:rsidR="00CB0608" w:rsidDel="00C67110" w:rsidRDefault="00271F97">
      <w:pPr>
        <w:pStyle w:val="BodyText"/>
        <w:spacing w:before="142" w:line="348" w:lineRule="auto"/>
        <w:ind w:left="120" w:right="479"/>
        <w:jc w:val="both"/>
        <w:rPr>
          <w:del w:id="528" w:author="James Tan Swee Chuan (SUSS)" w:date="2022-03-31T16:51:00Z"/>
        </w:rPr>
      </w:pPr>
      <w:del w:id="529" w:author="James Tan Swee Chuan (SUSS)" w:date="2022-03-31T16:51:00Z">
        <w:r w:rsidDel="00C67110">
          <w:delText>Note</w:delText>
        </w:r>
        <w:r w:rsidDel="00C67110">
          <w:rPr>
            <w:spacing w:val="-7"/>
          </w:rPr>
          <w:delText xml:space="preserve"> </w:delText>
        </w:r>
        <w:r w:rsidDel="00C67110">
          <w:delText>that</w:delText>
        </w:r>
        <w:r w:rsidDel="00C67110">
          <w:rPr>
            <w:spacing w:val="-6"/>
          </w:rPr>
          <w:delText xml:space="preserve"> </w:delText>
        </w:r>
        <w:r w:rsidDel="00C67110">
          <w:delText>mathematical</w:delText>
        </w:r>
        <w:r w:rsidDel="00C67110">
          <w:rPr>
            <w:spacing w:val="-7"/>
          </w:rPr>
          <w:delText xml:space="preserve"> </w:delText>
        </w:r>
        <w:r w:rsidDel="00C67110">
          <w:delText>functions</w:delText>
        </w:r>
        <w:r w:rsidDel="00C67110">
          <w:rPr>
            <w:spacing w:val="-6"/>
          </w:rPr>
          <w:delText xml:space="preserve"> </w:delText>
        </w:r>
        <w:r w:rsidDel="00C67110">
          <w:delText>such</w:delText>
        </w:r>
        <w:r w:rsidDel="00C67110">
          <w:rPr>
            <w:spacing w:val="-6"/>
          </w:rPr>
          <w:delText xml:space="preserve"> </w:delText>
        </w:r>
        <w:r w:rsidDel="00C67110">
          <w:delText>as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square</w:delText>
        </w:r>
        <w:r w:rsidDel="00C67110">
          <w:rPr>
            <w:spacing w:val="-6"/>
          </w:rPr>
          <w:delText xml:space="preserve"> </w:delText>
        </w:r>
        <w:r w:rsidDel="00C67110">
          <w:delText>root,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logarithm,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exponential,</w:delText>
        </w:r>
        <w:r w:rsidDel="00C67110">
          <w:rPr>
            <w:spacing w:val="-58"/>
          </w:rPr>
          <w:delText xml:space="preserve"> </w:delText>
        </w:r>
        <w:r w:rsidDel="00C67110">
          <w:delText>or the trigonometrical functions are not included in basic Python. If we want to include</w:delText>
        </w:r>
        <w:r w:rsidDel="00C67110">
          <w:rPr>
            <w:spacing w:val="1"/>
          </w:rPr>
          <w:delText xml:space="preserve"> </w:delText>
        </w:r>
        <w:r w:rsidDel="00C67110">
          <w:delText>these functions in our calculation, we will need to import packages such as “math” or</w:delText>
        </w:r>
        <w:r w:rsidDel="00C67110">
          <w:rPr>
            <w:spacing w:val="1"/>
          </w:rPr>
          <w:delText xml:space="preserve"> </w:delText>
        </w:r>
        <w:r w:rsidDel="00C67110">
          <w:delText>“NumPy” in our code. We will discuss how to import and call functions from external</w:delText>
        </w:r>
        <w:r w:rsidDel="00C67110">
          <w:rPr>
            <w:spacing w:val="1"/>
          </w:rPr>
          <w:delText xml:space="preserve"> </w:delText>
        </w:r>
        <w:r w:rsidDel="00C67110">
          <w:delText>libraries</w:delText>
        </w:r>
        <w:r w:rsidDel="00C67110">
          <w:rPr>
            <w:spacing w:val="-1"/>
          </w:rPr>
          <w:delText xml:space="preserve"> </w:delText>
        </w:r>
        <w:r w:rsidDel="00C67110">
          <w:delText>or</w:delText>
        </w:r>
        <w:r w:rsidDel="00C67110">
          <w:rPr>
            <w:spacing w:val="-1"/>
          </w:rPr>
          <w:delText xml:space="preserve"> </w:delText>
        </w:r>
        <w:r w:rsidDel="00C67110">
          <w:delText>packages</w:delText>
        </w:r>
        <w:r w:rsidDel="00C67110">
          <w:rPr>
            <w:spacing w:val="-1"/>
          </w:rPr>
          <w:delText xml:space="preserve"> </w:delText>
        </w:r>
        <w:r w:rsidDel="00C67110">
          <w:delText>in Study</w:delText>
        </w:r>
        <w:r w:rsidDel="00C67110">
          <w:rPr>
            <w:spacing w:val="-1"/>
          </w:rPr>
          <w:delText xml:space="preserve"> </w:delText>
        </w:r>
        <w:r w:rsidDel="00C67110">
          <w:delText>Unit</w:delText>
        </w:r>
        <w:r w:rsidDel="00C67110">
          <w:rPr>
            <w:spacing w:val="-1"/>
          </w:rPr>
          <w:delText xml:space="preserve"> </w:delText>
        </w:r>
        <w:r w:rsidDel="00C67110">
          <w:delText>2.</w:delText>
        </w:r>
      </w:del>
    </w:p>
    <w:p w:rsidR="00CB0608" w:rsidDel="00C67110" w:rsidRDefault="00271F97">
      <w:pPr>
        <w:pStyle w:val="BodyText"/>
        <w:spacing w:before="142" w:line="348" w:lineRule="auto"/>
        <w:ind w:left="120" w:right="489"/>
        <w:jc w:val="both"/>
        <w:rPr>
          <w:del w:id="530" w:author="James Tan Swee Chuan (SUSS)" w:date="2022-03-31T16:51:00Z"/>
        </w:rPr>
      </w:pPr>
      <w:del w:id="531" w:author="James Tan Swee Chuan (SUSS)" w:date="2022-03-31T16:51:00Z">
        <w:r w:rsidDel="00C67110">
          <w:delText>And then there are other operators in Basic Python such as relational operators, logical</w:delText>
        </w:r>
        <w:r w:rsidDel="00C67110">
          <w:rPr>
            <w:spacing w:val="1"/>
          </w:rPr>
          <w:delText xml:space="preserve"> </w:delText>
        </w:r>
        <w:r w:rsidDel="00C67110">
          <w:delText>operators,</w:delText>
        </w:r>
        <w:r w:rsidDel="00C67110">
          <w:rPr>
            <w:spacing w:val="-3"/>
          </w:rPr>
          <w:delText xml:space="preserve"> </w:delText>
        </w:r>
        <w:r w:rsidDel="00C67110">
          <w:delText>etc.</w:delText>
        </w:r>
        <w:r w:rsidDel="00C67110">
          <w:rPr>
            <w:spacing w:val="-1"/>
          </w:rPr>
          <w:delText xml:space="preserve"> </w:delText>
        </w:r>
        <w:r w:rsidDel="00C67110">
          <w:delText>We</w:delText>
        </w:r>
        <w:r w:rsidDel="00C67110">
          <w:rPr>
            <w:spacing w:val="-1"/>
          </w:rPr>
          <w:delText xml:space="preserve"> </w:delText>
        </w:r>
        <w:r w:rsidDel="00C67110">
          <w:delText>will</w:delText>
        </w:r>
        <w:r w:rsidDel="00C67110">
          <w:rPr>
            <w:spacing w:val="-3"/>
          </w:rPr>
          <w:delText xml:space="preserve"> </w:delText>
        </w:r>
        <w:r w:rsidDel="00C67110">
          <w:delText>also</w:delText>
        </w:r>
        <w:r w:rsidDel="00C67110">
          <w:rPr>
            <w:spacing w:val="-1"/>
          </w:rPr>
          <w:delText xml:space="preserve"> </w:delText>
        </w:r>
        <w:r w:rsidDel="00C67110">
          <w:delText>discuss</w:delText>
        </w:r>
        <w:r w:rsidDel="00C67110">
          <w:rPr>
            <w:spacing w:val="-2"/>
          </w:rPr>
          <w:delText xml:space="preserve"> </w:delText>
        </w:r>
        <w:r w:rsidDel="00C67110">
          <w:delText>them</w:delText>
        </w:r>
        <w:r w:rsidDel="00C67110">
          <w:rPr>
            <w:spacing w:val="-3"/>
          </w:rPr>
          <w:delText xml:space="preserve"> </w:delText>
        </w:r>
        <w:r w:rsidDel="00C67110">
          <w:delText>at</w:delText>
        </w:r>
        <w:r w:rsidDel="00C67110">
          <w:rPr>
            <w:spacing w:val="-1"/>
          </w:rPr>
          <w:delText xml:space="preserve"> </w:delText>
        </w:r>
        <w:r w:rsidDel="00C67110">
          <w:delText>a</w:delText>
        </w:r>
        <w:r w:rsidDel="00C67110">
          <w:rPr>
            <w:spacing w:val="-1"/>
          </w:rPr>
          <w:delText xml:space="preserve"> </w:delText>
        </w:r>
        <w:r w:rsidDel="00C67110">
          <w:delText>later</w:delText>
        </w:r>
        <w:r w:rsidDel="00C67110">
          <w:rPr>
            <w:spacing w:val="-2"/>
          </w:rPr>
          <w:delText xml:space="preserve"> </w:delText>
        </w:r>
        <w:r w:rsidDel="00C67110">
          <w:delText>stage</w:delText>
        </w:r>
        <w:r w:rsidDel="00C67110">
          <w:rPr>
            <w:spacing w:val="-2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this</w:delText>
        </w:r>
        <w:r w:rsidDel="00C67110">
          <w:rPr>
            <w:spacing w:val="-3"/>
          </w:rPr>
          <w:delText xml:space="preserve"> </w:delText>
        </w:r>
        <w:r w:rsidDel="00C67110">
          <w:delText>study</w:delText>
        </w:r>
        <w:r w:rsidDel="00C67110">
          <w:rPr>
            <w:spacing w:val="-2"/>
          </w:rPr>
          <w:delText xml:space="preserve"> </w:delText>
        </w:r>
        <w:r w:rsidDel="00C67110">
          <w:delText>unit.</w:delText>
        </w:r>
      </w:del>
    </w:p>
    <w:p w:rsidR="00CB0608" w:rsidDel="00C67110" w:rsidRDefault="00CB0608">
      <w:pPr>
        <w:spacing w:line="348" w:lineRule="auto"/>
        <w:jc w:val="both"/>
        <w:rPr>
          <w:del w:id="532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533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8"/>
        <w:rPr>
          <w:del w:id="534" w:author="James Tan Swee Chuan (SUSS)" w:date="2022-03-31T16:51:00Z"/>
          <w:sz w:val="27"/>
        </w:rPr>
      </w:pPr>
    </w:p>
    <w:p w:rsidR="00CB0608" w:rsidDel="00C67110" w:rsidRDefault="009E1B49">
      <w:pPr>
        <w:pStyle w:val="BodyText"/>
        <w:ind w:left="470"/>
        <w:rPr>
          <w:del w:id="535" w:author="James Tan Swee Chuan (SUSS)" w:date="2022-03-31T16:51:00Z"/>
          <w:sz w:val="20"/>
        </w:rPr>
      </w:pPr>
      <w:del w:id="536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72810" cy="1322705"/>
                  <wp:effectExtent l="3175" t="0" r="0" b="3175"/>
                  <wp:docPr id="199" name="docshapegroup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1322705"/>
                            <a:chOff x="0" y="0"/>
                            <a:chExt cx="9406" cy="2083"/>
                          </a:xfrm>
                        </wpg:grpSpPr>
                        <wps:wsp>
                          <wps:cNvPr id="200" name="docshape27"/>
                          <wps:cNvSpPr>
                            <a:spLocks noChangeArrowheads="1"/>
                          </wps:cNvSpPr>
                          <wps:spPr bwMode="auto">
                            <a:xfrm>
                              <a:off x="10" y="10"/>
                              <a:ext cx="9386" cy="2063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1" name="docshape28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137" cy="999"/>
                            </a:xfrm>
                            <a:custGeom>
                              <a:avLst/>
                              <a:gdLst>
                                <a:gd name="T0" fmla="*/ 1136 w 1137"/>
                                <a:gd name="T1" fmla="*/ 20 h 999"/>
                                <a:gd name="T2" fmla="*/ 1136 w 1137"/>
                                <a:gd name="T3" fmla="*/ 0 h 999"/>
                                <a:gd name="T4" fmla="*/ 0 w 1137"/>
                                <a:gd name="T5" fmla="*/ 0 h 999"/>
                                <a:gd name="T6" fmla="*/ 0 w 1137"/>
                                <a:gd name="T7" fmla="*/ 998 h 999"/>
                                <a:gd name="T8" fmla="*/ 20 w 1137"/>
                                <a:gd name="T9" fmla="*/ 998 h 999"/>
                                <a:gd name="T10" fmla="*/ 20 w 1137"/>
                                <a:gd name="T11" fmla="*/ 20 h 999"/>
                                <a:gd name="T12" fmla="*/ 1136 w 1137"/>
                                <a:gd name="T13" fmla="*/ 20 h 9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2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02" name="docshape2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" y="236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203" name="docshape3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06" cy="2083"/>
                            </a:xfrm>
                            <a:custGeom>
                              <a:avLst/>
                              <a:gdLst>
                                <a:gd name="T0" fmla="*/ 9405 w 9406"/>
                                <a:gd name="T1" fmla="*/ 0 h 2083"/>
                                <a:gd name="T2" fmla="*/ 1136 w 9406"/>
                                <a:gd name="T3" fmla="*/ 0 h 2083"/>
                                <a:gd name="T4" fmla="*/ 1136 w 9406"/>
                                <a:gd name="T5" fmla="*/ 20 h 2083"/>
                                <a:gd name="T6" fmla="*/ 9386 w 9406"/>
                                <a:gd name="T7" fmla="*/ 20 h 2083"/>
                                <a:gd name="T8" fmla="*/ 9386 w 9406"/>
                                <a:gd name="T9" fmla="*/ 998 h 2083"/>
                                <a:gd name="T10" fmla="*/ 9386 w 9406"/>
                                <a:gd name="T11" fmla="*/ 2062 h 2083"/>
                                <a:gd name="T12" fmla="*/ 1136 w 9406"/>
                                <a:gd name="T13" fmla="*/ 2062 h 2083"/>
                                <a:gd name="T14" fmla="*/ 20 w 9406"/>
                                <a:gd name="T15" fmla="*/ 2062 h 2083"/>
                                <a:gd name="T16" fmla="*/ 20 w 9406"/>
                                <a:gd name="T17" fmla="*/ 998 h 2083"/>
                                <a:gd name="T18" fmla="*/ 0 w 9406"/>
                                <a:gd name="T19" fmla="*/ 998 h 2083"/>
                                <a:gd name="T20" fmla="*/ 0 w 9406"/>
                                <a:gd name="T21" fmla="*/ 2082 h 2083"/>
                                <a:gd name="T22" fmla="*/ 1136 w 9406"/>
                                <a:gd name="T23" fmla="*/ 2082 h 2083"/>
                                <a:gd name="T24" fmla="*/ 9405 w 9406"/>
                                <a:gd name="T25" fmla="*/ 2082 h 2083"/>
                                <a:gd name="T26" fmla="*/ 9405 w 9406"/>
                                <a:gd name="T27" fmla="*/ 998 h 2083"/>
                                <a:gd name="T28" fmla="*/ 9405 w 9406"/>
                                <a:gd name="T29" fmla="*/ 0 h 2083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406" h="2083">
                                  <a:moveTo>
                                    <a:pt x="9405" y="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8"/>
                                  </a:lnTo>
                                  <a:lnTo>
                                    <a:pt x="9386" y="2062"/>
                                  </a:lnTo>
                                  <a:lnTo>
                                    <a:pt x="1136" y="2062"/>
                                  </a:lnTo>
                                  <a:lnTo>
                                    <a:pt x="20" y="2062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0" y="2082"/>
                                  </a:lnTo>
                                  <a:lnTo>
                                    <a:pt x="1136" y="2082"/>
                                  </a:lnTo>
                                  <a:lnTo>
                                    <a:pt x="9405" y="2082"/>
                                  </a:lnTo>
                                  <a:lnTo>
                                    <a:pt x="9405" y="998"/>
                                  </a:lnTo>
                                  <a:lnTo>
                                    <a:pt x="94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" name="docshape3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06" cy="208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1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133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  <w:p w:rsidR="00D44B86" w:rsidRDefault="00D44B86">
                                <w:pPr>
                                  <w:spacing w:before="8"/>
                                  <w:rPr>
                                    <w:rFonts w:ascii="Palatino Linotype"/>
                                    <w:b/>
                                    <w:sz w:val="30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tabs>
                                    <w:tab w:val="left" w:pos="1029"/>
                                    <w:tab w:val="left" w:pos="8879"/>
                                  </w:tabs>
                                  <w:spacing w:line="348" w:lineRule="auto"/>
                                  <w:ind w:left="220" w:right="217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z w:val="24"/>
                                  </w:rPr>
                                  <w:tab/>
                                </w:r>
                                <w:hyperlink r:id="rId41">
                                  <w:r>
                                    <w:rPr>
                                      <w:color w:val="0000FF"/>
                                      <w:sz w:val="24"/>
                                    </w:rPr>
                                    <w:t>https://www.tutorialspoint.com/python/python_basic_operators.htm</w:t>
                                  </w:r>
                                </w:hyperlink>
                                <w:r>
                                  <w:rPr>
                                    <w:color w:val="0000FF"/>
                                    <w:sz w:val="24"/>
                                  </w:rPr>
                                  <w:tab/>
                                </w:r>
                                <w:r>
                                  <w:rPr>
                                    <w:sz w:val="24"/>
                                  </w:rPr>
                                  <w:t>for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more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about basic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operators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Python.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26" o:spid="_x0000_s1042" style="width:470.3pt;height:104.15pt;mso-position-horizontal-relative:char;mso-position-vertical-relative:line" coordsize="9406,2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">
                  <v:rect id="docshape27" o:spid="_x0000_s1043" style="position:absolute;left:10;top:10;width:9386;height:2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" fillcolor="#d9d9d9" stroked="f"/>
                  <v:shape id="docshape28" o:spid="_x0000_s1044" style="position:absolute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" path="m1136,20r,-20l,,,998r20,l20,20r1116,xe" fillcolor="#d9d9d9" stroked="f">
                    <v:path arrowok="t" o:connecttype="custom" o:connectlocs="1136,20;1136,0;0,0;0,998;20,998;20,20;1136,20" o:connectangles="0,0,0,0,0,0,0"/>
                  </v:shape>
                  <v:shape id="docshape29" o:spid="_x0000_s1045" type="#_x0000_t75" style="position:absolute;left:140;top:236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">
                    <v:imagedata r:id="rId25" o:title=""/>
                  </v:shape>
                  <v:shape id="docshape30" o:spid="_x0000_s1046" style="position:absolute;width:9406;height:2083;visibility:visible;mso-wrap-style:square;v-text-anchor:top" coordsize="9406,20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" path="m9405,l1136,r,20l9386,20r,978l9386,2062r-8250,l20,2062,20,998,,998,,2082r1136,l9405,2082r,-1084l9405,xe" fillcolor="#d9d9d9" stroked="f">
                    <v:path arrowok="t" o:connecttype="custom" o:connectlocs="9405,0;1136,0;1136,20;9386,20;9386,998;9386,2062;1136,2062;20,2062;20,998;0,998;0,2082;1136,2082;9405,2082;9405,998;9405,0" o:connectangles="0,0,0,0,0,0,0,0,0,0,0,0,0,0,0"/>
                  </v:shape>
                  <v:shape id="docshape31" o:spid="_x0000_s1047" type="#_x0000_t202" style="position:absolute;width:9406;height:20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DaQ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" filled="f" stroked="f">
                    <v:textbox inset="0,0,0,0">
                      <w:txbxContent>
                        <w:p w:rsidR="00D44B86" w:rsidRDefault="00D44B86">
                          <w:pPr>
                            <w:spacing w:before="1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ind w:left="133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  <w:p w:rsidR="00D44B86" w:rsidRDefault="00D44B86">
                          <w:pPr>
                            <w:spacing w:before="8"/>
                            <w:rPr>
                              <w:rFonts w:ascii="Palatino Linotype"/>
                              <w:b/>
                              <w:sz w:val="30"/>
                            </w:rPr>
                          </w:pPr>
                        </w:p>
                        <w:p w:rsidR="00D44B86" w:rsidRDefault="00D44B86">
                          <w:pPr>
                            <w:tabs>
                              <w:tab w:val="left" w:pos="1029"/>
                              <w:tab w:val="left" w:pos="8879"/>
                            </w:tabs>
                            <w:spacing w:line="348" w:lineRule="auto"/>
                            <w:ind w:left="220" w:right="217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Read</w:t>
                          </w:r>
                          <w:r>
                            <w:rPr>
                              <w:sz w:val="24"/>
                            </w:rPr>
                            <w:tab/>
                          </w:r>
                          <w:hyperlink r:id="rId42">
                            <w:r>
                              <w:rPr>
                                <w:color w:val="0000FF"/>
                                <w:sz w:val="24"/>
                              </w:rPr>
                              <w:t>https://www.tutorialspoint.com/python/python_basic_operators.htm</w:t>
                            </w:r>
                          </w:hyperlink>
                          <w:r>
                            <w:rPr>
                              <w:color w:val="0000FF"/>
                              <w:sz w:val="24"/>
                            </w:rPr>
                            <w:tab/>
                          </w:r>
                          <w:r>
                            <w:rPr>
                              <w:sz w:val="24"/>
                            </w:rPr>
                            <w:t>for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more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about basic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operators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Python.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537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2"/>
        <w:rPr>
          <w:del w:id="538" w:author="James Tan Swee Chuan (SUSS)" w:date="2022-03-31T16:51:00Z"/>
          <w:sz w:val="28"/>
        </w:rPr>
      </w:pPr>
    </w:p>
    <w:p w:rsidR="00CB0608" w:rsidDel="00C67110" w:rsidRDefault="00271F97">
      <w:pPr>
        <w:pStyle w:val="Heading2"/>
        <w:numPr>
          <w:ilvl w:val="1"/>
          <w:numId w:val="7"/>
        </w:numPr>
        <w:tabs>
          <w:tab w:val="left" w:pos="960"/>
        </w:tabs>
        <w:ind w:left="960"/>
        <w:jc w:val="left"/>
        <w:rPr>
          <w:del w:id="539" w:author="James Tan Swee Chuan (SUSS)" w:date="2022-03-31T16:51:00Z"/>
        </w:rPr>
      </w:pPr>
      <w:del w:id="540" w:author="James Tan Swee Chuan (SUSS)" w:date="2022-03-31T16:51:00Z">
        <w:r w:rsidDel="00C67110">
          <w:rPr>
            <w:color w:val="007DBA"/>
          </w:rPr>
          <w:delText>Variables</w:delText>
        </w:r>
      </w:del>
    </w:p>
    <w:p w:rsidR="00CB0608" w:rsidDel="00C67110" w:rsidRDefault="00271F97">
      <w:pPr>
        <w:pStyle w:val="BodyText"/>
        <w:spacing w:before="229" w:line="348" w:lineRule="auto"/>
        <w:ind w:left="480" w:right="121"/>
        <w:jc w:val="both"/>
        <w:rPr>
          <w:del w:id="541" w:author="James Tan Swee Chuan (SUSS)" w:date="2022-03-31T16:51:00Z"/>
        </w:rPr>
      </w:pPr>
      <w:del w:id="542" w:author="James Tan Swee Chuan (SUSS)" w:date="2022-03-31T16:51:00Z">
        <w:r w:rsidDel="00C67110">
          <w:delText>In most of the situations, we wish to write programs that help us automate routine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operations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without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adjusting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our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programs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according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to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7"/>
          </w:rPr>
          <w:delText xml:space="preserve"> </w:delText>
        </w:r>
        <w:r w:rsidDel="00C67110">
          <w:delText>actual</w:delText>
        </w:r>
        <w:r w:rsidDel="00C67110">
          <w:rPr>
            <w:spacing w:val="-16"/>
          </w:rPr>
          <w:delText xml:space="preserve"> </w:delText>
        </w:r>
        <w:r w:rsidDel="00C67110">
          <w:delText>needs.</w:delText>
        </w:r>
        <w:r w:rsidDel="00C67110">
          <w:rPr>
            <w:spacing w:val="-17"/>
          </w:rPr>
          <w:delText xml:space="preserve"> </w:delText>
        </w:r>
        <w:r w:rsidDel="00C67110">
          <w:delText>For</w:delText>
        </w:r>
        <w:r w:rsidDel="00C67110">
          <w:rPr>
            <w:spacing w:val="-17"/>
          </w:rPr>
          <w:delText xml:space="preserve"> </w:delText>
        </w:r>
        <w:r w:rsidDel="00C67110">
          <w:delText>instance,</w:delText>
        </w:r>
        <w:r w:rsidDel="00C67110">
          <w:rPr>
            <w:spacing w:val="-17"/>
          </w:rPr>
          <w:delText xml:space="preserve"> </w:delText>
        </w:r>
        <w:r w:rsidDel="00C67110">
          <w:delText>we</w:delText>
        </w:r>
        <w:r w:rsidDel="00C67110">
          <w:rPr>
            <w:spacing w:val="-57"/>
          </w:rPr>
          <w:delText xml:space="preserve"> </w:delText>
        </w:r>
        <w:r w:rsidDel="00C67110">
          <w:rPr>
            <w:spacing w:val="-1"/>
          </w:rPr>
          <w:delText>may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not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always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want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to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add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2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and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7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together.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Instead,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we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would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prefer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to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let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5"/>
          </w:rPr>
          <w:delText xml:space="preserve"> </w:delText>
        </w:r>
        <w:r w:rsidDel="00C67110">
          <w:delText>computer</w:delText>
        </w:r>
        <w:r w:rsidDel="00C67110">
          <w:rPr>
            <w:spacing w:val="-57"/>
          </w:rPr>
          <w:delText xml:space="preserve"> </w:delText>
        </w:r>
        <w:r w:rsidDel="00C67110">
          <w:rPr>
            <w:spacing w:val="-1"/>
          </w:rPr>
          <w:delText>add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up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any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pair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of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arbitrary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numbers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for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us,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and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we</w:delText>
        </w:r>
        <w:r w:rsidDel="00C67110">
          <w:rPr>
            <w:spacing w:val="-14"/>
          </w:rPr>
          <w:delText xml:space="preserve"> </w:delText>
        </w:r>
        <w:r w:rsidDel="00C67110">
          <w:delText>can</w:delText>
        </w:r>
        <w:r w:rsidDel="00C67110">
          <w:rPr>
            <w:spacing w:val="-14"/>
          </w:rPr>
          <w:delText xml:space="preserve"> </w:delText>
        </w:r>
        <w:r w:rsidDel="00C67110">
          <w:delText>choose</w:delText>
        </w:r>
        <w:r w:rsidDel="00C67110">
          <w:rPr>
            <w:spacing w:val="-14"/>
          </w:rPr>
          <w:delText xml:space="preserve"> </w:delText>
        </w:r>
        <w:r w:rsidDel="00C67110">
          <w:delText>these</w:delText>
        </w:r>
        <w:r w:rsidDel="00C67110">
          <w:rPr>
            <w:spacing w:val="-13"/>
          </w:rPr>
          <w:delText xml:space="preserve"> </w:delText>
        </w:r>
        <w:r w:rsidDel="00C67110">
          <w:delText>numbers</w:delText>
        </w:r>
        <w:r w:rsidDel="00C67110">
          <w:rPr>
            <w:spacing w:val="-13"/>
          </w:rPr>
          <w:delText xml:space="preserve"> </w:delText>
        </w:r>
        <w:r w:rsidDel="00C67110">
          <w:delText>depending</w:delText>
        </w:r>
        <w:r w:rsidDel="00C67110">
          <w:rPr>
            <w:spacing w:val="-57"/>
          </w:rPr>
          <w:delText xml:space="preserve"> </w:delText>
        </w:r>
        <w:r w:rsidDel="00C67110">
          <w:delText>on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situation.</w:delText>
        </w:r>
        <w:r w:rsidDel="00C67110">
          <w:rPr>
            <w:spacing w:val="-8"/>
          </w:rPr>
          <w:delText xml:space="preserve"> </w:delText>
        </w:r>
        <w:r w:rsidDel="00C67110">
          <w:delText>As</w:delText>
        </w:r>
        <w:r w:rsidDel="00C67110">
          <w:rPr>
            <w:spacing w:val="-8"/>
          </w:rPr>
          <w:delText xml:space="preserve"> </w:delText>
        </w:r>
        <w:r w:rsidDel="00C67110">
          <w:delText>a</w:delText>
        </w:r>
        <w:r w:rsidDel="00C67110">
          <w:rPr>
            <w:spacing w:val="-8"/>
          </w:rPr>
          <w:delText xml:space="preserve"> </w:delText>
        </w:r>
        <w:r w:rsidDel="00C67110">
          <w:delText>result,</w:delText>
        </w:r>
        <w:r w:rsidDel="00C67110">
          <w:rPr>
            <w:spacing w:val="-8"/>
          </w:rPr>
          <w:delText xml:space="preserve"> </w:delText>
        </w:r>
        <w:r w:rsidDel="00C67110">
          <w:delText>we</w:delText>
        </w:r>
        <w:r w:rsidDel="00C67110">
          <w:rPr>
            <w:spacing w:val="-8"/>
          </w:rPr>
          <w:delText xml:space="preserve"> </w:delText>
        </w:r>
        <w:r w:rsidDel="00C67110">
          <w:delText>would</w:delText>
        </w:r>
        <w:r w:rsidDel="00C67110">
          <w:rPr>
            <w:spacing w:val="-8"/>
          </w:rPr>
          <w:delText xml:space="preserve"> </w:delText>
        </w:r>
        <w:r w:rsidDel="00C67110">
          <w:delText>like</w:delText>
        </w:r>
        <w:r w:rsidDel="00C67110">
          <w:rPr>
            <w:spacing w:val="-8"/>
          </w:rPr>
          <w:delText xml:space="preserve"> </w:delText>
        </w:r>
        <w:r w:rsidDel="00C67110">
          <w:delText>to</w:delText>
        </w:r>
        <w:r w:rsidDel="00C67110">
          <w:rPr>
            <w:spacing w:val="-8"/>
          </w:rPr>
          <w:delText xml:space="preserve"> </w:delText>
        </w:r>
        <w:r w:rsidDel="00C67110">
          <w:delText>keep</w:delText>
        </w:r>
        <w:r w:rsidDel="00C67110">
          <w:rPr>
            <w:spacing w:val="-8"/>
          </w:rPr>
          <w:delText xml:space="preserve"> </w:delText>
        </w:r>
        <w:r w:rsidDel="00C67110">
          <w:delText>our</w:delText>
        </w:r>
        <w:r w:rsidDel="00C67110">
          <w:rPr>
            <w:spacing w:val="-8"/>
          </w:rPr>
          <w:delText xml:space="preserve"> </w:delText>
        </w:r>
        <w:r w:rsidDel="00C67110">
          <w:delText>program</w:delText>
        </w:r>
        <w:r w:rsidDel="00C67110">
          <w:rPr>
            <w:spacing w:val="-8"/>
          </w:rPr>
          <w:delText xml:space="preserve"> </w:delText>
        </w:r>
        <w:r w:rsidDel="00C67110">
          <w:delText>as</w:delText>
        </w:r>
        <w:r w:rsidDel="00C67110">
          <w:rPr>
            <w:spacing w:val="-8"/>
          </w:rPr>
          <w:delText xml:space="preserve"> </w:delText>
        </w:r>
        <w:r w:rsidDel="00C67110">
          <w:delText>general</w:delText>
        </w:r>
        <w:r w:rsidDel="00C67110">
          <w:rPr>
            <w:spacing w:val="-8"/>
          </w:rPr>
          <w:delText xml:space="preserve"> </w:delText>
        </w:r>
        <w:r w:rsidDel="00C67110">
          <w:delText>as</w:delText>
        </w:r>
        <w:r w:rsidDel="00C67110">
          <w:rPr>
            <w:spacing w:val="-8"/>
          </w:rPr>
          <w:delText xml:space="preserve"> </w:delText>
        </w:r>
        <w:r w:rsidDel="00C67110">
          <w:delText>possible</w:delText>
        </w:r>
        <w:r w:rsidDel="00C67110">
          <w:rPr>
            <w:spacing w:val="-8"/>
          </w:rPr>
          <w:delText xml:space="preserve"> </w:delText>
        </w:r>
        <w:r w:rsidDel="00C67110">
          <w:delText>by</w:delText>
        </w:r>
        <w:r w:rsidDel="00C67110">
          <w:rPr>
            <w:spacing w:val="-58"/>
          </w:rPr>
          <w:delText xml:space="preserve"> </w:delText>
        </w:r>
        <w:r w:rsidDel="00C67110">
          <w:delText>using</w:delText>
        </w:r>
        <w:r w:rsidDel="00C67110">
          <w:rPr>
            <w:spacing w:val="-2"/>
          </w:rPr>
          <w:delText xml:space="preserve"> </w:delText>
        </w:r>
        <w:r w:rsidDel="00C67110">
          <w:delText>variables</w:delText>
        </w:r>
        <w:r w:rsidDel="00C67110">
          <w:rPr>
            <w:spacing w:val="-1"/>
          </w:rPr>
          <w:delText xml:space="preserve"> </w:delText>
        </w:r>
        <w:r w:rsidDel="00C67110">
          <w:delText>instead.</w:delText>
        </w:r>
      </w:del>
    </w:p>
    <w:p w:rsidR="00CB0608" w:rsidDel="00C67110" w:rsidRDefault="00271F97">
      <w:pPr>
        <w:pStyle w:val="BodyText"/>
        <w:spacing w:before="141" w:line="348" w:lineRule="auto"/>
        <w:ind w:left="480" w:right="120"/>
        <w:jc w:val="both"/>
        <w:rPr>
          <w:del w:id="543" w:author="James Tan Swee Chuan (SUSS)" w:date="2022-03-31T16:51:00Z"/>
        </w:rPr>
      </w:pPr>
      <w:del w:id="544" w:author="James Tan Swee Chuan (SUSS)" w:date="2022-03-31T16:51:00Z">
        <w:r w:rsidDel="00C67110">
          <w:rPr>
            <w:spacing w:val="-1"/>
          </w:rPr>
          <w:delText>In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python,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we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define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a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variable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by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its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name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which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is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an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arbitrary</w:delText>
        </w:r>
        <w:r w:rsidDel="00C67110">
          <w:rPr>
            <w:spacing w:val="-17"/>
          </w:rPr>
          <w:delText xml:space="preserve"> </w:delText>
        </w:r>
        <w:r w:rsidDel="00C67110">
          <w:delText>combination</w:delText>
        </w:r>
        <w:r w:rsidDel="00C67110">
          <w:rPr>
            <w:spacing w:val="-18"/>
          </w:rPr>
          <w:delText xml:space="preserve"> </w:delText>
        </w:r>
        <w:r w:rsidDel="00C67110">
          <w:delText>of</w:delText>
        </w:r>
        <w:r w:rsidDel="00C67110">
          <w:rPr>
            <w:spacing w:val="-18"/>
          </w:rPr>
          <w:delText xml:space="preserve"> </w:delText>
        </w:r>
        <w:r w:rsidDel="00C67110">
          <w:delText>characters</w:delText>
        </w:r>
        <w:r w:rsidDel="00C67110">
          <w:rPr>
            <w:spacing w:val="-57"/>
          </w:rPr>
          <w:delText xml:space="preserve"> </w:delText>
        </w:r>
        <w:r w:rsidDel="00C67110">
          <w:delText>(A-Z, a-z), underscores (_) and numbers (0-9). Subsequently, we assign a value to the</w:delText>
        </w:r>
        <w:r w:rsidDel="00C67110">
          <w:rPr>
            <w:spacing w:val="1"/>
          </w:rPr>
          <w:delText xml:space="preserve"> </w:delText>
        </w:r>
        <w:r w:rsidDel="00C67110">
          <w:delText>variable and let Python operate with it. And we can change the value of the defined</w:delText>
        </w:r>
        <w:r w:rsidDel="00C67110">
          <w:rPr>
            <w:spacing w:val="1"/>
          </w:rPr>
          <w:delText xml:space="preserve"> </w:delText>
        </w:r>
        <w:r w:rsidDel="00C67110">
          <w:delText>variable</w:delText>
        </w:r>
        <w:r w:rsidDel="00C67110">
          <w:rPr>
            <w:spacing w:val="-2"/>
          </w:rPr>
          <w:delText xml:space="preserve"> </w:delText>
        </w:r>
        <w:r w:rsidDel="00C67110">
          <w:delText>at any stage</w:delText>
        </w:r>
        <w:r w:rsidDel="00C67110">
          <w:rPr>
            <w:spacing w:val="-2"/>
          </w:rPr>
          <w:delText xml:space="preserve"> </w:delText>
        </w:r>
        <w:r w:rsidDel="00C67110">
          <w:delText>of</w:delText>
        </w:r>
        <w:r w:rsidDel="00C67110">
          <w:rPr>
            <w:spacing w:val="-1"/>
          </w:rPr>
          <w:delText xml:space="preserve"> </w:delText>
        </w:r>
        <w:r w:rsidDel="00C67110">
          <w:delText>our</w:delText>
        </w:r>
        <w:r w:rsidDel="00C67110">
          <w:rPr>
            <w:spacing w:val="-1"/>
          </w:rPr>
          <w:delText xml:space="preserve"> </w:delText>
        </w:r>
        <w:r w:rsidDel="00C67110">
          <w:delText>program.</w:delText>
        </w:r>
      </w:del>
    </w:p>
    <w:p w:rsidR="00CB0608" w:rsidDel="00C67110" w:rsidRDefault="00271F97">
      <w:pPr>
        <w:pStyle w:val="BodyText"/>
        <w:spacing w:before="143"/>
        <w:ind w:left="480"/>
        <w:jc w:val="both"/>
        <w:rPr>
          <w:del w:id="545" w:author="James Tan Swee Chuan (SUSS)" w:date="2022-03-31T16:51:00Z"/>
        </w:rPr>
      </w:pPr>
      <w:del w:id="546" w:author="James Tan Swee Chuan (SUSS)" w:date="2022-03-31T16:51:00Z">
        <w:r w:rsidDel="00C67110">
          <w:delText>To</w:delText>
        </w:r>
        <w:r w:rsidDel="00C67110">
          <w:rPr>
            <w:spacing w:val="-5"/>
          </w:rPr>
          <w:delText xml:space="preserve"> </w:delText>
        </w:r>
        <w:r w:rsidDel="00C67110">
          <w:delText>assign</w:delText>
        </w:r>
        <w:r w:rsidDel="00C67110">
          <w:rPr>
            <w:spacing w:val="-3"/>
          </w:rPr>
          <w:delText xml:space="preserve"> </w:delText>
        </w:r>
        <w:r w:rsidDel="00C67110">
          <w:delText>a</w:delText>
        </w:r>
        <w:r w:rsidDel="00C67110">
          <w:rPr>
            <w:spacing w:val="-3"/>
          </w:rPr>
          <w:delText xml:space="preserve"> </w:delText>
        </w:r>
        <w:r w:rsidDel="00C67110">
          <w:delText>value</w:delText>
        </w:r>
        <w:r w:rsidDel="00C67110">
          <w:rPr>
            <w:spacing w:val="-4"/>
          </w:rPr>
          <w:delText xml:space="preserve"> </w:delText>
        </w:r>
        <w:r w:rsidDel="00C67110">
          <w:delText>to</w:delText>
        </w:r>
        <w:r w:rsidDel="00C67110">
          <w:rPr>
            <w:spacing w:val="-4"/>
          </w:rPr>
          <w:delText xml:space="preserve"> </w:delText>
        </w:r>
        <w:r w:rsidDel="00C67110">
          <w:delText>a</w:delText>
        </w:r>
        <w:r w:rsidDel="00C67110">
          <w:rPr>
            <w:spacing w:val="-3"/>
          </w:rPr>
          <w:delText xml:space="preserve"> </w:delText>
        </w:r>
        <w:r w:rsidDel="00C67110">
          <w:delText>variable,</w:delText>
        </w:r>
        <w:r w:rsidDel="00C67110">
          <w:rPr>
            <w:spacing w:val="-5"/>
          </w:rPr>
          <w:delText xml:space="preserve"> </w:delText>
        </w:r>
        <w:r w:rsidDel="00C67110">
          <w:delText>all</w:delText>
        </w:r>
        <w:r w:rsidDel="00C67110">
          <w:rPr>
            <w:spacing w:val="-3"/>
          </w:rPr>
          <w:delText xml:space="preserve"> </w:delText>
        </w:r>
        <w:r w:rsidDel="00C67110">
          <w:delText>we</w:delText>
        </w:r>
        <w:r w:rsidDel="00C67110">
          <w:rPr>
            <w:spacing w:val="-4"/>
          </w:rPr>
          <w:delText xml:space="preserve"> </w:delText>
        </w:r>
        <w:r w:rsidDel="00C67110">
          <w:delText>need</w:delText>
        </w:r>
        <w:r w:rsidDel="00C67110">
          <w:rPr>
            <w:spacing w:val="-4"/>
          </w:rPr>
          <w:delText xml:space="preserve"> </w:delText>
        </w:r>
        <w:r w:rsidDel="00C67110">
          <w:delText>to</w:delText>
        </w:r>
        <w:r w:rsidDel="00C67110">
          <w:rPr>
            <w:spacing w:val="-4"/>
          </w:rPr>
          <w:delText xml:space="preserve"> </w:delText>
        </w:r>
        <w:r w:rsidDel="00C67110">
          <w:delText>do</w:delText>
        </w:r>
        <w:r w:rsidDel="00C67110">
          <w:rPr>
            <w:spacing w:val="-4"/>
          </w:rPr>
          <w:delText xml:space="preserve"> </w:delText>
        </w:r>
        <w:r w:rsidDel="00C67110">
          <w:delText>is:</w:delText>
        </w:r>
      </w:del>
    </w:p>
    <w:p w:rsidR="00CB0608" w:rsidDel="00C67110" w:rsidRDefault="009E1B49">
      <w:pPr>
        <w:pStyle w:val="BodyText"/>
        <w:spacing w:before="3"/>
        <w:rPr>
          <w:del w:id="547" w:author="James Tan Swee Chuan (SUSS)" w:date="2022-03-31T16:51:00Z"/>
          <w:sz w:val="17"/>
        </w:rPr>
      </w:pPr>
      <w:del w:id="548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165444611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157480</wp:posOffset>
                  </wp:positionV>
                  <wp:extent cx="5972810" cy="541020"/>
                  <wp:effectExtent l="0" t="0" r="0" b="0"/>
                  <wp:wrapTopAndBottom/>
                  <wp:docPr id="198" name="docshape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541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1674" w:right="1911"/>
                                <w:jc w:val="center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variable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= value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32" o:spid="_x0000_s1048" type="#_x0000_t202" style="position:absolute;margin-left:71.5pt;margin-top:12.4pt;width:470.3pt;height:42.6pt;z-index:-337871869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1674" w:right="1911"/>
                          <w:jc w:val="center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variable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= value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549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5" w:lineRule="auto"/>
        <w:ind w:left="480" w:right="118"/>
        <w:jc w:val="both"/>
        <w:rPr>
          <w:del w:id="550" w:author="James Tan Swee Chuan (SUSS)" w:date="2022-03-31T16:51:00Z"/>
        </w:rPr>
      </w:pPr>
      <w:del w:id="551" w:author="James Tan Swee Chuan (SUSS)" w:date="2022-03-31T16:51:00Z">
        <w:r w:rsidDel="00C67110">
          <w:delText>Remember that it is important to put the variable left of the equal sign (</w:delText>
        </w:r>
        <w:r w:rsidDel="00C67110">
          <w:rPr>
            <w:rFonts w:ascii="Courier New"/>
          </w:rPr>
          <w:delText>=</w:delText>
        </w:r>
        <w:r w:rsidDel="00C67110">
          <w:delText>) and the value</w:delText>
        </w:r>
        <w:r w:rsidDel="00C67110">
          <w:rPr>
            <w:spacing w:val="1"/>
          </w:rPr>
          <w:delText xml:space="preserve"> </w:delText>
        </w:r>
        <w:r w:rsidDel="00C67110">
          <w:delText>right</w:delText>
        </w:r>
        <w:r w:rsidDel="00C67110">
          <w:rPr>
            <w:spacing w:val="8"/>
          </w:rPr>
          <w:delText xml:space="preserve"> </w:delText>
        </w:r>
        <w:r w:rsidDel="00C67110">
          <w:delText>of</w:delText>
        </w:r>
        <w:r w:rsidDel="00C67110">
          <w:rPr>
            <w:spacing w:val="9"/>
          </w:rPr>
          <w:delText xml:space="preserve"> </w:delText>
        </w:r>
        <w:r w:rsidDel="00C67110">
          <w:delText>it.</w:delText>
        </w:r>
        <w:r w:rsidDel="00C67110">
          <w:rPr>
            <w:spacing w:val="9"/>
          </w:rPr>
          <w:delText xml:space="preserve"> </w:delText>
        </w:r>
        <w:r w:rsidDel="00C67110">
          <w:delText>If</w:delText>
        </w:r>
        <w:r w:rsidDel="00C67110">
          <w:rPr>
            <w:spacing w:val="9"/>
          </w:rPr>
          <w:delText xml:space="preserve"> </w:delText>
        </w:r>
        <w:r w:rsidDel="00C67110">
          <w:delText>we</w:delText>
        </w:r>
        <w:r w:rsidDel="00C67110">
          <w:rPr>
            <w:spacing w:val="9"/>
          </w:rPr>
          <w:delText xml:space="preserve"> </w:delText>
        </w:r>
        <w:r w:rsidDel="00C67110">
          <w:delText>switched</w:delText>
        </w:r>
        <w:r w:rsidDel="00C67110">
          <w:rPr>
            <w:spacing w:val="9"/>
          </w:rPr>
          <w:delText xml:space="preserve"> </w:delText>
        </w:r>
        <w:r w:rsidDel="00C67110">
          <w:delText>their</w:delText>
        </w:r>
        <w:r w:rsidDel="00C67110">
          <w:rPr>
            <w:spacing w:val="9"/>
          </w:rPr>
          <w:delText xml:space="preserve"> </w:delText>
        </w:r>
        <w:r w:rsidDel="00C67110">
          <w:delText>positions,</w:delText>
        </w:r>
        <w:r w:rsidDel="00C67110">
          <w:rPr>
            <w:spacing w:val="9"/>
          </w:rPr>
          <w:delText xml:space="preserve"> </w:delText>
        </w:r>
        <w:r w:rsidDel="00C67110">
          <w:delText>it</w:delText>
        </w:r>
        <w:r w:rsidDel="00C67110">
          <w:rPr>
            <w:spacing w:val="9"/>
          </w:rPr>
          <w:delText xml:space="preserve"> </w:delText>
        </w:r>
        <w:r w:rsidDel="00C67110">
          <w:delText>would</w:delText>
        </w:r>
        <w:r w:rsidDel="00C67110">
          <w:rPr>
            <w:spacing w:val="9"/>
          </w:rPr>
          <w:delText xml:space="preserve"> </w:delText>
        </w:r>
        <w:r w:rsidDel="00C67110">
          <w:delText>be</w:delText>
        </w:r>
        <w:r w:rsidDel="00C67110">
          <w:rPr>
            <w:spacing w:val="9"/>
          </w:rPr>
          <w:delText xml:space="preserve"> </w:delText>
        </w:r>
        <w:r w:rsidDel="00C67110">
          <w:delText>equivalent</w:delText>
        </w:r>
        <w:r w:rsidDel="00C67110">
          <w:rPr>
            <w:spacing w:val="9"/>
          </w:rPr>
          <w:delText xml:space="preserve"> </w:delText>
        </w:r>
        <w:r w:rsidDel="00C67110">
          <w:delText>to</w:delText>
        </w:r>
        <w:r w:rsidDel="00C67110">
          <w:rPr>
            <w:spacing w:val="9"/>
          </w:rPr>
          <w:delText xml:space="preserve"> </w:delText>
        </w:r>
        <w:r w:rsidDel="00C67110">
          <w:delText>assigning</w:delText>
        </w:r>
        <w:r w:rsidDel="00C67110">
          <w:rPr>
            <w:spacing w:val="9"/>
          </w:rPr>
          <w:delText xml:space="preserve"> </w:delText>
        </w:r>
        <w:r w:rsidDel="00C67110">
          <w:delText>a</w:delText>
        </w:r>
        <w:r w:rsidDel="00C67110">
          <w:rPr>
            <w:spacing w:val="9"/>
          </w:rPr>
          <w:delText xml:space="preserve"> </w:delText>
        </w:r>
        <w:r w:rsidDel="00C67110">
          <w:delText>name</w:delText>
        </w:r>
        <w:r w:rsidDel="00C67110">
          <w:rPr>
            <w:spacing w:val="9"/>
          </w:rPr>
          <w:delText xml:space="preserve"> </w:delText>
        </w:r>
        <w:r w:rsidDel="00C67110">
          <w:delText>to</w:delText>
        </w:r>
        <w:r w:rsidDel="00C67110">
          <w:rPr>
            <w:spacing w:val="-58"/>
          </w:rPr>
          <w:delText xml:space="preserve"> </w:delText>
        </w:r>
        <w:r w:rsidDel="00C67110">
          <w:delText>a number. This would result in a syntax error, and Python will stop executing the rest of</w:delText>
        </w:r>
        <w:r w:rsidDel="00C67110">
          <w:rPr>
            <w:spacing w:val="-57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program</w:delText>
        </w:r>
        <w:r w:rsidDel="00C67110">
          <w:rPr>
            <w:spacing w:val="-1"/>
          </w:rPr>
          <w:delText xml:space="preserve"> </w:delText>
        </w:r>
        <w:r w:rsidDel="00C67110">
          <w:delText>at once.</w:delText>
        </w:r>
      </w:del>
    </w:p>
    <w:p w:rsidR="00CB0608" w:rsidDel="00C67110" w:rsidRDefault="00CB0608">
      <w:pPr>
        <w:spacing w:line="345" w:lineRule="auto"/>
        <w:jc w:val="both"/>
        <w:rPr>
          <w:del w:id="552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10"/>
        <w:rPr>
          <w:del w:id="553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70" w:line="343" w:lineRule="auto"/>
        <w:ind w:left="120" w:right="477"/>
        <w:jc w:val="both"/>
        <w:rPr>
          <w:del w:id="554" w:author="James Tan Swee Chuan (SUSS)" w:date="2022-03-31T16:51:00Z"/>
        </w:rPr>
      </w:pPr>
      <w:del w:id="555" w:author="James Tan Swee Chuan (SUSS)" w:date="2022-03-31T16:51:00Z">
        <w:r w:rsidDel="00C67110">
          <w:delText>In</w:delText>
        </w:r>
        <w:r w:rsidDel="00C67110">
          <w:rPr>
            <w:spacing w:val="-9"/>
          </w:rPr>
          <w:delText xml:space="preserve"> </w:delText>
        </w:r>
        <w:r w:rsidDel="00C67110">
          <w:delText>Python,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name</w:delText>
        </w:r>
        <w:r w:rsidDel="00C67110">
          <w:rPr>
            <w:spacing w:val="-9"/>
          </w:rPr>
          <w:delText xml:space="preserve"> </w:delText>
        </w:r>
        <w:r w:rsidDel="00C67110">
          <w:delText>of</w:delText>
        </w:r>
        <w:r w:rsidDel="00C67110">
          <w:rPr>
            <w:spacing w:val="-8"/>
          </w:rPr>
          <w:delText xml:space="preserve"> </w:delText>
        </w:r>
        <w:r w:rsidDel="00C67110">
          <w:delText>a</w:delText>
        </w:r>
        <w:r w:rsidDel="00C67110">
          <w:rPr>
            <w:spacing w:val="-8"/>
          </w:rPr>
          <w:delText xml:space="preserve"> </w:delText>
        </w:r>
        <w:r w:rsidDel="00C67110">
          <w:delText>variable</w:delText>
        </w:r>
        <w:r w:rsidDel="00C67110">
          <w:rPr>
            <w:spacing w:val="-8"/>
          </w:rPr>
          <w:delText xml:space="preserve"> </w:delText>
        </w:r>
        <w:r w:rsidDel="00C67110">
          <w:delText>can</w:delText>
        </w:r>
        <w:r w:rsidDel="00C67110">
          <w:rPr>
            <w:spacing w:val="-9"/>
          </w:rPr>
          <w:delText xml:space="preserve"> </w:delText>
        </w:r>
        <w:r w:rsidDel="00C67110">
          <w:delText>be</w:delText>
        </w:r>
        <w:r w:rsidDel="00C67110">
          <w:rPr>
            <w:spacing w:val="-8"/>
          </w:rPr>
          <w:delText xml:space="preserve"> </w:delText>
        </w:r>
        <w:r w:rsidDel="00C67110">
          <w:delText>short</w:delText>
        </w:r>
        <w:r w:rsidDel="00C67110">
          <w:rPr>
            <w:spacing w:val="-8"/>
          </w:rPr>
          <w:delText xml:space="preserve"> </w:delText>
        </w:r>
        <w:r w:rsidDel="00C67110">
          <w:delText>(e.g.,</w:delText>
        </w:r>
        <w:r w:rsidDel="00C67110">
          <w:rPr>
            <w:spacing w:val="-2"/>
          </w:rPr>
          <w:delText xml:space="preserve"> </w:delText>
        </w:r>
        <w:r w:rsidDel="00C67110">
          <w:rPr>
            <w:rFonts w:ascii="Courier New"/>
          </w:rPr>
          <w:delText>x</w:delText>
        </w:r>
        <w:r w:rsidDel="00C67110">
          <w:delText>,</w:delText>
        </w:r>
        <w:r w:rsidDel="00C67110">
          <w:rPr>
            <w:spacing w:val="-8"/>
          </w:rPr>
          <w:delText xml:space="preserve"> </w:delText>
        </w:r>
        <w:r w:rsidDel="00C67110">
          <w:rPr>
            <w:rFonts w:ascii="Courier New"/>
          </w:rPr>
          <w:delText>y</w:delText>
        </w:r>
        <w:r w:rsidDel="00C67110">
          <w:delText>,</w:delText>
        </w:r>
        <w:r w:rsidDel="00C67110">
          <w:rPr>
            <w:spacing w:val="-8"/>
          </w:rPr>
          <w:delText xml:space="preserve"> </w:delText>
        </w:r>
        <w:r w:rsidDel="00C67110">
          <w:rPr>
            <w:rFonts w:ascii="Courier New"/>
          </w:rPr>
          <w:delText>z</w:delText>
        </w:r>
        <w:r w:rsidDel="00C67110">
          <w:delText>)</w:delText>
        </w:r>
        <w:r w:rsidDel="00C67110">
          <w:rPr>
            <w:spacing w:val="-9"/>
          </w:rPr>
          <w:delText xml:space="preserve"> </w:delText>
        </w:r>
        <w:r w:rsidDel="00C67110">
          <w:delText>or</w:delText>
        </w:r>
        <w:r w:rsidDel="00C67110">
          <w:rPr>
            <w:spacing w:val="-8"/>
          </w:rPr>
          <w:delText xml:space="preserve"> </w:delText>
        </w:r>
        <w:r w:rsidDel="00C67110">
          <w:delText>more</w:delText>
        </w:r>
        <w:r w:rsidDel="00C67110">
          <w:rPr>
            <w:spacing w:val="-8"/>
          </w:rPr>
          <w:delText xml:space="preserve"> </w:delText>
        </w:r>
        <w:r w:rsidDel="00C67110">
          <w:delText>descriptive</w:delText>
        </w:r>
        <w:r w:rsidDel="00C67110">
          <w:rPr>
            <w:spacing w:val="-8"/>
          </w:rPr>
          <w:delText xml:space="preserve"> </w:delText>
        </w:r>
        <w:r w:rsidDel="00C67110">
          <w:delText>(e.g.,</w:delText>
        </w:r>
        <w:r w:rsidDel="00C67110">
          <w:rPr>
            <w:spacing w:val="-5"/>
          </w:rPr>
          <w:delText xml:space="preserve"> </w:delText>
        </w:r>
        <w:r w:rsidDel="00C67110">
          <w:rPr>
            <w:rFonts w:ascii="Courier New"/>
          </w:rPr>
          <w:delText>age</w:delText>
        </w:r>
        <w:r w:rsidDel="00C67110">
          <w:delText>,</w:delText>
        </w:r>
        <w:r w:rsidDel="00C67110">
          <w:rPr>
            <w:spacing w:val="-57"/>
          </w:rPr>
          <w:delText xml:space="preserve"> </w:delText>
        </w:r>
        <w:r w:rsidDel="00C67110">
          <w:rPr>
            <w:rFonts w:ascii="Courier New"/>
          </w:rPr>
          <w:delText>carname</w:delText>
        </w:r>
        <w:r w:rsidDel="00C67110">
          <w:delText xml:space="preserve">, </w:delText>
        </w:r>
        <w:r w:rsidDel="00C67110">
          <w:rPr>
            <w:rFonts w:ascii="Courier New"/>
          </w:rPr>
          <w:delText>total_volume</w:delText>
        </w:r>
        <w:r w:rsidDel="00C67110">
          <w:delText>). But there are certain rules which we must follow when we</w:delText>
        </w:r>
        <w:r w:rsidDel="00C67110">
          <w:rPr>
            <w:spacing w:val="1"/>
          </w:rPr>
          <w:delText xml:space="preserve"> </w:delText>
        </w:r>
        <w:r w:rsidDel="00C67110">
          <w:delText>create</w:delText>
        </w:r>
        <w:r w:rsidDel="00C67110">
          <w:rPr>
            <w:spacing w:val="-1"/>
          </w:rPr>
          <w:delText xml:space="preserve"> </w:delText>
        </w:r>
        <w:r w:rsidDel="00C67110">
          <w:delText>our</w:delText>
        </w:r>
        <w:r w:rsidDel="00C67110">
          <w:rPr>
            <w:spacing w:val="-1"/>
          </w:rPr>
          <w:delText xml:space="preserve"> </w:delText>
        </w:r>
        <w:r w:rsidDel="00C67110">
          <w:delText>variable</w:delText>
        </w:r>
        <w:r w:rsidDel="00C67110">
          <w:rPr>
            <w:spacing w:val="-1"/>
          </w:rPr>
          <w:delText xml:space="preserve"> </w:delText>
        </w:r>
        <w:r w:rsidDel="00C67110">
          <w:delText>names.</w:delText>
        </w:r>
      </w:del>
    </w:p>
    <w:p w:rsidR="00CB0608" w:rsidDel="00C67110" w:rsidRDefault="00271F97">
      <w:pPr>
        <w:pStyle w:val="ListParagraph"/>
        <w:numPr>
          <w:ilvl w:val="0"/>
          <w:numId w:val="6"/>
        </w:numPr>
        <w:tabs>
          <w:tab w:val="left" w:pos="804"/>
        </w:tabs>
        <w:spacing w:before="152"/>
        <w:jc w:val="both"/>
        <w:rPr>
          <w:del w:id="556" w:author="James Tan Swee Chuan (SUSS)" w:date="2022-03-31T16:51:00Z"/>
          <w:sz w:val="24"/>
        </w:rPr>
      </w:pPr>
      <w:del w:id="557" w:author="James Tan Swee Chuan (SUSS)" w:date="2022-03-31T16:51:00Z">
        <w:r w:rsidDel="00C67110">
          <w:rPr>
            <w:sz w:val="24"/>
          </w:rPr>
          <w:delText>A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variable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name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must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start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with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letter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or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an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underscore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(</w:delText>
        </w:r>
        <w:r w:rsidDel="00C67110">
          <w:rPr>
            <w:rFonts w:ascii="Courier New" w:hAnsi="Courier New"/>
            <w:sz w:val="24"/>
          </w:rPr>
          <w:delText>_</w:delText>
        </w:r>
        <w:r w:rsidDel="00C67110">
          <w:rPr>
            <w:sz w:val="24"/>
          </w:rPr>
          <w:delText>).</w:delText>
        </w:r>
      </w:del>
    </w:p>
    <w:p w:rsidR="00CB0608" w:rsidDel="00C67110" w:rsidRDefault="00271F97">
      <w:pPr>
        <w:pStyle w:val="ListParagraph"/>
        <w:numPr>
          <w:ilvl w:val="0"/>
          <w:numId w:val="6"/>
        </w:numPr>
        <w:tabs>
          <w:tab w:val="left" w:pos="804"/>
        </w:tabs>
        <w:spacing w:before="159"/>
        <w:rPr>
          <w:del w:id="558" w:author="James Tan Swee Chuan (SUSS)" w:date="2022-03-31T16:51:00Z"/>
          <w:sz w:val="24"/>
        </w:rPr>
      </w:pPr>
      <w:del w:id="559" w:author="James Tan Swee Chuan (SUSS)" w:date="2022-03-31T16:51:00Z">
        <w:r w:rsidDel="00C67110">
          <w:rPr>
            <w:sz w:val="24"/>
          </w:rPr>
          <w:delText>A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variable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name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cannot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start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with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number.</w:delText>
        </w:r>
      </w:del>
    </w:p>
    <w:p w:rsidR="00CB0608" w:rsidDel="00C67110" w:rsidRDefault="00271F97">
      <w:pPr>
        <w:pStyle w:val="ListParagraph"/>
        <w:numPr>
          <w:ilvl w:val="0"/>
          <w:numId w:val="6"/>
        </w:numPr>
        <w:tabs>
          <w:tab w:val="left" w:pos="804"/>
        </w:tabs>
        <w:spacing w:before="164" w:line="348" w:lineRule="auto"/>
        <w:ind w:right="487"/>
        <w:rPr>
          <w:del w:id="560" w:author="James Tan Swee Chuan (SUSS)" w:date="2022-03-31T16:51:00Z"/>
          <w:sz w:val="24"/>
        </w:rPr>
      </w:pPr>
      <w:del w:id="561" w:author="James Tan Swee Chuan (SUSS)" w:date="2022-03-31T16:51:00Z">
        <w:r w:rsidDel="00C67110">
          <w:rPr>
            <w:sz w:val="24"/>
          </w:rPr>
          <w:delText>A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variable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name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can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only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contain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alpha-numeric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characters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and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underscores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(A-z,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0-9, and _).</w:delText>
        </w:r>
      </w:del>
    </w:p>
    <w:p w:rsidR="00CB0608" w:rsidDel="00C67110" w:rsidRDefault="00271F97">
      <w:pPr>
        <w:pStyle w:val="ListParagraph"/>
        <w:numPr>
          <w:ilvl w:val="0"/>
          <w:numId w:val="6"/>
        </w:numPr>
        <w:tabs>
          <w:tab w:val="left" w:pos="804"/>
        </w:tabs>
        <w:spacing w:before="29" w:line="463" w:lineRule="auto"/>
        <w:ind w:left="120" w:right="583" w:firstLine="400"/>
        <w:rPr>
          <w:del w:id="562" w:author="James Tan Swee Chuan (SUSS)" w:date="2022-03-31T16:51:00Z"/>
          <w:sz w:val="24"/>
        </w:rPr>
      </w:pPr>
      <w:del w:id="563" w:author="James Tan Swee Chuan (SUSS)" w:date="2022-03-31T16:51:00Z">
        <w:r w:rsidDel="00C67110">
          <w:rPr>
            <w:spacing w:val="-1"/>
            <w:sz w:val="24"/>
          </w:rPr>
          <w:delText>Variable</w:delText>
        </w:r>
        <w:r w:rsidDel="00C67110">
          <w:rPr>
            <w:spacing w:val="-1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names</w:delText>
        </w:r>
        <w:r w:rsidDel="00C67110">
          <w:rPr>
            <w:spacing w:val="-1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are</w:delText>
        </w:r>
        <w:r w:rsidDel="00C67110">
          <w:rPr>
            <w:spacing w:val="-1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case-sensitive</w:delText>
        </w:r>
        <w:r w:rsidDel="00C67110">
          <w:rPr>
            <w:spacing w:val="-1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(age,</w:delText>
        </w:r>
        <w:r w:rsidDel="00C67110">
          <w:rPr>
            <w:spacing w:val="-1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Age</w:delText>
        </w:r>
        <w:r w:rsidDel="00C67110">
          <w:rPr>
            <w:spacing w:val="-1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and</w:delText>
        </w:r>
        <w:r w:rsidDel="00C67110">
          <w:rPr>
            <w:spacing w:val="-1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AGE</w:delText>
        </w:r>
        <w:r w:rsidDel="00C67110">
          <w:rPr>
            <w:spacing w:val="-1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are</w:delText>
        </w:r>
        <w:r w:rsidDel="00C67110">
          <w:rPr>
            <w:spacing w:val="-1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three</w:delText>
        </w:r>
        <w:r w:rsidDel="00C67110">
          <w:rPr>
            <w:spacing w:val="-1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different</w:delText>
        </w:r>
        <w:r w:rsidDel="00C67110">
          <w:rPr>
            <w:spacing w:val="-1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variables).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(Source:</w:delText>
        </w:r>
        <w:r w:rsidDel="00C67110">
          <w:rPr>
            <w:spacing w:val="-2"/>
            <w:sz w:val="24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"https://www.w3schools.com/python/python_variables.asp" \h </w:delInstrText>
        </w:r>
        <w:r w:rsidR="002260BD" w:rsidDel="00C67110">
          <w:fldChar w:fldCharType="separate"/>
        </w:r>
        <w:r w:rsidDel="00C67110">
          <w:rPr>
            <w:color w:val="0000FF"/>
            <w:sz w:val="24"/>
          </w:rPr>
          <w:delText>https://www.w3schools.com/python/python_variables.asp</w:delText>
        </w:r>
        <w:r w:rsidR="002260BD" w:rsidDel="00C67110">
          <w:rPr>
            <w:color w:val="0000FF"/>
            <w:sz w:val="24"/>
          </w:rPr>
          <w:fldChar w:fldCharType="end"/>
        </w:r>
        <w:r w:rsidDel="00C67110">
          <w:rPr>
            <w:sz w:val="24"/>
          </w:rPr>
          <w:delText>)</w:delText>
        </w:r>
      </w:del>
    </w:p>
    <w:p w:rsidR="00CB0608" w:rsidDel="00C67110" w:rsidRDefault="00271F97">
      <w:pPr>
        <w:pStyle w:val="BodyText"/>
        <w:spacing w:before="1"/>
        <w:ind w:left="120"/>
        <w:rPr>
          <w:del w:id="564" w:author="James Tan Swee Chuan (SUSS)" w:date="2022-03-31T16:51:00Z"/>
        </w:rPr>
      </w:pPr>
      <w:del w:id="565" w:author="James Tan Swee Chuan (SUSS)" w:date="2022-03-31T16:51:00Z">
        <w:r w:rsidDel="00C67110">
          <w:delText>Here</w:delText>
        </w:r>
        <w:r w:rsidDel="00C67110">
          <w:rPr>
            <w:spacing w:val="-4"/>
          </w:rPr>
          <w:delText xml:space="preserve"> </w:delText>
        </w:r>
        <w:r w:rsidDel="00C67110">
          <w:delText>are</w:delText>
        </w:r>
        <w:r w:rsidDel="00C67110">
          <w:rPr>
            <w:spacing w:val="-3"/>
          </w:rPr>
          <w:delText xml:space="preserve"> </w:delText>
        </w:r>
        <w:r w:rsidDel="00C67110">
          <w:delText>some</w:delText>
        </w:r>
        <w:r w:rsidDel="00C67110">
          <w:rPr>
            <w:spacing w:val="-4"/>
          </w:rPr>
          <w:delText xml:space="preserve"> </w:delText>
        </w:r>
        <w:r w:rsidDel="00C67110">
          <w:delText>examples</w:delText>
        </w:r>
        <w:r w:rsidDel="00C67110">
          <w:rPr>
            <w:spacing w:val="-3"/>
          </w:rPr>
          <w:delText xml:space="preserve"> </w:delText>
        </w:r>
        <w:r w:rsidDel="00C67110">
          <w:delText>of</w:delText>
        </w:r>
        <w:r w:rsidDel="00C67110">
          <w:rPr>
            <w:spacing w:val="-4"/>
          </w:rPr>
          <w:delText xml:space="preserve"> </w:delText>
        </w:r>
        <w:r w:rsidDel="00C67110">
          <w:delText>valid</w:delText>
        </w:r>
        <w:r w:rsidDel="00C67110">
          <w:rPr>
            <w:spacing w:val="-3"/>
          </w:rPr>
          <w:delText xml:space="preserve"> </w:delText>
        </w:r>
        <w:r w:rsidDel="00C67110">
          <w:delText>variable</w:delText>
        </w:r>
        <w:r w:rsidDel="00C67110">
          <w:rPr>
            <w:spacing w:val="-4"/>
          </w:rPr>
          <w:delText xml:space="preserve"> </w:delText>
        </w:r>
        <w:r w:rsidDel="00C67110">
          <w:delText>names:</w:delText>
        </w:r>
      </w:del>
    </w:p>
    <w:p w:rsidR="00CB0608" w:rsidDel="00C67110" w:rsidRDefault="009E1B49">
      <w:pPr>
        <w:pStyle w:val="BodyText"/>
        <w:spacing w:before="3"/>
        <w:rPr>
          <w:del w:id="566" w:author="James Tan Swee Chuan (SUSS)" w:date="2022-03-31T16:51:00Z"/>
          <w:sz w:val="17"/>
        </w:rPr>
      </w:pPr>
      <w:del w:id="567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174152222" behindDoc="1" locked="0" layoutInCell="1" allowOverlap="1">
                  <wp:simplePos x="0" y="0"/>
                  <wp:positionH relativeFrom="page">
                    <wp:posOffset>679450</wp:posOffset>
                  </wp:positionH>
                  <wp:positionV relativeFrom="paragraph">
                    <wp:posOffset>157480</wp:posOffset>
                  </wp:positionV>
                  <wp:extent cx="5972810" cy="2369820"/>
                  <wp:effectExtent l="0" t="0" r="0" b="0"/>
                  <wp:wrapTopAndBottom/>
                  <wp:docPr id="197" name="docshape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23698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200"/>
                                <w:rPr>
                                  <w:rFonts w:ascii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myvar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= 10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rFonts w:ascii="Courier New"/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200"/>
                                <w:rPr>
                                  <w:rFonts w:ascii="Courier New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/>
                                </w:rPr>
                                <w:t>my_var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</w:rPr>
                                <w:t xml:space="preserve"> = 10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before="10"/>
                                <w:rPr>
                                  <w:rFonts w:ascii="Courier New"/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200"/>
                                <w:rPr>
                                  <w:rFonts w:ascii="Courier New"/>
                                </w:rPr>
                              </w:pPr>
                              <w:proofErr w:type="spellStart"/>
                              <w:r>
                                <w:rPr>
                                  <w:rFonts w:ascii="Courier New"/>
                                </w:rPr>
                                <w:t>my_var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</w:rPr>
                                <w:t xml:space="preserve"> = 10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rFonts w:ascii="Courier New"/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"/>
                                <w:ind w:left="200"/>
                                <w:rPr>
                                  <w:rFonts w:ascii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myVar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= 10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rFonts w:ascii="Courier New"/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200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MYVAR = 10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before="10"/>
                                <w:rPr>
                                  <w:rFonts w:ascii="Courier New"/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200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_myvar2 = 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33" o:spid="_x0000_s1049" type="#_x0000_t202" style="position:absolute;margin-left:53.5pt;margin-top:12.4pt;width:470.3pt;height:186.6pt;z-index:-32916425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200"/>
                          <w:rPr>
                            <w:rFonts w:ascii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/>
                          </w:rPr>
                          <w:t>myvar</w:t>
                        </w:r>
                        <w:proofErr w:type="spellEnd"/>
                        <w:proofErr w:type="gramEnd"/>
                        <w:r>
                          <w:rPr>
                            <w:rFonts w:ascii="Courier New"/>
                          </w:rPr>
                          <w:t xml:space="preserve"> = 10</w:t>
                        </w:r>
                      </w:p>
                      <w:p w:rsidR="00D44B86" w:rsidRDefault="00D44B86">
                        <w:pPr>
                          <w:pStyle w:val="BodyText"/>
                          <w:spacing w:before="9"/>
                          <w:rPr>
                            <w:rFonts w:ascii="Courier New"/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200"/>
                          <w:rPr>
                            <w:rFonts w:ascii="Courier New"/>
                          </w:rPr>
                        </w:pPr>
                        <w:proofErr w:type="spellStart"/>
                        <w:r>
                          <w:rPr>
                            <w:rFonts w:ascii="Courier New"/>
                          </w:rPr>
                          <w:t>my_var</w:t>
                        </w:r>
                        <w:proofErr w:type="spellEnd"/>
                        <w:r>
                          <w:rPr>
                            <w:rFonts w:ascii="Courier New"/>
                          </w:rPr>
                          <w:t xml:space="preserve"> = 10</w:t>
                        </w:r>
                      </w:p>
                      <w:p w:rsidR="00D44B86" w:rsidRDefault="00D44B86">
                        <w:pPr>
                          <w:pStyle w:val="BodyText"/>
                          <w:spacing w:before="10"/>
                          <w:rPr>
                            <w:rFonts w:ascii="Courier New"/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200"/>
                          <w:rPr>
                            <w:rFonts w:ascii="Courier New"/>
                          </w:rPr>
                        </w:pPr>
                        <w:proofErr w:type="spellStart"/>
                        <w:r>
                          <w:rPr>
                            <w:rFonts w:ascii="Courier New"/>
                          </w:rPr>
                          <w:t>my_var</w:t>
                        </w:r>
                        <w:proofErr w:type="spellEnd"/>
                        <w:r>
                          <w:rPr>
                            <w:rFonts w:ascii="Courier New"/>
                          </w:rPr>
                          <w:t xml:space="preserve"> = 10</w:t>
                        </w:r>
                      </w:p>
                      <w:p w:rsidR="00D44B86" w:rsidRDefault="00D44B86">
                        <w:pPr>
                          <w:pStyle w:val="BodyText"/>
                          <w:spacing w:before="9"/>
                          <w:rPr>
                            <w:rFonts w:ascii="Courier New"/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"/>
                          <w:ind w:left="200"/>
                          <w:rPr>
                            <w:rFonts w:ascii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/>
                          </w:rPr>
                          <w:t>myVar</w:t>
                        </w:r>
                        <w:proofErr w:type="spellEnd"/>
                        <w:proofErr w:type="gramEnd"/>
                        <w:r>
                          <w:rPr>
                            <w:rFonts w:ascii="Courier New"/>
                          </w:rPr>
                          <w:t xml:space="preserve"> = 10</w:t>
                        </w:r>
                      </w:p>
                      <w:p w:rsidR="00D44B86" w:rsidRDefault="00D44B86">
                        <w:pPr>
                          <w:pStyle w:val="BodyText"/>
                          <w:spacing w:before="9"/>
                          <w:rPr>
                            <w:rFonts w:ascii="Courier New"/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200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MYVAR = 10</w:t>
                        </w:r>
                      </w:p>
                      <w:p w:rsidR="00D44B86" w:rsidRDefault="00D44B86">
                        <w:pPr>
                          <w:pStyle w:val="BodyText"/>
                          <w:spacing w:before="10"/>
                          <w:rPr>
                            <w:rFonts w:ascii="Courier New"/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200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_myvar2 = 10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568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/>
        <w:ind w:left="120"/>
        <w:rPr>
          <w:del w:id="569" w:author="James Tan Swee Chuan (SUSS)" w:date="2022-03-31T16:51:00Z"/>
        </w:rPr>
      </w:pPr>
      <w:del w:id="570" w:author="James Tan Swee Chuan (SUSS)" w:date="2022-03-31T16:51:00Z">
        <w:r w:rsidDel="00C67110">
          <w:delText>Here</w:delText>
        </w:r>
        <w:r w:rsidDel="00C67110">
          <w:rPr>
            <w:spacing w:val="-3"/>
          </w:rPr>
          <w:delText xml:space="preserve"> </w:delText>
        </w:r>
        <w:r w:rsidDel="00C67110">
          <w:delText>are</w:delText>
        </w:r>
        <w:r w:rsidDel="00C67110">
          <w:rPr>
            <w:spacing w:val="-3"/>
          </w:rPr>
          <w:delText xml:space="preserve"> </w:delText>
        </w:r>
        <w:r w:rsidDel="00C67110">
          <w:delText>some</w:delText>
        </w:r>
        <w:r w:rsidDel="00C67110">
          <w:rPr>
            <w:spacing w:val="-3"/>
          </w:rPr>
          <w:delText xml:space="preserve"> </w:delText>
        </w:r>
        <w:r w:rsidDel="00C67110">
          <w:delText>examples</w:delText>
        </w:r>
        <w:r w:rsidDel="00C67110">
          <w:rPr>
            <w:spacing w:val="-3"/>
          </w:rPr>
          <w:delText xml:space="preserve"> </w:delText>
        </w:r>
        <w:r w:rsidDel="00C67110">
          <w:delText>of</w:delText>
        </w:r>
        <w:r w:rsidDel="00C67110">
          <w:rPr>
            <w:spacing w:val="-3"/>
          </w:rPr>
          <w:delText xml:space="preserve"> </w:delText>
        </w:r>
        <w:r w:rsidDel="00C67110">
          <w:delText>invalid</w:delText>
        </w:r>
        <w:r w:rsidDel="00C67110">
          <w:rPr>
            <w:spacing w:val="-3"/>
          </w:rPr>
          <w:delText xml:space="preserve"> </w:delText>
        </w:r>
        <w:r w:rsidDel="00C67110">
          <w:delText>variable</w:delText>
        </w:r>
        <w:r w:rsidDel="00C67110">
          <w:rPr>
            <w:spacing w:val="-3"/>
          </w:rPr>
          <w:delText xml:space="preserve"> </w:delText>
        </w:r>
        <w:r w:rsidDel="00C67110">
          <w:delText>names:</w:delText>
        </w:r>
      </w:del>
    </w:p>
    <w:p w:rsidR="00CB0608" w:rsidDel="00C67110" w:rsidRDefault="009E1B49">
      <w:pPr>
        <w:pStyle w:val="BodyText"/>
        <w:spacing w:before="2"/>
        <w:rPr>
          <w:del w:id="571" w:author="James Tan Swee Chuan (SUSS)" w:date="2022-03-31T16:51:00Z"/>
          <w:sz w:val="17"/>
        </w:rPr>
      </w:pPr>
      <w:del w:id="572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182859833" behindDoc="1" locked="0" layoutInCell="1" allowOverlap="1">
                  <wp:simplePos x="0" y="0"/>
                  <wp:positionH relativeFrom="page">
                    <wp:posOffset>679450</wp:posOffset>
                  </wp:positionH>
                  <wp:positionV relativeFrom="paragraph">
                    <wp:posOffset>157480</wp:posOffset>
                  </wp:positionV>
                  <wp:extent cx="5972810" cy="1272540"/>
                  <wp:effectExtent l="0" t="0" r="0" b="0"/>
                  <wp:wrapTopAndBottom/>
                  <wp:docPr id="196" name="docshape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12725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200"/>
                                <w:rPr>
                                  <w:rFonts w:ascii="Courier New"/>
                                </w:rPr>
                              </w:pPr>
                              <w:r>
                                <w:rPr>
                                  <w:rFonts w:ascii="Courier New"/>
                                </w:rPr>
                                <w:t>2myvar = 10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before="1"/>
                                <w:rPr>
                                  <w:rFonts w:ascii="Courier New"/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508" w:lineRule="auto"/>
                                <w:ind w:left="200" w:right="7581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my-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</w:rPr>
                                <w:t>var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= 10</w:t>
                              </w:r>
                              <w:r>
                                <w:rPr>
                                  <w:rFonts w:ascii="Courier New"/>
                                  <w:spacing w:val="-143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my</w:t>
                              </w:r>
                              <w:r>
                                <w:rPr>
                                  <w:rFonts w:ascii="Courier New"/>
                                  <w:spacing w:val="-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</w:rPr>
                                <w:t>var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10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34" o:spid="_x0000_s1050" type="#_x0000_t202" style="position:absolute;margin-left:53.5pt;margin-top:12.4pt;width:470.3pt;height:100.2pt;z-index:-320456647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200"/>
                          <w:rPr>
                            <w:rFonts w:ascii="Courier New"/>
                          </w:rPr>
                        </w:pPr>
                        <w:r>
                          <w:rPr>
                            <w:rFonts w:ascii="Courier New"/>
                          </w:rPr>
                          <w:t>2myvar = 10</w:t>
                        </w:r>
                      </w:p>
                      <w:p w:rsidR="00D44B86" w:rsidRDefault="00D44B86">
                        <w:pPr>
                          <w:pStyle w:val="BodyText"/>
                          <w:spacing w:before="1"/>
                          <w:rPr>
                            <w:rFonts w:ascii="Courier New"/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508" w:lineRule="auto"/>
                          <w:ind w:left="200" w:right="7581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my-</w:t>
                        </w:r>
                        <w:proofErr w:type="spellStart"/>
                        <w:r>
                          <w:rPr>
                            <w:rFonts w:ascii="Courier New"/>
                          </w:rPr>
                          <w:t>var</w:t>
                        </w:r>
                        <w:proofErr w:type="spellEnd"/>
                        <w:proofErr w:type="gramEnd"/>
                        <w:r>
                          <w:rPr>
                            <w:rFonts w:ascii="Courier New"/>
                          </w:rPr>
                          <w:t xml:space="preserve"> = 10</w:t>
                        </w:r>
                        <w:r>
                          <w:rPr>
                            <w:rFonts w:ascii="Courier New"/>
                            <w:spacing w:val="-143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my</w:t>
                        </w:r>
                        <w:r>
                          <w:rPr>
                            <w:rFonts w:ascii="Courier New"/>
                            <w:spacing w:val="-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ourier New"/>
                          </w:rPr>
                          <w:t>var</w:t>
                        </w:r>
                        <w:proofErr w:type="spellEnd"/>
                        <w:r>
                          <w:rPr>
                            <w:rFonts w:ascii="Courier New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=</w:t>
                        </w:r>
                        <w:r>
                          <w:rPr>
                            <w:rFonts w:ascii="Courier New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10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573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8" w:lineRule="auto"/>
        <w:ind w:left="120"/>
        <w:rPr>
          <w:del w:id="574" w:author="James Tan Swee Chuan (SUSS)" w:date="2022-03-31T16:51:00Z"/>
        </w:rPr>
      </w:pPr>
      <w:del w:id="575" w:author="James Tan Swee Chuan (SUSS)" w:date="2022-03-31T16:51:00Z">
        <w:r w:rsidDel="00C67110">
          <w:delText>Once</w:delText>
        </w:r>
        <w:r w:rsidDel="00C67110">
          <w:rPr>
            <w:spacing w:val="5"/>
          </w:rPr>
          <w:delText xml:space="preserve"> </w:delText>
        </w:r>
        <w:r w:rsidDel="00C67110">
          <w:delText>values</w:delText>
        </w:r>
        <w:r w:rsidDel="00C67110">
          <w:rPr>
            <w:spacing w:val="4"/>
          </w:rPr>
          <w:delText xml:space="preserve"> </w:delText>
        </w:r>
        <w:r w:rsidDel="00C67110">
          <w:delText>are</w:delText>
        </w:r>
        <w:r w:rsidDel="00C67110">
          <w:rPr>
            <w:spacing w:val="5"/>
          </w:rPr>
          <w:delText xml:space="preserve"> </w:delText>
        </w:r>
        <w:r w:rsidDel="00C67110">
          <w:delText>assigned</w:delText>
        </w:r>
        <w:r w:rsidDel="00C67110">
          <w:rPr>
            <w:spacing w:val="5"/>
          </w:rPr>
          <w:delText xml:space="preserve"> </w:delText>
        </w:r>
        <w:r w:rsidDel="00C67110">
          <w:delText>to</w:delText>
        </w:r>
        <w:r w:rsidDel="00C67110">
          <w:rPr>
            <w:spacing w:val="5"/>
          </w:rPr>
          <w:delText xml:space="preserve"> </w:delText>
        </w:r>
        <w:r w:rsidDel="00C67110">
          <w:delText>variables,</w:delText>
        </w:r>
        <w:r w:rsidDel="00C67110">
          <w:rPr>
            <w:spacing w:val="4"/>
          </w:rPr>
          <w:delText xml:space="preserve"> </w:delText>
        </w:r>
        <w:r w:rsidDel="00C67110">
          <w:delText>we</w:delText>
        </w:r>
        <w:r w:rsidDel="00C67110">
          <w:rPr>
            <w:spacing w:val="4"/>
          </w:rPr>
          <w:delText xml:space="preserve"> </w:delText>
        </w:r>
        <w:r w:rsidDel="00C67110">
          <w:delText>can</w:delText>
        </w:r>
        <w:r w:rsidDel="00C67110">
          <w:rPr>
            <w:spacing w:val="5"/>
          </w:rPr>
          <w:delText xml:space="preserve"> </w:delText>
        </w:r>
        <w:r w:rsidDel="00C67110">
          <w:delText>use</w:delText>
        </w:r>
        <w:r w:rsidDel="00C67110">
          <w:rPr>
            <w:spacing w:val="5"/>
          </w:rPr>
          <w:delText xml:space="preserve"> </w:delText>
        </w:r>
        <w:r w:rsidDel="00C67110">
          <w:delText>them</w:delText>
        </w:r>
        <w:r w:rsidDel="00C67110">
          <w:rPr>
            <w:spacing w:val="4"/>
          </w:rPr>
          <w:delText xml:space="preserve"> </w:delText>
        </w:r>
        <w:r w:rsidDel="00C67110">
          <w:delText>for</w:delText>
        </w:r>
        <w:r w:rsidDel="00C67110">
          <w:rPr>
            <w:spacing w:val="5"/>
          </w:rPr>
          <w:delText xml:space="preserve"> </w:delText>
        </w:r>
        <w:r w:rsidDel="00C67110">
          <w:delText>any</w:delText>
        </w:r>
        <w:r w:rsidDel="00C67110">
          <w:rPr>
            <w:spacing w:val="5"/>
          </w:rPr>
          <w:delText xml:space="preserve"> </w:delText>
        </w:r>
        <w:r w:rsidDel="00C67110">
          <w:delText>arithmetic</w:delText>
        </w:r>
        <w:r w:rsidDel="00C67110">
          <w:rPr>
            <w:spacing w:val="6"/>
          </w:rPr>
          <w:delText xml:space="preserve"> </w:delText>
        </w:r>
        <w:r w:rsidDel="00C67110">
          <w:delText>operations</w:delText>
        </w:r>
        <w:r w:rsidDel="00C67110">
          <w:rPr>
            <w:spacing w:val="4"/>
          </w:rPr>
          <w:delText xml:space="preserve"> </w:delText>
        </w:r>
        <w:r w:rsidDel="00C67110">
          <w:delText>as</w:delText>
        </w:r>
        <w:r w:rsidDel="00C67110">
          <w:rPr>
            <w:spacing w:val="-57"/>
          </w:rPr>
          <w:delText xml:space="preserve"> </w:delText>
        </w:r>
        <w:r w:rsidDel="00C67110">
          <w:delText>introduced</w:delText>
        </w:r>
        <w:r w:rsidDel="00C67110">
          <w:rPr>
            <w:spacing w:val="-2"/>
          </w:rPr>
          <w:delText xml:space="preserve"> </w:delText>
        </w:r>
        <w:r w:rsidDel="00C67110">
          <w:delText>in Chapter</w:delText>
        </w:r>
        <w:r w:rsidDel="00C67110">
          <w:rPr>
            <w:spacing w:val="-2"/>
          </w:rPr>
          <w:delText xml:space="preserve"> </w:delText>
        </w:r>
        <w:r w:rsidDel="00C67110">
          <w:delText>2.1 for numeric</w:delText>
        </w:r>
        <w:r w:rsidDel="00C67110">
          <w:rPr>
            <w:spacing w:val="-2"/>
          </w:rPr>
          <w:delText xml:space="preserve"> </w:delText>
        </w:r>
        <w:r w:rsidDel="00C67110">
          <w:delText>values.</w:delText>
        </w:r>
      </w:del>
    </w:p>
    <w:p w:rsidR="00CB0608" w:rsidDel="00C67110" w:rsidRDefault="00CB0608">
      <w:pPr>
        <w:spacing w:line="348" w:lineRule="auto"/>
        <w:rPr>
          <w:del w:id="576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577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4"/>
        <w:rPr>
          <w:del w:id="578" w:author="James Tan Swee Chuan (SUSS)" w:date="2022-03-31T16:51:00Z"/>
          <w:sz w:val="12"/>
        </w:rPr>
      </w:pPr>
    </w:p>
    <w:p w:rsidR="00CB0608" w:rsidDel="00C67110" w:rsidRDefault="009E1B49">
      <w:pPr>
        <w:pStyle w:val="BodyText"/>
        <w:ind w:left="460"/>
        <w:rPr>
          <w:del w:id="579" w:author="James Tan Swee Chuan (SUSS)" w:date="2022-03-31T16:51:00Z"/>
          <w:sz w:val="20"/>
        </w:rPr>
      </w:pPr>
      <w:del w:id="580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4104640"/>
                  <wp:effectExtent l="6350" t="1270" r="8890" b="8890"/>
                  <wp:docPr id="193" name="docshapegroup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4104640"/>
                            <a:chOff x="0" y="0"/>
                            <a:chExt cx="9426" cy="6464"/>
                          </a:xfrm>
                        </wpg:grpSpPr>
                        <pic:pic xmlns:pic="http://schemas.openxmlformats.org/drawingml/2006/picture">
                          <pic:nvPicPr>
                            <pic:cNvPr id="194" name="docshape3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12" y="2208"/>
                              <a:ext cx="8000" cy="318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95" name="docshape3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" y="20"/>
                              <a:ext cx="9386" cy="642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43" w:lineRule="auto"/>
                                  <w:ind w:left="200" w:right="197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Example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1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(Students’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score):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Suppose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have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exam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scores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two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students,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30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w w:val="95"/>
                                    <w:sz w:val="24"/>
                                  </w:rPr>
                                  <w:t xml:space="preserve">65, and we would like to store them in two variables, </w:t>
                                </w:r>
                                <w:r>
                                  <w:rPr>
                                    <w:rFonts w:ascii="Courier New" w:hAnsi="Courier New"/>
                                    <w:w w:val="95"/>
                                    <w:sz w:val="24"/>
                                  </w:rPr>
                                  <w:t xml:space="preserve">score1 </w:t>
                                </w:r>
                                <w:r>
                                  <w:rPr>
                                    <w:w w:val="95"/>
                                    <w:sz w:val="24"/>
                                  </w:rPr>
                                  <w:t xml:space="preserve">and </w:t>
                                </w:r>
                                <w:r>
                                  <w:rPr>
                                    <w:rFonts w:ascii="Courier New" w:hAnsi="Courier New"/>
                                    <w:w w:val="95"/>
                                    <w:sz w:val="24"/>
                                  </w:rPr>
                                  <w:t>score2</w:t>
                                </w:r>
                                <w:r>
                                  <w:rPr>
                                    <w:w w:val="95"/>
                                    <w:sz w:val="24"/>
                                  </w:rPr>
                                  <w:t>, for some</w:t>
                                </w:r>
                                <w:r>
                                  <w:rPr>
                                    <w:spacing w:val="1"/>
                                    <w:w w:val="9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mathematical operations. Subsequently, we can conduct arithmetic operations with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these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variables.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4"/>
                                  <w:rPr>
                                    <w:sz w:val="23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672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1.14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Assigning</w:t>
                                </w:r>
                                <w:r>
                                  <w:rPr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Values</w:t>
                                </w:r>
                                <w:r>
                                  <w:rPr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to</w:t>
                                </w:r>
                                <w:r>
                                  <w:rPr>
                                    <w:spacing w:val="-9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Variables</w:t>
                                </w:r>
                                <w:r>
                                  <w:rPr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for</w:t>
                                </w:r>
                                <w:r>
                                  <w:rPr>
                                    <w:spacing w:val="-8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Operations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35" o:spid="_x0000_s1051" style="width:471.3pt;height:323.2pt;mso-position-horizontal-relative:char;mso-position-vertical-relative:line" coordsize="9426,6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">
                  <v:shape id="docshape36" o:spid="_x0000_s1052" type="#_x0000_t75" style="position:absolute;left:712;top:2208;width:8000;height:3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">
                    <v:imagedata r:id="rId44" o:title=""/>
                  </v:shape>
                  <v:shape id="docshape37" o:spid="_x0000_s1053" type="#_x0000_t202" style="position:absolute;left:20;top:20;width:9386;height:6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43" w:lineRule="auto"/>
                            <w:ind w:left="200" w:right="197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Example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1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(Students’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score):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Suppose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have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exam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scores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two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students,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30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4"/>
                            </w:rPr>
                            <w:t xml:space="preserve">65, and we would like to store them in two variables, </w:t>
                          </w:r>
                          <w:r>
                            <w:rPr>
                              <w:rFonts w:ascii="Courier New" w:hAnsi="Courier New"/>
                              <w:w w:val="95"/>
                              <w:sz w:val="24"/>
                            </w:rPr>
                            <w:t xml:space="preserve">score1 </w:t>
                          </w:r>
                          <w:r>
                            <w:rPr>
                              <w:w w:val="95"/>
                              <w:sz w:val="24"/>
                            </w:rPr>
                            <w:t xml:space="preserve">and </w:t>
                          </w:r>
                          <w:r>
                            <w:rPr>
                              <w:rFonts w:ascii="Courier New" w:hAnsi="Courier New"/>
                              <w:w w:val="95"/>
                              <w:sz w:val="24"/>
                            </w:rPr>
                            <w:t>score2</w:t>
                          </w:r>
                          <w:r>
                            <w:rPr>
                              <w:w w:val="95"/>
                              <w:sz w:val="24"/>
                            </w:rPr>
                            <w:t>, for some</w:t>
                          </w:r>
                          <w:r>
                            <w:rPr>
                              <w:spacing w:val="1"/>
                              <w:w w:val="9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mathematical operations. Subsequently, we can conduct arithmetic operations with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these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variables.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4"/>
                            <w:rPr>
                              <w:sz w:val="23"/>
                            </w:rPr>
                          </w:pPr>
                        </w:p>
                        <w:p w:rsidR="00D44B86" w:rsidRDefault="00D44B86">
                          <w:pPr>
                            <w:ind w:left="672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1.14</w:t>
                          </w:r>
                          <w:r>
                            <w:rPr>
                              <w:rFonts w:ascii="Palatino Linotype"/>
                              <w:b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Assigning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Values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to</w:t>
                          </w:r>
                          <w:r>
                            <w:rPr>
                              <w:spacing w:val="-9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Variables</w:t>
                          </w:r>
                          <w:r>
                            <w:rPr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for</w:t>
                          </w:r>
                          <w:r>
                            <w:rPr>
                              <w:spacing w:val="-8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Operations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9E1B49">
      <w:pPr>
        <w:pStyle w:val="BodyText"/>
        <w:spacing w:before="5"/>
        <w:rPr>
          <w:del w:id="581" w:author="James Tan Swee Chuan (SUSS)" w:date="2022-03-31T16:51:00Z"/>
          <w:sz w:val="29"/>
        </w:rPr>
      </w:pPr>
      <w:del w:id="582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191567444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247015</wp:posOffset>
                  </wp:positionV>
                  <wp:extent cx="5972810" cy="1688465"/>
                  <wp:effectExtent l="0" t="0" r="0" b="0"/>
                  <wp:wrapTopAndBottom/>
                  <wp:docPr id="187" name="docshapegroup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1688465"/>
                            <a:chOff x="1430" y="389"/>
                            <a:chExt cx="9406" cy="2659"/>
                          </a:xfrm>
                        </wpg:grpSpPr>
                        <wps:wsp>
                          <wps:cNvPr id="188" name="docshape39"/>
                          <wps:cNvSpPr>
                            <a:spLocks noChangeArrowheads="1"/>
                          </wps:cNvSpPr>
                          <wps:spPr bwMode="auto">
                            <a:xfrm>
                              <a:off x="1440" y="399"/>
                              <a:ext cx="9386" cy="2639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" name="docshape40"/>
                          <wps:cNvSpPr>
                            <a:spLocks/>
                          </wps:cNvSpPr>
                          <wps:spPr bwMode="auto">
                            <a:xfrm>
                              <a:off x="1430" y="389"/>
                              <a:ext cx="1137" cy="999"/>
                            </a:xfrm>
                            <a:custGeom>
                              <a:avLst/>
                              <a:gdLst>
                                <a:gd name="T0" fmla="+- 0 1450 1430"/>
                                <a:gd name="T1" fmla="*/ T0 w 1137"/>
                                <a:gd name="T2" fmla="+- 0 409 389"/>
                                <a:gd name="T3" fmla="*/ 409 h 999"/>
                                <a:gd name="T4" fmla="+- 0 1430 1430"/>
                                <a:gd name="T5" fmla="*/ T4 w 1137"/>
                                <a:gd name="T6" fmla="+- 0 389 389"/>
                                <a:gd name="T7" fmla="*/ 389 h 999"/>
                                <a:gd name="T8" fmla="+- 0 1430 1430"/>
                                <a:gd name="T9" fmla="*/ T8 w 1137"/>
                                <a:gd name="T10" fmla="+- 0 1388 389"/>
                                <a:gd name="T11" fmla="*/ 1388 h 999"/>
                                <a:gd name="T12" fmla="+- 0 1450 1430"/>
                                <a:gd name="T13" fmla="*/ T12 w 1137"/>
                                <a:gd name="T14" fmla="+- 0 1388 389"/>
                                <a:gd name="T15" fmla="*/ 1388 h 999"/>
                                <a:gd name="T16" fmla="+- 0 1450 1430"/>
                                <a:gd name="T17" fmla="*/ T16 w 1137"/>
                                <a:gd name="T18" fmla="+- 0 409 389"/>
                                <a:gd name="T19" fmla="*/ 409 h 999"/>
                                <a:gd name="T20" fmla="+- 0 2566 1430"/>
                                <a:gd name="T21" fmla="*/ T20 w 1137"/>
                                <a:gd name="T22" fmla="+- 0 409 389"/>
                                <a:gd name="T23" fmla="*/ 409 h 999"/>
                                <a:gd name="T24" fmla="+- 0 2566 1430"/>
                                <a:gd name="T25" fmla="*/ T24 w 1137"/>
                                <a:gd name="T26" fmla="+- 0 389 389"/>
                                <a:gd name="T27" fmla="*/ 389 h 999"/>
                                <a:gd name="T28" fmla="+- 0 1430 1430"/>
                                <a:gd name="T29" fmla="*/ T28 w 1137"/>
                                <a:gd name="T30" fmla="+- 0 389 389"/>
                                <a:gd name="T31" fmla="*/ 389 h 999"/>
                                <a:gd name="T32" fmla="+- 0 1430 1430"/>
                                <a:gd name="T33" fmla="*/ T32 w 1137"/>
                                <a:gd name="T34" fmla="+- 0 389 389"/>
                                <a:gd name="T35" fmla="*/ 389 h 999"/>
                                <a:gd name="T36" fmla="+- 0 1450 1430"/>
                                <a:gd name="T37" fmla="*/ T36 w 1137"/>
                                <a:gd name="T38" fmla="+- 0 409 389"/>
                                <a:gd name="T39" fmla="*/ 409 h 999"/>
                                <a:gd name="T40" fmla="+- 0 2566 1430"/>
                                <a:gd name="T41" fmla="*/ T40 w 1137"/>
                                <a:gd name="T42" fmla="+- 0 409 389"/>
                                <a:gd name="T43" fmla="*/ 409 h 9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20" y="2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99"/>
                                  </a:lnTo>
                                  <a:lnTo>
                                    <a:pt x="20" y="999"/>
                                  </a:lnTo>
                                  <a:lnTo>
                                    <a:pt x="20" y="20"/>
                                  </a:lnTo>
                                  <a:close/>
                                  <a:moveTo>
                                    <a:pt x="1136" y="2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90" name="docshape4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70" y="625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91" name="docshape42"/>
                          <wps:cNvSpPr>
                            <a:spLocks/>
                          </wps:cNvSpPr>
                          <wps:spPr bwMode="auto">
                            <a:xfrm>
                              <a:off x="1430" y="389"/>
                              <a:ext cx="9406" cy="2659"/>
                            </a:xfrm>
                            <a:custGeom>
                              <a:avLst/>
                              <a:gdLst>
                                <a:gd name="T0" fmla="+- 0 10835 1430"/>
                                <a:gd name="T1" fmla="*/ T0 w 9406"/>
                                <a:gd name="T2" fmla="+- 0 3048 389"/>
                                <a:gd name="T3" fmla="*/ 3048 h 2659"/>
                                <a:gd name="T4" fmla="+- 0 10815 1430"/>
                                <a:gd name="T5" fmla="*/ T4 w 9406"/>
                                <a:gd name="T6" fmla="+- 0 3028 389"/>
                                <a:gd name="T7" fmla="*/ 3028 h 2659"/>
                                <a:gd name="T8" fmla="+- 0 2566 1430"/>
                                <a:gd name="T9" fmla="*/ T8 w 9406"/>
                                <a:gd name="T10" fmla="+- 0 3028 389"/>
                                <a:gd name="T11" fmla="*/ 3028 h 2659"/>
                                <a:gd name="T12" fmla="+- 0 1450 1430"/>
                                <a:gd name="T13" fmla="*/ T12 w 9406"/>
                                <a:gd name="T14" fmla="+- 0 3028 389"/>
                                <a:gd name="T15" fmla="*/ 3028 h 2659"/>
                                <a:gd name="T16" fmla="+- 0 1450 1430"/>
                                <a:gd name="T17" fmla="*/ T16 w 9406"/>
                                <a:gd name="T18" fmla="+- 0 1388 389"/>
                                <a:gd name="T19" fmla="*/ 1388 h 2659"/>
                                <a:gd name="T20" fmla="+- 0 1430 1430"/>
                                <a:gd name="T21" fmla="*/ T20 w 9406"/>
                                <a:gd name="T22" fmla="+- 0 1388 389"/>
                                <a:gd name="T23" fmla="*/ 1388 h 2659"/>
                                <a:gd name="T24" fmla="+- 0 1430 1430"/>
                                <a:gd name="T25" fmla="*/ T24 w 9406"/>
                                <a:gd name="T26" fmla="+- 0 3048 389"/>
                                <a:gd name="T27" fmla="*/ 3048 h 2659"/>
                                <a:gd name="T28" fmla="+- 0 2566 1430"/>
                                <a:gd name="T29" fmla="*/ T28 w 9406"/>
                                <a:gd name="T30" fmla="+- 0 3048 389"/>
                                <a:gd name="T31" fmla="*/ 3048 h 2659"/>
                                <a:gd name="T32" fmla="+- 0 10835 1430"/>
                                <a:gd name="T33" fmla="*/ T32 w 9406"/>
                                <a:gd name="T34" fmla="+- 0 3048 389"/>
                                <a:gd name="T35" fmla="*/ 3048 h 2659"/>
                                <a:gd name="T36" fmla="+- 0 10835 1430"/>
                                <a:gd name="T37" fmla="*/ T36 w 9406"/>
                                <a:gd name="T38" fmla="+- 0 1388 389"/>
                                <a:gd name="T39" fmla="*/ 1388 h 2659"/>
                                <a:gd name="T40" fmla="+- 0 10816 1430"/>
                                <a:gd name="T41" fmla="*/ T40 w 9406"/>
                                <a:gd name="T42" fmla="+- 0 1388 389"/>
                                <a:gd name="T43" fmla="*/ 1388 h 2659"/>
                                <a:gd name="T44" fmla="+- 0 10816 1430"/>
                                <a:gd name="T45" fmla="*/ T44 w 9406"/>
                                <a:gd name="T46" fmla="+- 0 3028 389"/>
                                <a:gd name="T47" fmla="*/ 3028 h 2659"/>
                                <a:gd name="T48" fmla="+- 0 10835 1430"/>
                                <a:gd name="T49" fmla="*/ T48 w 9406"/>
                                <a:gd name="T50" fmla="+- 0 3048 389"/>
                                <a:gd name="T51" fmla="*/ 3048 h 2659"/>
                                <a:gd name="T52" fmla="+- 0 10835 1430"/>
                                <a:gd name="T53" fmla="*/ T52 w 9406"/>
                                <a:gd name="T54" fmla="+- 0 1388 389"/>
                                <a:gd name="T55" fmla="*/ 1388 h 2659"/>
                                <a:gd name="T56" fmla="+- 0 10835 1430"/>
                                <a:gd name="T57" fmla="*/ T56 w 9406"/>
                                <a:gd name="T58" fmla="+- 0 389 389"/>
                                <a:gd name="T59" fmla="*/ 389 h 2659"/>
                                <a:gd name="T60" fmla="+- 0 2566 1430"/>
                                <a:gd name="T61" fmla="*/ T60 w 9406"/>
                                <a:gd name="T62" fmla="+- 0 389 389"/>
                                <a:gd name="T63" fmla="*/ 389 h 2659"/>
                                <a:gd name="T64" fmla="+- 0 2566 1430"/>
                                <a:gd name="T65" fmla="*/ T64 w 9406"/>
                                <a:gd name="T66" fmla="+- 0 409 389"/>
                                <a:gd name="T67" fmla="*/ 409 h 2659"/>
                                <a:gd name="T68" fmla="+- 0 10816 1430"/>
                                <a:gd name="T69" fmla="*/ T68 w 9406"/>
                                <a:gd name="T70" fmla="+- 0 409 389"/>
                                <a:gd name="T71" fmla="*/ 409 h 2659"/>
                                <a:gd name="T72" fmla="+- 0 10816 1430"/>
                                <a:gd name="T73" fmla="*/ T72 w 9406"/>
                                <a:gd name="T74" fmla="+- 0 1388 389"/>
                                <a:gd name="T75" fmla="*/ 1388 h 2659"/>
                                <a:gd name="T76" fmla="+- 0 10835 1430"/>
                                <a:gd name="T77" fmla="*/ T76 w 9406"/>
                                <a:gd name="T78" fmla="+- 0 1388 389"/>
                                <a:gd name="T79" fmla="*/ 1388 h 2659"/>
                                <a:gd name="T80" fmla="+- 0 10835 1430"/>
                                <a:gd name="T81" fmla="*/ T80 w 9406"/>
                                <a:gd name="T82" fmla="+- 0 389 389"/>
                                <a:gd name="T83" fmla="*/ 389 h 265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9406" h="2659">
                                  <a:moveTo>
                                    <a:pt x="9405" y="2659"/>
                                  </a:moveTo>
                                  <a:lnTo>
                                    <a:pt x="9385" y="2639"/>
                                  </a:lnTo>
                                  <a:lnTo>
                                    <a:pt x="1136" y="2639"/>
                                  </a:lnTo>
                                  <a:lnTo>
                                    <a:pt x="20" y="2639"/>
                                  </a:lnTo>
                                  <a:lnTo>
                                    <a:pt x="20" y="999"/>
                                  </a:lnTo>
                                  <a:lnTo>
                                    <a:pt x="0" y="999"/>
                                  </a:lnTo>
                                  <a:lnTo>
                                    <a:pt x="0" y="2659"/>
                                  </a:lnTo>
                                  <a:lnTo>
                                    <a:pt x="1136" y="2659"/>
                                  </a:lnTo>
                                  <a:lnTo>
                                    <a:pt x="9405" y="2659"/>
                                  </a:lnTo>
                                  <a:close/>
                                  <a:moveTo>
                                    <a:pt x="9405" y="999"/>
                                  </a:moveTo>
                                  <a:lnTo>
                                    <a:pt x="9386" y="999"/>
                                  </a:lnTo>
                                  <a:lnTo>
                                    <a:pt x="9386" y="2639"/>
                                  </a:lnTo>
                                  <a:lnTo>
                                    <a:pt x="9405" y="2659"/>
                                  </a:lnTo>
                                  <a:lnTo>
                                    <a:pt x="9405" y="999"/>
                                  </a:lnTo>
                                  <a:close/>
                                  <a:moveTo>
                                    <a:pt x="9405" y="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9"/>
                                  </a:lnTo>
                                  <a:lnTo>
                                    <a:pt x="9405" y="999"/>
                                  </a:lnTo>
                                  <a:lnTo>
                                    <a:pt x="94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" name="docshape4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30" y="399"/>
                              <a:ext cx="9406" cy="26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133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  <w:p w:rsidR="00D44B86" w:rsidRDefault="00D44B86">
                                <w:pPr>
                                  <w:spacing w:before="8"/>
                                  <w:rPr>
                                    <w:rFonts w:ascii="Palatino Linotype"/>
                                    <w:b/>
                                    <w:sz w:val="30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348" w:lineRule="auto"/>
                                  <w:ind w:left="220" w:right="75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section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textbook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examples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creating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using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variables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 Python:</w:t>
                                </w:r>
                              </w:p>
                              <w:p w:rsidR="00D44B86" w:rsidRDefault="00D44B86">
                                <w:pPr>
                                  <w:spacing w:before="143"/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4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Variables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Names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38" o:spid="_x0000_s1054" style="position:absolute;margin-left:71.5pt;margin-top:19.45pt;width:470.3pt;height:132.95pt;z-index:-311749036;mso-wrap-distance-left:0;mso-wrap-distance-right:0;mso-position-horizontal-relative:page;mso-position-vertical-relative:text" coordorigin="1430,389" coordsize="9406,26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">
                  <v:rect id="docshape39" o:spid="_x0000_s1055" style="position:absolute;left:1440;top:399;width:9386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" fillcolor="#d9d9d9" stroked="f"/>
                  <v:shape id="docshape40" o:spid="_x0000_s1056" style="position:absolute;left:1430;top:389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" path="m20,20l,,,999r20,l20,20xm1136,20r,-20l,,20,20r1116,xe" fillcolor="#d9d9d9" stroked="f">
                    <v:path arrowok="t" o:connecttype="custom" o:connectlocs="20,409;0,389;0,1388;20,1388;20,409;1136,409;1136,389;0,389;0,389;20,409;1136,409" o:connectangles="0,0,0,0,0,0,0,0,0,0,0"/>
                  </v:shape>
                  <v:shape id="docshape41" o:spid="_x0000_s1057" type="#_x0000_t75" style="position:absolute;left:1570;top:625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">
                    <v:imagedata r:id="rId25" o:title=""/>
                  </v:shape>
                  <v:shape id="docshape42" o:spid="_x0000_s1058" style="position:absolute;left:1430;top:389;width:9406;height:2659;visibility:visible;mso-wrap-style:square;v-text-anchor:top" coordsize="9406,26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" path="m9405,2659r-20,-20l1136,2639r-1116,l20,999,,999,,2659r1136,l9405,2659xm9405,999r-19,l9386,2639r19,20l9405,999xm9405,l1136,r,20l9386,20r,979l9405,999,9405,xe" fillcolor="#d9d9d9" stroked="f">
                    <v:path arrowok="t" o:connecttype="custom" o:connectlocs="9405,3048;9385,3028;1136,3028;20,3028;20,1388;0,1388;0,3048;1136,3048;9405,3048;9405,1388;9386,1388;9386,3028;9405,3048;9405,1388;9405,389;1136,389;1136,409;9386,409;9386,1388;9405,1388;9405,389" o:connectangles="0,0,0,0,0,0,0,0,0,0,0,0,0,0,0,0,0,0,0,0,0"/>
                  </v:shape>
                  <v:shape id="docshape43" o:spid="_x0000_s1059" type="#_x0000_t202" style="position:absolute;left:1430;top:399;width:9406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" filled="f" stroked="f">
                    <v:textbox inset="0,0,0,0">
                      <w:txbxContent>
                        <w:p w:rsidR="00D44B86" w:rsidRDefault="00D44B86">
                          <w:pPr>
                            <w:spacing w:before="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ind w:left="133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  <w:p w:rsidR="00D44B86" w:rsidRDefault="00D44B86">
                          <w:pPr>
                            <w:spacing w:before="8"/>
                            <w:rPr>
                              <w:rFonts w:ascii="Palatino Linotype"/>
                              <w:b/>
                              <w:sz w:val="30"/>
                            </w:rPr>
                          </w:pPr>
                        </w:p>
                        <w:p w:rsidR="00D44B86" w:rsidRDefault="00D44B86">
                          <w:pPr>
                            <w:spacing w:line="348" w:lineRule="auto"/>
                            <w:ind w:left="220" w:right="75"/>
                            <w:rPr>
                              <w:sz w:val="24"/>
                            </w:rPr>
                          </w:pPr>
                          <w:r>
                            <w:rPr>
                              <w:spacing w:val="-1"/>
                              <w:sz w:val="24"/>
                            </w:rPr>
                            <w:t>Read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section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textbook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examples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creating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using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variables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 Python:</w:t>
                          </w:r>
                        </w:p>
                        <w:p w:rsidR="00D44B86" w:rsidRDefault="00D44B86">
                          <w:pPr>
                            <w:spacing w:before="143"/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4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Variables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Names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583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584" w:author="James Tan Swee Chuan (SUSS)" w:date="2022-03-31T16:51:00Z"/>
          <w:sz w:val="20"/>
        </w:rPr>
      </w:pPr>
    </w:p>
    <w:p w:rsidR="00CB0608" w:rsidDel="00C67110" w:rsidRDefault="00271F97">
      <w:pPr>
        <w:pStyle w:val="Heading2"/>
        <w:numPr>
          <w:ilvl w:val="1"/>
          <w:numId w:val="7"/>
        </w:numPr>
        <w:tabs>
          <w:tab w:val="left" w:pos="960"/>
        </w:tabs>
        <w:spacing w:before="185"/>
        <w:ind w:left="960"/>
        <w:jc w:val="left"/>
        <w:rPr>
          <w:del w:id="585" w:author="James Tan Swee Chuan (SUSS)" w:date="2022-03-31T16:51:00Z"/>
        </w:rPr>
      </w:pPr>
      <w:del w:id="586" w:author="James Tan Swee Chuan (SUSS)" w:date="2022-03-31T16:51:00Z">
        <w:r w:rsidDel="00C67110">
          <w:rPr>
            <w:color w:val="007DBA"/>
          </w:rPr>
          <w:delText>Types</w:delText>
        </w:r>
        <w:r w:rsidDel="00C67110">
          <w:rPr>
            <w:color w:val="007DBA"/>
            <w:spacing w:val="-15"/>
          </w:rPr>
          <w:delText xml:space="preserve"> </w:delText>
        </w:r>
        <w:r w:rsidDel="00C67110">
          <w:rPr>
            <w:color w:val="007DBA"/>
          </w:rPr>
          <w:delText>of</w:delText>
        </w:r>
        <w:r w:rsidDel="00C67110">
          <w:rPr>
            <w:color w:val="007DBA"/>
            <w:spacing w:val="-14"/>
          </w:rPr>
          <w:delText xml:space="preserve"> </w:delText>
        </w:r>
        <w:r w:rsidDel="00C67110">
          <w:rPr>
            <w:color w:val="007DBA"/>
          </w:rPr>
          <w:delText>Variable</w:delText>
        </w:r>
        <w:r w:rsidDel="00C67110">
          <w:rPr>
            <w:color w:val="007DBA"/>
            <w:spacing w:val="-14"/>
          </w:rPr>
          <w:delText xml:space="preserve"> </w:delText>
        </w:r>
        <w:r w:rsidDel="00C67110">
          <w:rPr>
            <w:color w:val="007DBA"/>
          </w:rPr>
          <w:delText>and</w:delText>
        </w:r>
        <w:r w:rsidDel="00C67110">
          <w:rPr>
            <w:color w:val="007DBA"/>
            <w:spacing w:val="-13"/>
          </w:rPr>
          <w:delText xml:space="preserve"> </w:delText>
        </w:r>
        <w:r w:rsidDel="00C67110">
          <w:rPr>
            <w:color w:val="007DBA"/>
          </w:rPr>
          <w:delText>Expressions</w:delText>
        </w:r>
      </w:del>
    </w:p>
    <w:p w:rsidR="00CB0608" w:rsidDel="00C67110" w:rsidRDefault="00271F97">
      <w:pPr>
        <w:pStyle w:val="BodyText"/>
        <w:spacing w:before="229" w:line="348" w:lineRule="auto"/>
        <w:ind w:left="480" w:right="124"/>
        <w:jc w:val="both"/>
        <w:rPr>
          <w:del w:id="587" w:author="James Tan Swee Chuan (SUSS)" w:date="2022-03-31T16:51:00Z"/>
        </w:rPr>
      </w:pPr>
      <w:del w:id="588" w:author="James Tan Swee Chuan (SUSS)" w:date="2022-03-31T16:51:00Z">
        <w:r w:rsidDel="00C67110">
          <w:delText>In Python, there are different types of variable that we can work with. In the previous</w:delText>
        </w:r>
        <w:r w:rsidDel="00C67110">
          <w:rPr>
            <w:spacing w:val="1"/>
          </w:rPr>
          <w:delText xml:space="preserve"> </w:delText>
        </w:r>
        <w:r w:rsidDel="00C67110">
          <w:delText>section, we assign numeric values to variables which makes them numeric variables.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Nevertheless,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there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are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also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different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types</w:delText>
        </w:r>
        <w:r w:rsidDel="00C67110">
          <w:rPr>
            <w:spacing w:val="-14"/>
          </w:rPr>
          <w:delText xml:space="preserve"> </w:delText>
        </w:r>
        <w:r w:rsidDel="00C67110">
          <w:delText>of</w:delText>
        </w:r>
        <w:r w:rsidDel="00C67110">
          <w:rPr>
            <w:spacing w:val="-13"/>
          </w:rPr>
          <w:delText xml:space="preserve"> </w:delText>
        </w:r>
        <w:r w:rsidDel="00C67110">
          <w:delText>numeric</w:delText>
        </w:r>
        <w:r w:rsidDel="00C67110">
          <w:rPr>
            <w:spacing w:val="-14"/>
          </w:rPr>
          <w:delText xml:space="preserve"> </w:delText>
        </w:r>
        <w:r w:rsidDel="00C67110">
          <w:delText>variable.</w:delText>
        </w:r>
        <w:r w:rsidDel="00C67110">
          <w:rPr>
            <w:spacing w:val="-14"/>
          </w:rPr>
          <w:delText xml:space="preserve"> </w:delText>
        </w:r>
        <w:r w:rsidDel="00C67110">
          <w:delText>Here</w:delText>
        </w:r>
        <w:r w:rsidDel="00C67110">
          <w:rPr>
            <w:spacing w:val="-13"/>
          </w:rPr>
          <w:delText xml:space="preserve"> </w:delText>
        </w:r>
        <w:r w:rsidDel="00C67110">
          <w:delText>are</w:delText>
        </w:r>
        <w:r w:rsidDel="00C67110">
          <w:rPr>
            <w:spacing w:val="-14"/>
          </w:rPr>
          <w:delText xml:space="preserve"> </w:delText>
        </w:r>
        <w:r w:rsidDel="00C67110">
          <w:delText>some</w:delText>
        </w:r>
        <w:r w:rsidDel="00C67110">
          <w:rPr>
            <w:spacing w:val="-14"/>
          </w:rPr>
          <w:delText xml:space="preserve"> </w:delText>
        </w:r>
        <w:r w:rsidDel="00C67110">
          <w:delText>main</w:delText>
        </w:r>
        <w:r w:rsidDel="00C67110">
          <w:rPr>
            <w:spacing w:val="-13"/>
          </w:rPr>
          <w:delText xml:space="preserve"> </w:delText>
        </w:r>
        <w:r w:rsidDel="00C67110">
          <w:delText>types</w:delText>
        </w:r>
        <w:r w:rsidDel="00C67110">
          <w:rPr>
            <w:spacing w:val="-58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variable</w:delText>
        </w:r>
        <w:r w:rsidDel="00C67110">
          <w:rPr>
            <w:spacing w:val="-1"/>
          </w:rPr>
          <w:delText xml:space="preserve"> </w:delText>
        </w:r>
        <w:r w:rsidDel="00C67110">
          <w:delText>available in Python:</w:delText>
        </w:r>
      </w:del>
    </w:p>
    <w:p w:rsidR="00CB0608" w:rsidDel="00C67110" w:rsidRDefault="00CB0608">
      <w:pPr>
        <w:spacing w:line="348" w:lineRule="auto"/>
        <w:jc w:val="both"/>
        <w:rPr>
          <w:del w:id="589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3"/>
        <w:rPr>
          <w:del w:id="590" w:author="James Tan Swee Chuan (SUSS)" w:date="2022-03-31T16:51:00Z"/>
          <w:sz w:val="13"/>
        </w:rPr>
      </w:pPr>
    </w:p>
    <w:p w:rsidR="00CB0608" w:rsidDel="00C67110" w:rsidRDefault="00271F97">
      <w:pPr>
        <w:spacing w:before="55"/>
        <w:ind w:left="120"/>
        <w:jc w:val="both"/>
        <w:rPr>
          <w:del w:id="591" w:author="James Tan Swee Chuan (SUSS)" w:date="2022-03-31T16:51:00Z"/>
          <w:sz w:val="20"/>
        </w:rPr>
      </w:pPr>
      <w:del w:id="592" w:author="James Tan Swee Chuan (SUSS)" w:date="2022-03-31T16:51:00Z">
        <w:r w:rsidDel="00C67110">
          <w:rPr>
            <w:rFonts w:ascii="Palatino Linotype"/>
            <w:b/>
            <w:sz w:val="20"/>
          </w:rPr>
          <w:delText>Table</w:delText>
        </w:r>
        <w:r w:rsidDel="00C67110">
          <w:rPr>
            <w:rFonts w:ascii="Palatino Linotype"/>
            <w:b/>
            <w:spacing w:val="-9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1.2</w:delText>
        </w:r>
        <w:r w:rsidDel="00C67110">
          <w:rPr>
            <w:rFonts w:ascii="Palatino Linotype"/>
            <w:b/>
            <w:spacing w:val="-10"/>
            <w:sz w:val="20"/>
          </w:rPr>
          <w:delText xml:space="preserve"> </w:delText>
        </w:r>
        <w:r w:rsidDel="00C67110">
          <w:rPr>
            <w:sz w:val="20"/>
          </w:rPr>
          <w:delText>Types</w:delText>
        </w:r>
        <w:r w:rsidDel="00C67110">
          <w:rPr>
            <w:spacing w:val="-10"/>
            <w:sz w:val="20"/>
          </w:rPr>
          <w:delText xml:space="preserve"> </w:delText>
        </w:r>
        <w:r w:rsidDel="00C67110">
          <w:rPr>
            <w:sz w:val="20"/>
          </w:rPr>
          <w:delText>of</w:delText>
        </w:r>
        <w:r w:rsidDel="00C67110">
          <w:rPr>
            <w:spacing w:val="-9"/>
            <w:sz w:val="20"/>
          </w:rPr>
          <w:delText xml:space="preserve"> </w:delText>
        </w:r>
        <w:r w:rsidDel="00C67110">
          <w:rPr>
            <w:sz w:val="20"/>
          </w:rPr>
          <w:delText>Variable</w:delText>
        </w:r>
        <w:r w:rsidDel="00C67110">
          <w:rPr>
            <w:spacing w:val="-9"/>
            <w:sz w:val="20"/>
          </w:rPr>
          <w:delText xml:space="preserve"> </w:delText>
        </w:r>
        <w:r w:rsidDel="00C67110">
          <w:rPr>
            <w:sz w:val="20"/>
          </w:rPr>
          <w:delText>in</w:delText>
        </w:r>
        <w:r w:rsidDel="00C67110">
          <w:rPr>
            <w:spacing w:val="-9"/>
            <w:sz w:val="20"/>
          </w:rPr>
          <w:delText xml:space="preserve"> </w:delText>
        </w:r>
        <w:r w:rsidDel="00C67110">
          <w:rPr>
            <w:sz w:val="20"/>
          </w:rPr>
          <w:delText>Python</w:delText>
        </w:r>
      </w:del>
    </w:p>
    <w:p w:rsidR="00CB0608" w:rsidDel="00C67110" w:rsidRDefault="00CB0608">
      <w:pPr>
        <w:pStyle w:val="BodyText"/>
        <w:spacing w:before="6"/>
        <w:rPr>
          <w:del w:id="593" w:author="James Tan Swee Chuan (SUSS)" w:date="2022-03-31T16:51:00Z"/>
          <w:sz w:val="21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7"/>
        <w:gridCol w:w="5631"/>
        <w:gridCol w:w="1877"/>
      </w:tblGrid>
      <w:tr w:rsidR="00CB0608" w:rsidDel="00C67110">
        <w:trPr>
          <w:trHeight w:val="720"/>
          <w:del w:id="594" w:author="James Tan Swee Chuan (SUSS)" w:date="2022-03-31T16:51:00Z"/>
        </w:trPr>
        <w:tc>
          <w:tcPr>
            <w:tcW w:w="1877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589"/>
              <w:rPr>
                <w:del w:id="595" w:author="James Tan Swee Chuan (SUSS)" w:date="2022-03-31T16:51:00Z"/>
                <w:rFonts w:ascii="Palatino Linotype"/>
                <w:b/>
                <w:sz w:val="24"/>
              </w:rPr>
            </w:pPr>
            <w:del w:id="596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Type</w:delText>
              </w:r>
            </w:del>
          </w:p>
        </w:tc>
        <w:tc>
          <w:tcPr>
            <w:tcW w:w="5631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2071" w:right="2207"/>
              <w:jc w:val="center"/>
              <w:rPr>
                <w:del w:id="597" w:author="James Tan Swee Chuan (SUSS)" w:date="2022-03-31T16:51:00Z"/>
                <w:rFonts w:ascii="Palatino Linotype"/>
                <w:b/>
                <w:sz w:val="24"/>
              </w:rPr>
            </w:pPr>
            <w:del w:id="598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Description</w:delText>
              </w:r>
            </w:del>
          </w:p>
        </w:tc>
        <w:tc>
          <w:tcPr>
            <w:tcW w:w="1877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385"/>
              <w:rPr>
                <w:del w:id="599" w:author="James Tan Swee Chuan (SUSS)" w:date="2022-03-31T16:51:00Z"/>
                <w:rFonts w:ascii="Palatino Linotype"/>
                <w:b/>
                <w:sz w:val="24"/>
              </w:rPr>
            </w:pPr>
            <w:del w:id="600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Example</w:delText>
              </w:r>
            </w:del>
          </w:p>
        </w:tc>
      </w:tr>
      <w:tr w:rsidR="00CB0608" w:rsidDel="00C67110">
        <w:trPr>
          <w:trHeight w:val="1583"/>
          <w:del w:id="601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spacing w:before="183"/>
              <w:rPr>
                <w:del w:id="602" w:author="James Tan Swee Chuan (SUSS)" w:date="2022-03-31T16:51:00Z"/>
                <w:sz w:val="24"/>
              </w:rPr>
            </w:pPr>
            <w:del w:id="603" w:author="James Tan Swee Chuan (SUSS)" w:date="2022-03-31T16:51:00Z">
              <w:r w:rsidDel="00C67110">
                <w:rPr>
                  <w:sz w:val="24"/>
                </w:rPr>
                <w:delText>Integer</w:delText>
              </w:r>
            </w:del>
          </w:p>
        </w:tc>
        <w:tc>
          <w:tcPr>
            <w:tcW w:w="5631" w:type="dxa"/>
          </w:tcPr>
          <w:p w:rsidR="00CB0608" w:rsidDel="00C67110" w:rsidRDefault="00271F97">
            <w:pPr>
              <w:pStyle w:val="TableParagraph"/>
              <w:spacing w:before="183" w:line="348" w:lineRule="auto"/>
              <w:ind w:right="135"/>
              <w:jc w:val="both"/>
              <w:rPr>
                <w:del w:id="604" w:author="James Tan Swee Chuan (SUSS)" w:date="2022-03-31T16:51:00Z"/>
                <w:sz w:val="24"/>
              </w:rPr>
            </w:pPr>
            <w:del w:id="605" w:author="James Tan Swee Chuan (SUSS)" w:date="2022-03-31T16:51:00Z">
              <w:r w:rsidDel="00C67110">
                <w:rPr>
                  <w:spacing w:val="-1"/>
                  <w:sz w:val="24"/>
                </w:rPr>
                <w:delText>The</w:delText>
              </w:r>
              <w:r w:rsidDel="00C67110">
                <w:rPr>
                  <w:spacing w:val="-14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value</w:delText>
              </w:r>
              <w:r w:rsidDel="00C67110">
                <w:rPr>
                  <w:spacing w:val="-14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of</w:delText>
              </w:r>
              <w:r w:rsidDel="00C67110">
                <w:rPr>
                  <w:spacing w:val="-14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an</w:delText>
              </w:r>
              <w:r w:rsidDel="00C67110">
                <w:rPr>
                  <w:spacing w:val="-14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integer</w:delText>
              </w:r>
              <w:r w:rsidDel="00C67110">
                <w:rPr>
                  <w:spacing w:val="-1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variable</w:delText>
              </w:r>
              <w:r w:rsidDel="00C67110">
                <w:rPr>
                  <w:spacing w:val="-1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must</w:delText>
              </w:r>
              <w:r w:rsidDel="00C67110">
                <w:rPr>
                  <w:spacing w:val="-1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</w:delText>
              </w:r>
              <w:r w:rsidDel="00C67110">
                <w:rPr>
                  <w:spacing w:val="-1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an</w:delText>
              </w:r>
              <w:r w:rsidDel="00C67110">
                <w:rPr>
                  <w:spacing w:val="-1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integer,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without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decimal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point.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It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can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both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positive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and negative.</w:delText>
              </w:r>
            </w:del>
          </w:p>
        </w:tc>
        <w:tc>
          <w:tcPr>
            <w:tcW w:w="1877" w:type="dxa"/>
          </w:tcPr>
          <w:p w:rsidR="00CB0608" w:rsidDel="00C67110" w:rsidRDefault="00271F97">
            <w:pPr>
              <w:pStyle w:val="TableParagraph"/>
              <w:rPr>
                <w:del w:id="606" w:author="James Tan Swee Chuan (SUSS)" w:date="2022-03-31T16:51:00Z"/>
                <w:rFonts w:ascii="Courier New"/>
                <w:sz w:val="24"/>
              </w:rPr>
            </w:pPr>
            <w:del w:id="607" w:author="James Tan Swee Chuan (SUSS)" w:date="2022-03-31T16:51:00Z">
              <w:r w:rsidDel="00C67110">
                <w:rPr>
                  <w:rFonts w:ascii="Courier New"/>
                  <w:sz w:val="24"/>
                </w:rPr>
                <w:delText>a = 5</w:delText>
              </w:r>
            </w:del>
          </w:p>
        </w:tc>
      </w:tr>
      <w:tr w:rsidR="00CB0608" w:rsidDel="00C67110">
        <w:trPr>
          <w:trHeight w:val="1152"/>
          <w:del w:id="608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spacing w:before="183"/>
              <w:rPr>
                <w:del w:id="609" w:author="James Tan Swee Chuan (SUSS)" w:date="2022-03-31T16:51:00Z"/>
                <w:sz w:val="24"/>
              </w:rPr>
            </w:pPr>
            <w:del w:id="610" w:author="James Tan Swee Chuan (SUSS)" w:date="2022-03-31T16:51:00Z">
              <w:r w:rsidDel="00C67110">
                <w:rPr>
                  <w:sz w:val="24"/>
                </w:rPr>
                <w:delText>Float</w:delText>
              </w:r>
            </w:del>
          </w:p>
        </w:tc>
        <w:tc>
          <w:tcPr>
            <w:tcW w:w="5631" w:type="dxa"/>
          </w:tcPr>
          <w:p w:rsidR="00CB0608" w:rsidDel="00C67110" w:rsidRDefault="00271F97">
            <w:pPr>
              <w:pStyle w:val="TableParagraph"/>
              <w:spacing w:before="183" w:line="348" w:lineRule="auto"/>
              <w:ind w:right="131"/>
              <w:rPr>
                <w:del w:id="611" w:author="James Tan Swee Chuan (SUSS)" w:date="2022-03-31T16:51:00Z"/>
                <w:sz w:val="24"/>
              </w:rPr>
            </w:pPr>
            <w:del w:id="612" w:author="James Tan Swee Chuan (SUSS)" w:date="2022-03-31T16:51:00Z"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3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</w:delText>
              </w:r>
              <w:r w:rsidDel="00C67110">
                <w:rPr>
                  <w:spacing w:val="3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3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</w:delText>
              </w:r>
              <w:r w:rsidDel="00C67110">
                <w:rPr>
                  <w:spacing w:val="3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float</w:delText>
              </w:r>
              <w:r w:rsidDel="00C67110">
                <w:rPr>
                  <w:spacing w:val="3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variable</w:delText>
              </w:r>
              <w:r w:rsidDel="00C67110">
                <w:rPr>
                  <w:spacing w:val="3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can</w:delText>
              </w:r>
              <w:r w:rsidDel="00C67110">
                <w:rPr>
                  <w:spacing w:val="3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</w:delText>
              </w:r>
              <w:r w:rsidDel="00C67110">
                <w:rPr>
                  <w:spacing w:val="3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an</w:delText>
              </w:r>
              <w:r w:rsidDel="00C67110">
                <w:rPr>
                  <w:spacing w:val="3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arbitrary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numeric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with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floating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point.</w:delText>
              </w:r>
            </w:del>
          </w:p>
        </w:tc>
        <w:tc>
          <w:tcPr>
            <w:tcW w:w="1877" w:type="dxa"/>
          </w:tcPr>
          <w:p w:rsidR="00CB0608" w:rsidDel="00C67110" w:rsidRDefault="00271F97">
            <w:pPr>
              <w:pStyle w:val="TableParagraph"/>
              <w:rPr>
                <w:del w:id="613" w:author="James Tan Swee Chuan (SUSS)" w:date="2022-03-31T16:51:00Z"/>
                <w:rFonts w:ascii="Courier New"/>
                <w:sz w:val="24"/>
              </w:rPr>
            </w:pPr>
            <w:del w:id="614" w:author="James Tan Swee Chuan (SUSS)" w:date="2022-03-31T16:51:00Z">
              <w:r w:rsidDel="00C67110">
                <w:rPr>
                  <w:rFonts w:ascii="Courier New"/>
                  <w:sz w:val="24"/>
                </w:rPr>
                <w:delText>b = 10.5</w:delText>
              </w:r>
            </w:del>
          </w:p>
        </w:tc>
      </w:tr>
      <w:tr w:rsidR="00CB0608" w:rsidDel="00C67110">
        <w:trPr>
          <w:trHeight w:val="5466"/>
          <w:del w:id="615" w:author="James Tan Swee Chuan (SUSS)" w:date="2022-03-31T16:51:00Z"/>
        </w:trPr>
        <w:tc>
          <w:tcPr>
            <w:tcW w:w="1877" w:type="dxa"/>
            <w:tcBorders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rPr>
                <w:del w:id="616" w:author="James Tan Swee Chuan (SUSS)" w:date="2022-03-31T16:51:00Z"/>
                <w:sz w:val="24"/>
              </w:rPr>
            </w:pPr>
            <w:del w:id="617" w:author="James Tan Swee Chuan (SUSS)" w:date="2022-03-31T16:51:00Z">
              <w:r w:rsidDel="00C67110">
                <w:rPr>
                  <w:sz w:val="24"/>
                </w:rPr>
                <w:delText>String</w:delText>
              </w:r>
            </w:del>
          </w:p>
        </w:tc>
        <w:tc>
          <w:tcPr>
            <w:tcW w:w="5631" w:type="dxa"/>
            <w:tcBorders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8" w:lineRule="auto"/>
              <w:ind w:right="126"/>
              <w:jc w:val="both"/>
              <w:rPr>
                <w:del w:id="618" w:author="James Tan Swee Chuan (SUSS)" w:date="2022-03-31T16:51:00Z"/>
                <w:sz w:val="24"/>
              </w:rPr>
            </w:pPr>
            <w:del w:id="619" w:author="James Tan Swee Chuan (SUSS)" w:date="2022-03-31T16:51:00Z"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string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variable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can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contain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any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letters in both cases, special characters as well as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numbers. Note that if numbers are assigned to a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string</w:delText>
              </w:r>
              <w:r w:rsidDel="00C67110">
                <w:rPr>
                  <w:spacing w:val="-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variable,</w:delText>
              </w:r>
              <w:r w:rsidDel="00C67110">
                <w:rPr>
                  <w:spacing w:val="-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no</w:delText>
              </w:r>
              <w:r w:rsidDel="00C67110">
                <w:rPr>
                  <w:spacing w:val="-8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mathematical</w:delText>
              </w:r>
              <w:r w:rsidDel="00C67110">
                <w:rPr>
                  <w:spacing w:val="-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operations</w:delText>
              </w:r>
              <w:r w:rsidDel="00C67110">
                <w:rPr>
                  <w:spacing w:val="-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can</w:delText>
              </w:r>
              <w:r w:rsidDel="00C67110">
                <w:rPr>
                  <w:spacing w:val="-8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</w:delText>
              </w:r>
              <w:r w:rsidDel="00C67110">
                <w:rPr>
                  <w:spacing w:val="-58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applied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on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it.</w:delText>
              </w:r>
            </w:del>
          </w:p>
          <w:p w:rsidR="00CB0608" w:rsidDel="00C67110" w:rsidRDefault="00271F97">
            <w:pPr>
              <w:pStyle w:val="TableParagraph"/>
              <w:spacing w:before="142" w:line="348" w:lineRule="auto"/>
              <w:ind w:right="133"/>
              <w:jc w:val="both"/>
              <w:rPr>
                <w:del w:id="620" w:author="James Tan Swee Chuan (SUSS)" w:date="2022-03-31T16:51:00Z"/>
                <w:sz w:val="24"/>
              </w:rPr>
            </w:pPr>
            <w:del w:id="621" w:author="James Tan Swee Chuan (SUSS)" w:date="2022-03-31T16:51:00Z">
              <w:r w:rsidDel="00C67110">
                <w:rPr>
                  <w:sz w:val="24"/>
                </w:rPr>
                <w:delText>To assign a value to a string variable, the value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must</w:delText>
              </w:r>
              <w:r w:rsidDel="00C67110">
                <w:rPr>
                  <w:spacing w:val="-1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</w:delText>
              </w:r>
              <w:r w:rsidDel="00C67110">
                <w:rPr>
                  <w:spacing w:val="-1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written</w:delText>
              </w:r>
              <w:r w:rsidDel="00C67110">
                <w:rPr>
                  <w:spacing w:val="-1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between</w:delText>
              </w:r>
              <w:r w:rsidDel="00C67110">
                <w:rPr>
                  <w:spacing w:val="-1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</w:delText>
              </w:r>
              <w:r w:rsidDel="00C67110">
                <w:rPr>
                  <w:spacing w:val="-1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pair</w:delText>
              </w:r>
              <w:r w:rsidDel="00C67110">
                <w:rPr>
                  <w:spacing w:val="-1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-1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quotation</w:delText>
              </w:r>
              <w:r w:rsidDel="00C67110">
                <w:rPr>
                  <w:spacing w:val="-1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marks</w:delText>
              </w:r>
              <w:r w:rsidDel="00C67110">
                <w:rPr>
                  <w:spacing w:val="-58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(it can be single or double quotation mark, but it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must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consistent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for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same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value).</w:delText>
              </w:r>
            </w:del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22" w:author="James Tan Swee Chuan (SUSS)" w:date="2022-03-31T16:51:00Z"/>
                <w:sz w:val="23"/>
              </w:rPr>
            </w:pPr>
          </w:p>
          <w:p w:rsidR="00CB0608" w:rsidDel="00C67110" w:rsidRDefault="00271F97">
            <w:pPr>
              <w:pStyle w:val="TableParagraph"/>
              <w:spacing w:before="0" w:line="348" w:lineRule="auto"/>
              <w:ind w:right="134"/>
              <w:jc w:val="both"/>
              <w:rPr>
                <w:del w:id="623" w:author="James Tan Swee Chuan (SUSS)" w:date="2022-03-31T16:51:00Z"/>
                <w:sz w:val="24"/>
              </w:rPr>
            </w:pPr>
            <w:del w:id="624" w:author="James Tan Swee Chuan (SUSS)" w:date="2022-03-31T16:51:00Z">
              <w:r w:rsidDel="00C67110">
                <w:rPr>
                  <w:sz w:val="24"/>
                </w:rPr>
                <w:delText>Furthermore, two strings can be concatenated by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being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“added up”.</w:delText>
              </w:r>
            </w:del>
          </w:p>
        </w:tc>
        <w:tc>
          <w:tcPr>
            <w:tcW w:w="1877" w:type="dxa"/>
            <w:tcBorders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line="508" w:lineRule="auto"/>
              <w:ind w:right="292"/>
              <w:rPr>
                <w:del w:id="625" w:author="James Tan Swee Chuan (SUSS)" w:date="2022-03-31T16:51:00Z"/>
                <w:rFonts w:ascii="Courier New"/>
                <w:sz w:val="24"/>
              </w:rPr>
            </w:pPr>
            <w:del w:id="626" w:author="James Tan Swee Chuan (SUSS)" w:date="2022-03-31T16:51:00Z">
              <w:r w:rsidDel="00C67110">
                <w:rPr>
                  <w:rFonts w:ascii="Courier New"/>
                  <w:sz w:val="24"/>
                </w:rPr>
                <w:delText>c</w:delText>
              </w:r>
              <w:r w:rsidDel="00C67110">
                <w:rPr>
                  <w:rFonts w:ascii="Courier New"/>
                  <w:spacing w:val="-2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=</w:delText>
              </w:r>
              <w:r w:rsidDel="00C67110">
                <w:rPr>
                  <w:rFonts w:ascii="Courier New"/>
                  <w:spacing w:val="-2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"John"</w:delText>
              </w:r>
              <w:r w:rsidDel="00C67110">
                <w:rPr>
                  <w:rFonts w:ascii="Courier New"/>
                  <w:spacing w:val="-14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d = "Tan"</w:delText>
              </w:r>
            </w:del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27" w:author="James Tan Swee Chuan (SUSS)" w:date="2022-03-31T16:51:00Z"/>
                <w:sz w:val="26"/>
              </w:rPr>
            </w:pPr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28" w:author="James Tan Swee Chuan (SUSS)" w:date="2022-03-31T16:51:00Z"/>
                <w:sz w:val="26"/>
              </w:rPr>
            </w:pPr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29" w:author="James Tan Swee Chuan (SUSS)" w:date="2022-03-31T16:51:00Z"/>
                <w:sz w:val="26"/>
              </w:rPr>
            </w:pPr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30" w:author="James Tan Swee Chuan (SUSS)" w:date="2022-03-31T16:51:00Z"/>
                <w:sz w:val="26"/>
              </w:rPr>
            </w:pPr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31" w:author="James Tan Swee Chuan (SUSS)" w:date="2022-03-31T16:51:00Z"/>
                <w:sz w:val="26"/>
              </w:rPr>
            </w:pPr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32" w:author="James Tan Swee Chuan (SUSS)" w:date="2022-03-31T16:51:00Z"/>
                <w:sz w:val="26"/>
              </w:rPr>
            </w:pPr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33" w:author="James Tan Swee Chuan (SUSS)" w:date="2022-03-31T16:51:00Z"/>
                <w:sz w:val="26"/>
              </w:rPr>
            </w:pPr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34" w:author="James Tan Swee Chuan (SUSS)" w:date="2022-03-31T16:51:00Z"/>
                <w:sz w:val="26"/>
              </w:rPr>
            </w:pPr>
          </w:p>
          <w:p w:rsidR="00CB0608" w:rsidDel="00C67110" w:rsidRDefault="00CB0608">
            <w:pPr>
              <w:pStyle w:val="TableParagraph"/>
              <w:spacing w:before="0"/>
              <w:ind w:left="0"/>
              <w:rPr>
                <w:del w:id="635" w:author="James Tan Swee Chuan (SUSS)" w:date="2022-03-31T16:51:00Z"/>
                <w:sz w:val="26"/>
              </w:rPr>
            </w:pPr>
          </w:p>
          <w:p w:rsidR="00CB0608" w:rsidDel="00C67110" w:rsidRDefault="00CB0608">
            <w:pPr>
              <w:pStyle w:val="TableParagraph"/>
              <w:spacing w:before="10"/>
              <w:ind w:left="0"/>
              <w:rPr>
                <w:del w:id="636" w:author="James Tan Swee Chuan (SUSS)" w:date="2022-03-31T16:51:00Z"/>
                <w:sz w:val="20"/>
              </w:rPr>
            </w:pPr>
          </w:p>
          <w:p w:rsidR="00CB0608" w:rsidDel="00C67110" w:rsidRDefault="00271F97">
            <w:pPr>
              <w:pStyle w:val="TableParagraph"/>
              <w:spacing w:before="1" w:line="381" w:lineRule="auto"/>
              <w:rPr>
                <w:del w:id="637" w:author="James Tan Swee Chuan (SUSS)" w:date="2022-03-31T16:51:00Z"/>
                <w:rFonts w:ascii="Courier New"/>
                <w:sz w:val="24"/>
              </w:rPr>
            </w:pPr>
            <w:del w:id="638" w:author="James Tan Swee Chuan (SUSS)" w:date="2022-03-31T16:51:00Z">
              <w:r w:rsidDel="00C67110">
                <w:rPr>
                  <w:rFonts w:ascii="Courier New"/>
                  <w:sz w:val="24"/>
                </w:rPr>
                <w:delText>c</w:delText>
              </w:r>
              <w:r w:rsidDel="00C67110">
                <w:rPr>
                  <w:rFonts w:ascii="Courier New"/>
                  <w:spacing w:val="4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+</w:delText>
              </w:r>
              <w:r w:rsidDel="00C67110">
                <w:rPr>
                  <w:rFonts w:ascii="Courier New"/>
                  <w:spacing w:val="4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d</w:delText>
              </w:r>
              <w:r w:rsidDel="00C67110">
                <w:rPr>
                  <w:rFonts w:ascii="Courier New"/>
                  <w:spacing w:val="4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=</w:delText>
              </w:r>
              <w:r w:rsidDel="00C67110">
                <w:rPr>
                  <w:rFonts w:ascii="Courier New"/>
                  <w:spacing w:val="-14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"JohnTan"</w:delText>
              </w:r>
            </w:del>
          </w:p>
        </w:tc>
      </w:tr>
      <w:tr w:rsidR="00CB0608" w:rsidDel="00C67110">
        <w:trPr>
          <w:trHeight w:val="1146"/>
          <w:del w:id="639" w:author="James Tan Swee Chuan (SUSS)" w:date="2022-03-31T16:51:00Z"/>
        </w:trPr>
        <w:tc>
          <w:tcPr>
            <w:tcW w:w="1877" w:type="dxa"/>
            <w:tcBorders>
              <w:top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78"/>
              <w:rPr>
                <w:del w:id="640" w:author="James Tan Swee Chuan (SUSS)" w:date="2022-03-31T16:51:00Z"/>
                <w:sz w:val="24"/>
              </w:rPr>
            </w:pPr>
            <w:del w:id="641" w:author="James Tan Swee Chuan (SUSS)" w:date="2022-03-31T16:51:00Z">
              <w:r w:rsidDel="00C67110">
                <w:rPr>
                  <w:spacing w:val="-1"/>
                  <w:sz w:val="24"/>
                </w:rPr>
                <w:delText>Boolean</w:delText>
              </w:r>
              <w:r w:rsidDel="00C67110">
                <w:rPr>
                  <w:spacing w:val="-1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(Bool)</w:delText>
              </w:r>
            </w:del>
          </w:p>
        </w:tc>
        <w:tc>
          <w:tcPr>
            <w:tcW w:w="5631" w:type="dxa"/>
            <w:tcBorders>
              <w:top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78"/>
              <w:rPr>
                <w:del w:id="642" w:author="James Tan Swee Chuan (SUSS)" w:date="2022-03-31T16:51:00Z"/>
                <w:rFonts w:ascii="Courier New"/>
                <w:sz w:val="24"/>
              </w:rPr>
            </w:pPr>
            <w:del w:id="643" w:author="James Tan Swee Chuan (SUSS)" w:date="2022-03-31T16:51:00Z"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8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</w:delText>
              </w:r>
              <w:r w:rsidDel="00C67110">
                <w:rPr>
                  <w:spacing w:val="-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-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</w:delText>
              </w:r>
              <w:r w:rsidDel="00C67110">
                <w:rPr>
                  <w:spacing w:val="-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Boolean</w:delText>
              </w:r>
              <w:r w:rsidDel="00C67110">
                <w:rPr>
                  <w:spacing w:val="-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variable</w:delText>
              </w:r>
              <w:r w:rsidDel="00C67110">
                <w:rPr>
                  <w:spacing w:val="-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can</w:delText>
              </w:r>
              <w:r w:rsidDel="00C67110">
                <w:rPr>
                  <w:spacing w:val="-8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</w:delText>
              </w:r>
              <w:r w:rsidDel="00C67110">
                <w:rPr>
                  <w:spacing w:val="-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either</w:delText>
              </w:r>
              <w:r w:rsidDel="00C67110">
                <w:rPr>
                  <w:spacing w:val="4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</w:del>
          </w:p>
          <w:p w:rsidR="00CB0608" w:rsidDel="00C67110" w:rsidRDefault="00271F97">
            <w:pPr>
              <w:pStyle w:val="TableParagraph"/>
              <w:spacing w:before="129"/>
              <w:rPr>
                <w:del w:id="644" w:author="James Tan Swee Chuan (SUSS)" w:date="2022-03-31T16:51:00Z"/>
                <w:sz w:val="24"/>
              </w:rPr>
            </w:pPr>
            <w:del w:id="645" w:author="James Tan Swee Chuan (SUSS)" w:date="2022-03-31T16:51:00Z">
              <w:r w:rsidDel="00C67110">
                <w:rPr>
                  <w:sz w:val="24"/>
                </w:rPr>
                <w:delText>or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False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  <w:tc>
          <w:tcPr>
            <w:tcW w:w="1877" w:type="dxa"/>
            <w:tcBorders>
              <w:top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209"/>
              <w:rPr>
                <w:del w:id="646" w:author="James Tan Swee Chuan (SUSS)" w:date="2022-03-31T16:51:00Z"/>
                <w:rFonts w:ascii="Courier New"/>
                <w:sz w:val="24"/>
              </w:rPr>
            </w:pPr>
            <w:del w:id="647" w:author="James Tan Swee Chuan (SUSS)" w:date="2022-03-31T16:51:00Z">
              <w:r w:rsidDel="00C67110">
                <w:rPr>
                  <w:rFonts w:ascii="Courier New"/>
                  <w:sz w:val="24"/>
                </w:rPr>
                <w:delText>e = True</w:delText>
              </w:r>
            </w:del>
          </w:p>
        </w:tc>
      </w:tr>
    </w:tbl>
    <w:p w:rsidR="00CB0608" w:rsidDel="00C67110" w:rsidRDefault="00CB0608">
      <w:pPr>
        <w:pStyle w:val="BodyText"/>
        <w:rPr>
          <w:del w:id="648" w:author="James Tan Swee Chuan (SUSS)" w:date="2022-03-31T16:51:00Z"/>
          <w:sz w:val="17"/>
        </w:rPr>
      </w:pPr>
    </w:p>
    <w:p w:rsidR="00CB0608" w:rsidDel="00C67110" w:rsidRDefault="00271F97">
      <w:pPr>
        <w:pStyle w:val="BodyText"/>
        <w:spacing w:line="343" w:lineRule="auto"/>
        <w:ind w:left="120" w:right="480"/>
        <w:jc w:val="both"/>
        <w:rPr>
          <w:del w:id="649" w:author="James Tan Swee Chuan (SUSS)" w:date="2022-03-31T16:51:00Z"/>
        </w:rPr>
      </w:pPr>
      <w:del w:id="650" w:author="James Tan Swee Chuan (SUSS)" w:date="2022-03-31T16:51:00Z">
        <w:r w:rsidDel="00C67110">
          <w:delText xml:space="preserve">In the following, we will use the general term </w:delText>
        </w:r>
        <w:r w:rsidDel="00C67110">
          <w:rPr>
            <w:rFonts w:ascii="Palatino Linotype"/>
            <w:i/>
          </w:rPr>
          <w:delText xml:space="preserve">expression </w:delText>
        </w:r>
        <w:r w:rsidDel="00C67110">
          <w:delText>for variables or when they are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linked with operators. For instance, </w:delText>
        </w:r>
        <w:r w:rsidDel="00C67110">
          <w:rPr>
            <w:rFonts w:ascii="Courier New"/>
          </w:rPr>
          <w:delText xml:space="preserve">a + b </w:delText>
        </w:r>
        <w:r w:rsidDel="00C67110">
          <w:delText>is an expression and not a variable, unless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we define </w:delText>
        </w:r>
        <w:r w:rsidDel="00C67110">
          <w:rPr>
            <w:rFonts w:ascii="Courier New"/>
            <w:spacing w:val="-1"/>
          </w:rPr>
          <w:delText xml:space="preserve">c = a + b </w:delText>
        </w:r>
        <w:r w:rsidDel="00C67110">
          <w:rPr>
            <w:spacing w:val="-1"/>
          </w:rPr>
          <w:delText xml:space="preserve">in our program where </w:delText>
        </w:r>
        <w:r w:rsidDel="00C67110">
          <w:rPr>
            <w:rFonts w:ascii="Courier New"/>
            <w:spacing w:val="-1"/>
          </w:rPr>
          <w:delText xml:space="preserve">c </w:delText>
        </w:r>
        <w:r w:rsidDel="00C67110">
          <w:rPr>
            <w:spacing w:val="-1"/>
          </w:rPr>
          <w:delText>is then a new variable. However, we</w:delText>
        </w:r>
        <w:r w:rsidDel="00C67110">
          <w:delText xml:space="preserve"> would rather refer to expressions in our program directly since we do not always define</w:delText>
        </w:r>
        <w:r w:rsidDel="00C67110">
          <w:rPr>
            <w:spacing w:val="-57"/>
          </w:rPr>
          <w:delText xml:space="preserve"> </w:delText>
        </w:r>
        <w:r w:rsidDel="00C67110">
          <w:delText>new</w:delText>
        </w:r>
        <w:r w:rsidDel="00C67110">
          <w:rPr>
            <w:spacing w:val="-2"/>
          </w:rPr>
          <w:delText xml:space="preserve"> </w:delText>
        </w:r>
        <w:r w:rsidDel="00C67110">
          <w:delText>variables</w:delText>
        </w:r>
        <w:r w:rsidDel="00C67110">
          <w:rPr>
            <w:spacing w:val="-1"/>
          </w:rPr>
          <w:delText xml:space="preserve"> </w:delText>
        </w:r>
        <w:r w:rsidDel="00C67110">
          <w:delText>for</w:delText>
        </w:r>
        <w:r w:rsidDel="00C67110">
          <w:rPr>
            <w:spacing w:val="-1"/>
          </w:rPr>
          <w:delText xml:space="preserve"> </w:delText>
        </w:r>
        <w:r w:rsidDel="00C67110">
          <w:delText>calculation</w:delText>
        </w:r>
        <w:r w:rsidDel="00C67110">
          <w:rPr>
            <w:spacing w:val="-1"/>
          </w:rPr>
          <w:delText xml:space="preserve"> </w:delText>
        </w:r>
        <w:r w:rsidDel="00C67110">
          <w:delText>steps</w:delText>
        </w:r>
        <w:r w:rsidDel="00C67110">
          <w:rPr>
            <w:spacing w:val="-1"/>
          </w:rPr>
          <w:delText xml:space="preserve"> </w:delText>
        </w:r>
        <w:r w:rsidDel="00C67110">
          <w:delText>in</w:delText>
        </w:r>
        <w:r w:rsidDel="00C67110">
          <w:rPr>
            <w:spacing w:val="-1"/>
          </w:rPr>
          <w:delText xml:space="preserve"> </w:delText>
        </w:r>
        <w:r w:rsidDel="00C67110">
          <w:delText>between.</w:delText>
        </w:r>
      </w:del>
    </w:p>
    <w:p w:rsidR="00CB0608" w:rsidDel="00C67110" w:rsidRDefault="00CB0608">
      <w:pPr>
        <w:spacing w:line="343" w:lineRule="auto"/>
        <w:jc w:val="both"/>
        <w:rPr>
          <w:del w:id="651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10"/>
        <w:rPr>
          <w:del w:id="652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70" w:line="343" w:lineRule="auto"/>
        <w:ind w:left="480"/>
        <w:rPr>
          <w:del w:id="653" w:author="James Tan Swee Chuan (SUSS)" w:date="2022-03-31T16:51:00Z"/>
        </w:rPr>
      </w:pPr>
      <w:del w:id="654" w:author="James Tan Swee Chuan (SUSS)" w:date="2022-03-31T16:51:00Z">
        <w:r w:rsidDel="00C67110">
          <w:rPr>
            <w:spacing w:val="-1"/>
          </w:rPr>
          <w:delText>To</w:delText>
        </w:r>
        <w:r w:rsidDel="00C67110">
          <w:rPr>
            <w:spacing w:val="12"/>
          </w:rPr>
          <w:delText xml:space="preserve"> </w:delText>
        </w:r>
        <w:r w:rsidDel="00C67110">
          <w:rPr>
            <w:spacing w:val="-1"/>
          </w:rPr>
          <w:delText>check</w:delText>
        </w:r>
        <w:r w:rsidDel="00C67110">
          <w:rPr>
            <w:spacing w:val="13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13"/>
          </w:rPr>
          <w:delText xml:space="preserve"> </w:delText>
        </w:r>
        <w:r w:rsidDel="00C67110">
          <w:rPr>
            <w:spacing w:val="-1"/>
          </w:rPr>
          <w:delText>type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of</w:delText>
        </w:r>
        <w:r w:rsidDel="00C67110">
          <w:rPr>
            <w:spacing w:val="12"/>
          </w:rPr>
          <w:delText xml:space="preserve"> </w:delText>
        </w:r>
        <w:r w:rsidDel="00C67110">
          <w:rPr>
            <w:spacing w:val="-1"/>
          </w:rPr>
          <w:delText>a</w:delText>
        </w:r>
        <w:r w:rsidDel="00C67110">
          <w:rPr>
            <w:spacing w:val="13"/>
          </w:rPr>
          <w:delText xml:space="preserve"> </w:delText>
        </w:r>
        <w:r w:rsidDel="00C67110">
          <w:rPr>
            <w:spacing w:val="-1"/>
          </w:rPr>
          <w:delText>variable,</w:delText>
        </w:r>
        <w:r w:rsidDel="00C67110">
          <w:rPr>
            <w:spacing w:val="12"/>
          </w:rPr>
          <w:delText xml:space="preserve"> </w:delText>
        </w:r>
        <w:r w:rsidDel="00C67110">
          <w:rPr>
            <w:spacing w:val="-1"/>
          </w:rPr>
          <w:delText>we</w:delText>
        </w:r>
        <w:r w:rsidDel="00C67110">
          <w:rPr>
            <w:spacing w:val="13"/>
          </w:rPr>
          <w:delText xml:space="preserve"> </w:delText>
        </w:r>
        <w:r w:rsidDel="00C67110">
          <w:rPr>
            <w:spacing w:val="-1"/>
          </w:rPr>
          <w:delText>can</w:delText>
        </w:r>
        <w:r w:rsidDel="00C67110">
          <w:rPr>
            <w:spacing w:val="13"/>
          </w:rPr>
          <w:delText xml:space="preserve"> </w:delText>
        </w:r>
        <w:r w:rsidDel="00C67110">
          <w:rPr>
            <w:spacing w:val="-1"/>
          </w:rPr>
          <w:delText>use</w:delText>
        </w:r>
        <w:r w:rsidDel="00C67110">
          <w:rPr>
            <w:spacing w:val="13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22"/>
          </w:rPr>
          <w:delText xml:space="preserve"> </w:delText>
        </w:r>
        <w:r w:rsidDel="00C67110">
          <w:rPr>
            <w:rFonts w:ascii="Courier New"/>
            <w:spacing w:val="-1"/>
          </w:rPr>
          <w:delText>type()</w:delText>
        </w:r>
        <w:r w:rsidDel="00C67110">
          <w:rPr>
            <w:rFonts w:ascii="Courier New"/>
            <w:spacing w:val="-71"/>
          </w:rPr>
          <w:delText xml:space="preserve"> </w:delText>
        </w:r>
        <w:r w:rsidDel="00C67110">
          <w:rPr>
            <w:spacing w:val="-1"/>
          </w:rPr>
          <w:delText>function</w:delText>
        </w:r>
        <w:r w:rsidDel="00C67110">
          <w:rPr>
            <w:spacing w:val="13"/>
          </w:rPr>
          <w:delText xml:space="preserve"> </w:delText>
        </w:r>
        <w:r w:rsidDel="00C67110">
          <w:rPr>
            <w:spacing w:val="-1"/>
          </w:rPr>
          <w:delText>on</w:delText>
        </w:r>
        <w:r w:rsidDel="00C67110">
          <w:rPr>
            <w:spacing w:val="12"/>
          </w:rPr>
          <w:delText xml:space="preserve"> </w:delText>
        </w:r>
        <w:r w:rsidDel="00C67110">
          <w:rPr>
            <w:spacing w:val="-1"/>
          </w:rPr>
          <w:delText>any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variable</w:delText>
        </w:r>
        <w:r w:rsidDel="00C67110">
          <w:rPr>
            <w:spacing w:val="12"/>
          </w:rPr>
          <w:delText xml:space="preserve"> </w:delText>
        </w:r>
        <w:r w:rsidDel="00C67110">
          <w:delText>in</w:delText>
        </w:r>
        <w:r w:rsidDel="00C67110">
          <w:rPr>
            <w:spacing w:val="13"/>
          </w:rPr>
          <w:delText xml:space="preserve"> </w:delText>
        </w:r>
        <w:r w:rsidDel="00C67110">
          <w:delText>our</w:delText>
        </w:r>
        <w:r w:rsidDel="00C67110">
          <w:rPr>
            <w:spacing w:val="-57"/>
          </w:rPr>
          <w:delText xml:space="preserve"> </w:delText>
        </w:r>
        <w:r w:rsidDel="00C67110">
          <w:delText>program.</w:delText>
        </w:r>
      </w:del>
    </w:p>
    <w:p w:rsidR="00CB0608" w:rsidDel="00C67110" w:rsidRDefault="009E1B49">
      <w:pPr>
        <w:pStyle w:val="BodyText"/>
        <w:rPr>
          <w:del w:id="655" w:author="James Tan Swee Chuan (SUSS)" w:date="2022-03-31T16:51:00Z"/>
          <w:sz w:val="7"/>
        </w:rPr>
      </w:pPr>
      <w:del w:id="656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200275055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76835</wp:posOffset>
                  </wp:positionV>
                  <wp:extent cx="5972810" cy="541020"/>
                  <wp:effectExtent l="0" t="0" r="0" b="0"/>
                  <wp:wrapTopAndBottom/>
                  <wp:docPr id="186" name="docshape4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541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1674" w:right="1911"/>
                                <w:jc w:val="center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type(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>variable_name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44" o:spid="_x0000_s1060" type="#_x0000_t202" style="position:absolute;margin-left:71.5pt;margin-top:6.05pt;width:470.3pt;height:42.6pt;z-index:-303041425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1674" w:right="1911"/>
                          <w:jc w:val="center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type(</w:t>
                        </w:r>
                        <w:proofErr w:type="spellStart"/>
                        <w:proofErr w:type="gramEnd"/>
                        <w:r>
                          <w:rPr>
                            <w:rFonts w:ascii="Courier New"/>
                          </w:rPr>
                          <w:t>variable_name</w:t>
                        </w:r>
                        <w:proofErr w:type="spellEnd"/>
                        <w:r>
                          <w:rPr>
                            <w:rFonts w:ascii="Courier New"/>
                          </w:rPr>
                          <w:t>)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657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8" w:lineRule="auto"/>
        <w:ind w:left="480"/>
        <w:rPr>
          <w:del w:id="658" w:author="James Tan Swee Chuan (SUSS)" w:date="2022-03-31T16:51:00Z"/>
        </w:rPr>
      </w:pPr>
      <w:del w:id="659" w:author="James Tan Swee Chuan (SUSS)" w:date="2022-03-31T16:51:00Z">
        <w:r w:rsidDel="00C67110">
          <w:delText>Python</w:delText>
        </w:r>
        <w:r w:rsidDel="00C67110">
          <w:rPr>
            <w:spacing w:val="10"/>
          </w:rPr>
          <w:delText xml:space="preserve"> </w:delText>
        </w:r>
        <w:r w:rsidDel="00C67110">
          <w:delText>will</w:delText>
        </w:r>
        <w:r w:rsidDel="00C67110">
          <w:rPr>
            <w:spacing w:val="10"/>
          </w:rPr>
          <w:delText xml:space="preserve"> </w:delText>
        </w:r>
        <w:r w:rsidDel="00C67110">
          <w:delText>then</w:delText>
        </w:r>
        <w:r w:rsidDel="00C67110">
          <w:rPr>
            <w:spacing w:val="10"/>
          </w:rPr>
          <w:delText xml:space="preserve"> </w:delText>
        </w:r>
        <w:r w:rsidDel="00C67110">
          <w:delText>print</w:delText>
        </w:r>
        <w:r w:rsidDel="00C67110">
          <w:rPr>
            <w:spacing w:val="11"/>
          </w:rPr>
          <w:delText xml:space="preserve"> </w:delText>
        </w:r>
        <w:r w:rsidDel="00C67110">
          <w:delText>the</w:delText>
        </w:r>
        <w:r w:rsidDel="00C67110">
          <w:rPr>
            <w:spacing w:val="10"/>
          </w:rPr>
          <w:delText xml:space="preserve"> </w:delText>
        </w:r>
        <w:r w:rsidDel="00C67110">
          <w:delText>variable</w:delText>
        </w:r>
        <w:r w:rsidDel="00C67110">
          <w:rPr>
            <w:spacing w:val="10"/>
          </w:rPr>
          <w:delText xml:space="preserve"> </w:delText>
        </w:r>
        <w:r w:rsidDel="00C67110">
          <w:delText>type</w:delText>
        </w:r>
        <w:r w:rsidDel="00C67110">
          <w:rPr>
            <w:spacing w:val="10"/>
          </w:rPr>
          <w:delText xml:space="preserve"> </w:delText>
        </w:r>
        <w:r w:rsidDel="00C67110">
          <w:delText>such</w:delText>
        </w:r>
        <w:r w:rsidDel="00C67110">
          <w:rPr>
            <w:spacing w:val="11"/>
          </w:rPr>
          <w:delText xml:space="preserve"> </w:delText>
        </w:r>
        <w:r w:rsidDel="00C67110">
          <w:delText>as</w:delText>
        </w:r>
        <w:r w:rsidDel="00C67110">
          <w:rPr>
            <w:spacing w:val="10"/>
          </w:rPr>
          <w:delText xml:space="preserve"> </w:delText>
        </w:r>
        <w:r w:rsidDel="00C67110">
          <w:delText>“int”</w:delText>
        </w:r>
        <w:r w:rsidDel="00C67110">
          <w:rPr>
            <w:spacing w:val="10"/>
          </w:rPr>
          <w:delText xml:space="preserve"> </w:delText>
        </w:r>
        <w:r w:rsidDel="00C67110">
          <w:delText>(for</w:delText>
        </w:r>
        <w:r w:rsidDel="00C67110">
          <w:rPr>
            <w:spacing w:val="10"/>
          </w:rPr>
          <w:delText xml:space="preserve"> </w:delText>
        </w:r>
        <w:r w:rsidDel="00C67110">
          <w:delText>integer),</w:delText>
        </w:r>
        <w:r w:rsidDel="00C67110">
          <w:rPr>
            <w:spacing w:val="11"/>
          </w:rPr>
          <w:delText xml:space="preserve"> </w:delText>
        </w:r>
        <w:r w:rsidDel="00C67110">
          <w:delText>“float”</w:delText>
        </w:r>
        <w:r w:rsidDel="00C67110">
          <w:rPr>
            <w:spacing w:val="10"/>
          </w:rPr>
          <w:delText xml:space="preserve"> </w:delText>
        </w:r>
        <w:r w:rsidDel="00C67110">
          <w:delText>(for</w:delText>
        </w:r>
        <w:r w:rsidDel="00C67110">
          <w:rPr>
            <w:spacing w:val="10"/>
          </w:rPr>
          <w:delText xml:space="preserve"> </w:delText>
        </w:r>
        <w:r w:rsidDel="00C67110">
          <w:delText>float),</w:delText>
        </w:r>
        <w:r w:rsidDel="00C67110">
          <w:rPr>
            <w:spacing w:val="10"/>
          </w:rPr>
          <w:delText xml:space="preserve"> </w:delText>
        </w:r>
        <w:r w:rsidDel="00C67110">
          <w:delText>or</w:delText>
        </w:r>
        <w:r w:rsidDel="00C67110">
          <w:rPr>
            <w:spacing w:val="-57"/>
          </w:rPr>
          <w:delText xml:space="preserve"> </w:delText>
        </w:r>
        <w:r w:rsidDel="00C67110">
          <w:delText>“str”</w:delText>
        </w:r>
        <w:r w:rsidDel="00C67110">
          <w:rPr>
            <w:spacing w:val="-1"/>
          </w:rPr>
          <w:delText xml:space="preserve"> </w:delText>
        </w:r>
        <w:r w:rsidDel="00C67110">
          <w:delText>(for character</w:delText>
        </w:r>
        <w:r w:rsidDel="00C67110">
          <w:rPr>
            <w:spacing w:val="-1"/>
          </w:rPr>
          <w:delText xml:space="preserve"> </w:delText>
        </w:r>
        <w:r w:rsidDel="00C67110">
          <w:delText>string)</w:delText>
        </w:r>
        <w:r w:rsidDel="00C67110">
          <w:rPr>
            <w:spacing w:val="-2"/>
          </w:rPr>
          <w:delText xml:space="preserve"> </w:delText>
        </w:r>
        <w:r w:rsidDel="00C67110">
          <w:delText>to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screen.</w:delText>
        </w:r>
      </w:del>
    </w:p>
    <w:p w:rsidR="00CB0608" w:rsidDel="00C67110" w:rsidRDefault="009E1B49">
      <w:pPr>
        <w:pStyle w:val="BodyText"/>
        <w:spacing w:before="11"/>
        <w:rPr>
          <w:del w:id="660" w:author="James Tan Swee Chuan (SUSS)" w:date="2022-03-31T16:51:00Z"/>
          <w:sz w:val="10"/>
        </w:rPr>
      </w:pPr>
      <w:del w:id="661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208982666" behindDoc="1" locked="0" layoutInCell="1" allowOverlap="1">
                  <wp:simplePos x="0" y="0"/>
                  <wp:positionH relativeFrom="page">
                    <wp:posOffset>901700</wp:posOffset>
                  </wp:positionH>
                  <wp:positionV relativeFrom="paragraph">
                    <wp:posOffset>101600</wp:posOffset>
                  </wp:positionV>
                  <wp:extent cx="5985510" cy="3670300"/>
                  <wp:effectExtent l="0" t="0" r="0" b="0"/>
                  <wp:wrapTopAndBottom/>
                  <wp:docPr id="183" name="docshapegroup4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3670300"/>
                            <a:chOff x="1420" y="160"/>
                            <a:chExt cx="9426" cy="5780"/>
                          </a:xfrm>
                        </wpg:grpSpPr>
                        <pic:pic xmlns:pic="http://schemas.openxmlformats.org/drawingml/2006/picture">
                          <pic:nvPicPr>
                            <pic:cNvPr id="184" name="docshape4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32" y="1935"/>
                              <a:ext cx="8000" cy="149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85" name="docshape4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0" y="179"/>
                              <a:ext cx="9386" cy="5740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38" w:lineRule="auto"/>
                                  <w:ind w:left="200" w:right="197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 xml:space="preserve">Example (Cont’d):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In Figure 1.14, we assign 30 and 65 to the two variables, 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score1</w:t>
                                </w:r>
                                <w:r>
                                  <w:rPr>
                                    <w:rFonts w:ascii="Courier New" w:hAnsi="Courier New"/>
                                    <w:spacing w:val="-14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and </w:t>
                                </w:r>
                                <w:r>
                                  <w:rPr>
                                    <w:rFonts w:ascii="Courier New" w:hAnsi="Courier New"/>
                                    <w:spacing w:val="-2"/>
                                    <w:sz w:val="24"/>
                                  </w:rPr>
                                  <w:t>score2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,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respectively. We can use the </w:t>
                                </w:r>
                                <w:proofErr w:type="gramStart"/>
                                <w:r>
                                  <w:rPr>
                                    <w:rFonts w:ascii="Courier New" w:hAnsi="Courier New"/>
                                    <w:spacing w:val="-1"/>
                                    <w:sz w:val="24"/>
                                  </w:rPr>
                                  <w:t>type(</w:t>
                                </w:r>
                                <w:proofErr w:type="gramEnd"/>
                                <w:r>
                                  <w:rPr>
                                    <w:rFonts w:ascii="Courier New" w:hAnsi="Courier New"/>
                                    <w:spacing w:val="-1"/>
                                    <w:sz w:val="24"/>
                                  </w:rPr>
                                  <w:t xml:space="preserve">)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function to check their variable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type.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227"/>
                                  <w:ind w:left="672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1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1.15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1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Checking</w:t>
                                </w:r>
                                <w:r>
                                  <w:rPr>
                                    <w:spacing w:val="-1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Variable</w:t>
                                </w:r>
                                <w:r>
                                  <w:rPr>
                                    <w:spacing w:val="-1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Type</w:t>
                                </w:r>
                              </w:p>
                              <w:p w:rsidR="00D44B86" w:rsidRDefault="00D44B86"/>
                              <w:p w:rsidR="00D44B86" w:rsidRDefault="00D44B86">
                                <w:pPr>
                                  <w:spacing w:before="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 w:line="343" w:lineRule="auto"/>
                                  <w:ind w:left="200" w:right="198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can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that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Python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returns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&lt;class</w:t>
                                </w:r>
                                <w:r>
                                  <w:rPr>
                                    <w:rFonts w:ascii="Courier New"/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'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int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'&gt; </w:t>
                                </w:r>
                                <w:r>
                                  <w:rPr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screen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output.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information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are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enquiring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put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single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quotation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marks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like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int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pacing w:val="-9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this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case.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As a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result,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we can see that both</w:t>
                                </w:r>
                                <w:r>
                                  <w:rPr>
                                    <w:spacing w:val="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score1</w:t>
                                </w:r>
                                <w:r>
                                  <w:rPr>
                                    <w:rFonts w:ascii="Courier New"/>
                                    <w:spacing w:val="-8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score2</w:t>
                                </w:r>
                                <w:r>
                                  <w:rPr>
                                    <w:rFonts w:ascii="Courier New"/>
                                    <w:spacing w:val="-8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are integer variables.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45" o:spid="_x0000_s1061" style="position:absolute;margin-left:71pt;margin-top:8pt;width:471.3pt;height:289pt;z-index:-294333814;mso-wrap-distance-left:0;mso-wrap-distance-right:0;mso-position-horizontal-relative:page;mso-position-vertical-relative:text" coordorigin="1420,160" coordsize="9426,5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">
                  <v:shape id="docshape46" o:spid="_x0000_s1062" type="#_x0000_t75" style="position:absolute;left:2132;top:1935;width:8000;height:14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">
                    <v:imagedata r:id="rId46" o:title=""/>
                  </v:shape>
                  <v:shape id="docshape47" o:spid="_x0000_s1063" type="#_x0000_t202" style="position:absolute;left:1440;top:179;width:9386;height:57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38" w:lineRule="auto"/>
                            <w:ind w:left="200" w:right="197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 xml:space="preserve">Example (Cont’d): </w:t>
                          </w:r>
                          <w:r>
                            <w:rPr>
                              <w:sz w:val="24"/>
                            </w:rPr>
                            <w:t xml:space="preserve">In Figure 1.14, we assign 30 and 65 to the two variables, 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score1</w:t>
                          </w:r>
                          <w:r>
                            <w:rPr>
                              <w:rFonts w:ascii="Courier New" w:hAnsi="Courier New"/>
                              <w:spacing w:val="-14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and </w:t>
                          </w:r>
                          <w:r>
                            <w:rPr>
                              <w:rFonts w:ascii="Courier New" w:hAnsi="Courier New"/>
                              <w:spacing w:val="-2"/>
                              <w:sz w:val="24"/>
                            </w:rPr>
                            <w:t>score2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,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respectively. We can use the </w:t>
                          </w:r>
                          <w:proofErr w:type="gramStart"/>
                          <w:r>
                            <w:rPr>
                              <w:rFonts w:ascii="Courier New" w:hAnsi="Courier New"/>
                              <w:spacing w:val="-1"/>
                              <w:sz w:val="24"/>
                            </w:rPr>
                            <w:t>type(</w:t>
                          </w:r>
                          <w:proofErr w:type="gramEnd"/>
                          <w:r>
                            <w:rPr>
                              <w:rFonts w:ascii="Courier New" w:hAnsi="Courier New"/>
                              <w:spacing w:val="-1"/>
                              <w:sz w:val="24"/>
                            </w:rPr>
                            <w:t xml:space="preserve">)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function to check their variable</w:t>
                          </w:r>
                          <w:r>
                            <w:rPr>
                              <w:sz w:val="24"/>
                            </w:rPr>
                            <w:t xml:space="preserve"> type.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227"/>
                            <w:ind w:left="672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1.15</w:t>
                          </w:r>
                          <w:r>
                            <w:rPr>
                              <w:rFonts w:ascii="Palatino Linotype"/>
                              <w:b/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Checking</w:t>
                          </w:r>
                          <w:r>
                            <w:rPr>
                              <w:spacing w:val="-1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Variable</w:t>
                          </w:r>
                          <w:r>
                            <w:rPr>
                              <w:spacing w:val="-1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Type</w:t>
                          </w:r>
                        </w:p>
                        <w:p w:rsidR="00D44B86" w:rsidRDefault="00D44B86"/>
                        <w:p w:rsidR="00D44B86" w:rsidRDefault="00D44B86">
                          <w:pPr>
                            <w:spacing w:before="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spacing w:before="1" w:line="343" w:lineRule="auto"/>
                            <w:ind w:left="200" w:right="198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can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that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Python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returns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&lt;class</w:t>
                          </w:r>
                          <w:r>
                            <w:rPr>
                              <w:rFonts w:ascii="Courier New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'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int</w:t>
                          </w:r>
                          <w:proofErr w:type="spellEnd"/>
                          <w:r>
                            <w:rPr>
                              <w:rFonts w:ascii="Courier New"/>
                              <w:sz w:val="24"/>
                            </w:rPr>
                            <w:t xml:space="preserve">'&gt; </w:t>
                          </w:r>
                          <w:r>
                            <w:rPr>
                              <w:sz w:val="24"/>
                            </w:rPr>
                            <w:t>as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screen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output.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information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are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enquiring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is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put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single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quotation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marks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like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int</w:t>
                          </w:r>
                          <w:proofErr w:type="spellEnd"/>
                          <w:r>
                            <w:rPr>
                              <w:rFonts w:ascii="Courier New"/>
                              <w:spacing w:val="-9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this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case.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As a</w:t>
                          </w:r>
                          <w:r>
                            <w:rPr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result,</w:t>
                          </w:r>
                          <w:r>
                            <w:rPr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we can see that both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score1</w:t>
                          </w:r>
                          <w:r>
                            <w:rPr>
                              <w:rFonts w:ascii="Courier New"/>
                              <w:spacing w:val="-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score2</w:t>
                          </w:r>
                          <w:r>
                            <w:rPr>
                              <w:rFonts w:ascii="Courier New"/>
                              <w:spacing w:val="-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are integer variables.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217690277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4018915</wp:posOffset>
                  </wp:positionV>
                  <wp:extent cx="5972810" cy="1597025"/>
                  <wp:effectExtent l="0" t="0" r="0" b="0"/>
                  <wp:wrapTopAndBottom/>
                  <wp:docPr id="171" name="docshapegroup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1597025"/>
                            <a:chOff x="1430" y="6329"/>
                            <a:chExt cx="9406" cy="2515"/>
                          </a:xfrm>
                        </wpg:grpSpPr>
                        <wps:wsp>
                          <wps:cNvPr id="172" name="docshape49"/>
                          <wps:cNvSpPr>
                            <a:spLocks noChangeArrowheads="1"/>
                          </wps:cNvSpPr>
                          <wps:spPr bwMode="auto">
                            <a:xfrm>
                              <a:off x="1440" y="6338"/>
                              <a:ext cx="9386" cy="2495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" name="docshape50"/>
                          <wps:cNvSpPr>
                            <a:spLocks/>
                          </wps:cNvSpPr>
                          <wps:spPr bwMode="auto">
                            <a:xfrm>
                              <a:off x="1430" y="6328"/>
                              <a:ext cx="1137" cy="999"/>
                            </a:xfrm>
                            <a:custGeom>
                              <a:avLst/>
                              <a:gdLst>
                                <a:gd name="T0" fmla="+- 0 2566 1430"/>
                                <a:gd name="T1" fmla="*/ T0 w 1137"/>
                                <a:gd name="T2" fmla="+- 0 6329 6329"/>
                                <a:gd name="T3" fmla="*/ 6329 h 999"/>
                                <a:gd name="T4" fmla="+- 0 1430 1430"/>
                                <a:gd name="T5" fmla="*/ T4 w 1137"/>
                                <a:gd name="T6" fmla="+- 0 6329 6329"/>
                                <a:gd name="T7" fmla="*/ 6329 h 999"/>
                                <a:gd name="T8" fmla="+- 0 1430 1430"/>
                                <a:gd name="T9" fmla="*/ T8 w 1137"/>
                                <a:gd name="T10" fmla="+- 0 7327 6329"/>
                                <a:gd name="T11" fmla="*/ 7327 h 999"/>
                                <a:gd name="T12" fmla="+- 0 1450 1430"/>
                                <a:gd name="T13" fmla="*/ T12 w 1137"/>
                                <a:gd name="T14" fmla="+- 0 7327 6329"/>
                                <a:gd name="T15" fmla="*/ 7327 h 999"/>
                                <a:gd name="T16" fmla="+- 0 1450 1430"/>
                                <a:gd name="T17" fmla="*/ T16 w 1137"/>
                                <a:gd name="T18" fmla="+- 0 6349 6329"/>
                                <a:gd name="T19" fmla="*/ 6349 h 999"/>
                                <a:gd name="T20" fmla="+- 0 2566 1430"/>
                                <a:gd name="T21" fmla="*/ T20 w 1137"/>
                                <a:gd name="T22" fmla="+- 0 6349 6329"/>
                                <a:gd name="T23" fmla="*/ 6349 h 999"/>
                                <a:gd name="T24" fmla="+- 0 2566 1430"/>
                                <a:gd name="T25" fmla="*/ T24 w 1137"/>
                                <a:gd name="T26" fmla="+- 0 6329 6329"/>
                                <a:gd name="T27" fmla="*/ 6329 h 9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11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74" name="docshape5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70" y="6565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75" name="docshape52"/>
                          <wps:cNvSpPr>
                            <a:spLocks/>
                          </wps:cNvSpPr>
                          <wps:spPr bwMode="auto">
                            <a:xfrm>
                              <a:off x="1429" y="6328"/>
                              <a:ext cx="9406" cy="2515"/>
                            </a:xfrm>
                            <a:custGeom>
                              <a:avLst/>
                              <a:gdLst>
                                <a:gd name="T0" fmla="+- 0 10835 1430"/>
                                <a:gd name="T1" fmla="*/ T0 w 9406"/>
                                <a:gd name="T2" fmla="+- 0 8843 6329"/>
                                <a:gd name="T3" fmla="*/ 8843 h 2515"/>
                                <a:gd name="T4" fmla="+- 0 10815 1430"/>
                                <a:gd name="T5" fmla="*/ T4 w 9406"/>
                                <a:gd name="T6" fmla="+- 0 8823 6329"/>
                                <a:gd name="T7" fmla="*/ 8823 h 2515"/>
                                <a:gd name="T8" fmla="+- 0 2566 1430"/>
                                <a:gd name="T9" fmla="*/ T8 w 9406"/>
                                <a:gd name="T10" fmla="+- 0 8823 6329"/>
                                <a:gd name="T11" fmla="*/ 8823 h 2515"/>
                                <a:gd name="T12" fmla="+- 0 1450 1430"/>
                                <a:gd name="T13" fmla="*/ T12 w 9406"/>
                                <a:gd name="T14" fmla="+- 0 8823 6329"/>
                                <a:gd name="T15" fmla="*/ 8823 h 2515"/>
                                <a:gd name="T16" fmla="+- 0 1450 1430"/>
                                <a:gd name="T17" fmla="*/ T16 w 9406"/>
                                <a:gd name="T18" fmla="+- 0 7327 6329"/>
                                <a:gd name="T19" fmla="*/ 7327 h 2515"/>
                                <a:gd name="T20" fmla="+- 0 1430 1430"/>
                                <a:gd name="T21" fmla="*/ T20 w 9406"/>
                                <a:gd name="T22" fmla="+- 0 7327 6329"/>
                                <a:gd name="T23" fmla="*/ 7327 h 2515"/>
                                <a:gd name="T24" fmla="+- 0 1430 1430"/>
                                <a:gd name="T25" fmla="*/ T24 w 9406"/>
                                <a:gd name="T26" fmla="+- 0 8843 6329"/>
                                <a:gd name="T27" fmla="*/ 8843 h 2515"/>
                                <a:gd name="T28" fmla="+- 0 1430 1430"/>
                                <a:gd name="T29" fmla="*/ T28 w 9406"/>
                                <a:gd name="T30" fmla="+- 0 8843 6329"/>
                                <a:gd name="T31" fmla="*/ 8843 h 2515"/>
                                <a:gd name="T32" fmla="+- 0 1430 1430"/>
                                <a:gd name="T33" fmla="*/ T32 w 9406"/>
                                <a:gd name="T34" fmla="+- 0 8843 6329"/>
                                <a:gd name="T35" fmla="*/ 8843 h 2515"/>
                                <a:gd name="T36" fmla="+- 0 2566 1430"/>
                                <a:gd name="T37" fmla="*/ T36 w 9406"/>
                                <a:gd name="T38" fmla="+- 0 8843 6329"/>
                                <a:gd name="T39" fmla="*/ 8843 h 2515"/>
                                <a:gd name="T40" fmla="+- 0 10835 1430"/>
                                <a:gd name="T41" fmla="*/ T40 w 9406"/>
                                <a:gd name="T42" fmla="+- 0 8843 6329"/>
                                <a:gd name="T43" fmla="*/ 8843 h 2515"/>
                                <a:gd name="T44" fmla="+- 0 10836 1430"/>
                                <a:gd name="T45" fmla="*/ T44 w 9406"/>
                                <a:gd name="T46" fmla="+- 0 6329 6329"/>
                                <a:gd name="T47" fmla="*/ 6329 h 2515"/>
                                <a:gd name="T48" fmla="+- 0 10835 1430"/>
                                <a:gd name="T49" fmla="*/ T48 w 9406"/>
                                <a:gd name="T50" fmla="+- 0 6329 6329"/>
                                <a:gd name="T51" fmla="*/ 6329 h 2515"/>
                                <a:gd name="T52" fmla="+- 0 2566 1430"/>
                                <a:gd name="T53" fmla="*/ T52 w 9406"/>
                                <a:gd name="T54" fmla="+- 0 6329 6329"/>
                                <a:gd name="T55" fmla="*/ 6329 h 2515"/>
                                <a:gd name="T56" fmla="+- 0 2566 1430"/>
                                <a:gd name="T57" fmla="*/ T56 w 9406"/>
                                <a:gd name="T58" fmla="+- 0 6349 6329"/>
                                <a:gd name="T59" fmla="*/ 6349 h 2515"/>
                                <a:gd name="T60" fmla="+- 0 10816 1430"/>
                                <a:gd name="T61" fmla="*/ T60 w 9406"/>
                                <a:gd name="T62" fmla="+- 0 6349 6329"/>
                                <a:gd name="T63" fmla="*/ 6349 h 2515"/>
                                <a:gd name="T64" fmla="+- 0 10816 1430"/>
                                <a:gd name="T65" fmla="*/ T64 w 9406"/>
                                <a:gd name="T66" fmla="+- 0 7327 6329"/>
                                <a:gd name="T67" fmla="*/ 7327 h 2515"/>
                                <a:gd name="T68" fmla="+- 0 10816 1430"/>
                                <a:gd name="T69" fmla="*/ T68 w 9406"/>
                                <a:gd name="T70" fmla="+- 0 8823 6329"/>
                                <a:gd name="T71" fmla="*/ 8823 h 2515"/>
                                <a:gd name="T72" fmla="+- 0 10835 1430"/>
                                <a:gd name="T73" fmla="*/ T72 w 9406"/>
                                <a:gd name="T74" fmla="+- 0 8843 6329"/>
                                <a:gd name="T75" fmla="*/ 8843 h 2515"/>
                                <a:gd name="T76" fmla="+- 0 10835 1430"/>
                                <a:gd name="T77" fmla="*/ T76 w 9406"/>
                                <a:gd name="T78" fmla="+- 0 7327 6329"/>
                                <a:gd name="T79" fmla="*/ 7327 h 2515"/>
                                <a:gd name="T80" fmla="+- 0 10835 1430"/>
                                <a:gd name="T81" fmla="*/ T80 w 9406"/>
                                <a:gd name="T82" fmla="+- 0 6329 6329"/>
                                <a:gd name="T83" fmla="*/ 6329 h 2515"/>
                                <a:gd name="T84" fmla="+- 0 10836 1430"/>
                                <a:gd name="T85" fmla="*/ T84 w 9406"/>
                                <a:gd name="T86" fmla="+- 0 6329 6329"/>
                                <a:gd name="T87" fmla="*/ 6329 h 25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</a:cxnLst>
                              <a:rect l="0" t="0" r="r" b="b"/>
                              <a:pathLst>
                                <a:path w="9406" h="2515">
                                  <a:moveTo>
                                    <a:pt x="9405" y="2514"/>
                                  </a:moveTo>
                                  <a:lnTo>
                                    <a:pt x="9385" y="2494"/>
                                  </a:lnTo>
                                  <a:lnTo>
                                    <a:pt x="1136" y="2494"/>
                                  </a:lnTo>
                                  <a:lnTo>
                                    <a:pt x="20" y="2494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0" y="2514"/>
                                  </a:lnTo>
                                  <a:lnTo>
                                    <a:pt x="1136" y="2514"/>
                                  </a:lnTo>
                                  <a:lnTo>
                                    <a:pt x="9405" y="2514"/>
                                  </a:lnTo>
                                  <a:close/>
                                  <a:moveTo>
                                    <a:pt x="9406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8"/>
                                  </a:lnTo>
                                  <a:lnTo>
                                    <a:pt x="9386" y="2494"/>
                                  </a:lnTo>
                                  <a:lnTo>
                                    <a:pt x="9405" y="2514"/>
                                  </a:lnTo>
                                  <a:lnTo>
                                    <a:pt x="9405" y="998"/>
                                  </a:lnTo>
                                  <a:lnTo>
                                    <a:pt x="9405" y="0"/>
                                  </a:lnTo>
                                  <a:lnTo>
                                    <a:pt x="940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" name="docshape5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766" y="6739"/>
                              <a:ext cx="674" cy="3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line="308" w:lineRule="exact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7" name="docshape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50" y="7499"/>
                              <a:ext cx="561" cy="2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line="264" w:lineRule="exact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Read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8" name="docshape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625" y="7499"/>
                              <a:ext cx="353" cy="2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line="264" w:lineRule="exact"/>
                                  <w:rPr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79" name="docshape5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94" y="7499"/>
                              <a:ext cx="788" cy="2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line="264" w:lineRule="exact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Python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80" name="docshape5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597" y="7499"/>
                              <a:ext cx="1628" cy="2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line="264" w:lineRule="exact"/>
                                  <w:rPr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sz w:val="24"/>
                                  </w:rPr>
                                  <w:t>documentation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81" name="docshape5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640" y="7499"/>
                              <a:ext cx="3998" cy="26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line="264" w:lineRule="exact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(</w:t>
                                </w:r>
                                <w:hyperlink r:id="rId47">
                                  <w:r>
                                    <w:rPr>
                                      <w:color w:val="0000FF"/>
                                      <w:sz w:val="24"/>
                                    </w:rPr>
                                    <w:t>https://docs.python.org/3/library/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82" name="docshape5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650" y="7931"/>
                              <a:ext cx="8986" cy="6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C41497">
                                <w:pPr>
                                  <w:tabs>
                                    <w:tab w:val="left" w:pos="5352"/>
                                    <w:tab w:val="left" w:pos="5885"/>
                                    <w:tab w:val="left" w:pos="6660"/>
                                    <w:tab w:val="left" w:pos="7494"/>
                                    <w:tab w:val="left" w:pos="8054"/>
                                  </w:tabs>
                                  <w:spacing w:line="265" w:lineRule="exact"/>
                                  <w:rPr>
                                    <w:sz w:val="24"/>
                                  </w:rPr>
                                </w:pPr>
                                <w:hyperlink r:id="rId48">
                                  <w:proofErr w:type="spellStart"/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stdtypes.html#numeric-types-int-float-complex</w:t>
                                  </w:r>
                                  <w:proofErr w:type="spellEnd"/>
                                </w:hyperlink>
                                <w:r w:rsidR="00D44B86">
                                  <w:rPr>
                                    <w:sz w:val="24"/>
                                  </w:rPr>
                                  <w:t>)</w:t>
                                </w:r>
                                <w:r w:rsidR="00D44B86">
                                  <w:rPr>
                                    <w:sz w:val="24"/>
                                  </w:rPr>
                                  <w:tab/>
                                  <w:t>for</w:t>
                                </w:r>
                                <w:r w:rsidR="00D44B86">
                                  <w:rPr>
                                    <w:sz w:val="24"/>
                                  </w:rPr>
                                  <w:tab/>
                                  <w:t>more</w:t>
                                </w:r>
                                <w:r w:rsidR="00D44B86">
                                  <w:rPr>
                                    <w:sz w:val="24"/>
                                  </w:rPr>
                                  <w:tab/>
                                  <w:t>about</w:t>
                                </w:r>
                                <w:r w:rsidR="00D44B86">
                                  <w:rPr>
                                    <w:sz w:val="24"/>
                                  </w:rPr>
                                  <w:tab/>
                                  <w:t>the</w:t>
                                </w:r>
                                <w:r w:rsidR="00D44B86">
                                  <w:rPr>
                                    <w:sz w:val="24"/>
                                  </w:rPr>
                                  <w:tab/>
                                  <w:t>different</w:t>
                                </w:r>
                              </w:p>
                              <w:p w:rsidR="00D44B86" w:rsidRDefault="00D44B86">
                                <w:pPr>
                                  <w:spacing w:before="133" w:line="297" w:lineRule="exact"/>
                                  <w:rPr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sz w:val="24"/>
                                  </w:rPr>
                                  <w:t>operations</w:t>
                                </w:r>
                                <w:proofErr w:type="gramEnd"/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numeric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data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types.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48" o:spid="_x0000_s1064" style="position:absolute;margin-left:71.5pt;margin-top:316.45pt;width:470.3pt;height:125.75pt;z-index:-285626203;mso-wrap-distance-left:0;mso-wrap-distance-right:0;mso-position-horizontal-relative:page;mso-position-vertical-relative:text" coordorigin="1430,6329" coordsize="9406,2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">
                  <v:rect id="docshape49" o:spid="_x0000_s1065" style="position:absolute;left:1440;top:6338;width:9386;height:24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" fillcolor="#d9d9d9" stroked="f"/>
                  <v:shape id="docshape50" o:spid="_x0000_s1066" style="position:absolute;left:1430;top:6328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" path="m1136,l,,,998r20,l20,20r1116,l1136,xe" fillcolor="#d9d9d9" stroked="f">
                    <v:path arrowok="t" o:connecttype="custom" o:connectlocs="1136,6329;0,6329;0,7327;20,7327;20,6349;1136,6349;1136,6329" o:connectangles="0,0,0,0,0,0,0"/>
                  </v:shape>
                  <v:shape id="docshape51" o:spid="_x0000_s1067" type="#_x0000_t75" style="position:absolute;left:1570;top:6565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">
                    <v:imagedata r:id="rId25" o:title=""/>
                  </v:shape>
                  <v:shape id="docshape52" o:spid="_x0000_s1068" style="position:absolute;left:1429;top:6328;width:9406;height:2515;visibility:visible;mso-wrap-style:square;v-text-anchor:top" coordsize="9406,2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" path="m9405,2514r-20,-20l1136,2494r-1116,l20,998,,998,,2514r1136,l9405,2514xm9406,r-1,l1136,r,20l9386,20r,978l9386,2494r19,20l9405,998,9405,r1,xe" fillcolor="#d9d9d9" stroked="f">
                    <v:path arrowok="t" o:connecttype="custom" o:connectlocs="9405,8843;9385,8823;1136,8823;20,8823;20,7327;0,7327;0,8843;0,8843;0,8843;1136,8843;9405,8843;9406,6329;9405,6329;1136,6329;1136,6349;9386,6349;9386,7327;9386,8823;9405,8843;9405,7327;9405,6329;9406,6329" o:connectangles="0,0,0,0,0,0,0,0,0,0,0,0,0,0,0,0,0,0,0,0,0,0"/>
                  </v:shape>
                  <v:shape id="docshape53" o:spid="_x0000_s1069" type="#_x0000_t202" style="position:absolute;left:2766;top:6739;width:6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" filled="f" stroked="f">
                    <v:textbox inset="0,0,0,0">
                      <w:txbxContent>
                        <w:p w:rsidR="00D44B86" w:rsidRDefault="00D44B86">
                          <w:pPr>
                            <w:spacing w:line="308" w:lineRule="exact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</w:txbxContent>
                    </v:textbox>
                  </v:shape>
                  <v:shape id="docshape54" o:spid="_x0000_s1070" type="#_x0000_t202" style="position:absolute;left:1650;top:7499;width:561;height: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" filled="f" stroked="f">
                    <v:textbox inset="0,0,0,0">
                      <w:txbxContent>
                        <w:p w:rsidR="00D44B86" w:rsidRDefault="00D44B86">
                          <w:pPr>
                            <w:spacing w:line="264" w:lineRule="exact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Read</w:t>
                          </w:r>
                        </w:p>
                      </w:txbxContent>
                    </v:textbox>
                  </v:shape>
                  <v:shape id="docshape55" o:spid="_x0000_s1071" type="#_x0000_t202" style="position:absolute;left:2625;top:7499;width:353;height: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i6U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1p5RibQyxsAAAD//wMAUEsBAi0AFAAGAAgAAAAhANvh9svuAAAAhQEAABMAAAAAAAAA&#10;AAAAAAAAAAAAAFtDb250ZW50X1R5cGVzXS54bWxQSwECLQAUAAYACAAAACEAWvQsW78AAAAVAQAA&#10;CwAAAAAAAAAAAAAAAAAfAQAAX3JlbHMvLnJlbHNQSwECLQAUAAYACAAAACEAx64ulMYAAADcAAAA&#10;DwAAAAAAAAAAAAAAAAAHAgAAZHJzL2Rvd25yZXYueG1sUEsFBgAAAAADAAMAtwAAAPoCAAAAAA==&#10;" filled="f" stroked="f">
                    <v:textbox inset="0,0,0,0">
                      <w:txbxContent>
                        <w:p w:rsidR="00D44B86" w:rsidRDefault="00D44B86">
                          <w:pPr>
                            <w:spacing w:line="264" w:lineRule="exact"/>
                            <w:rPr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sz w:val="24"/>
                            </w:rPr>
                            <w:t>the</w:t>
                          </w:r>
                          <w:proofErr w:type="gramEnd"/>
                        </w:p>
                      </w:txbxContent>
                    </v:textbox>
                  </v:shape>
                  <v:shape id="docshape56" o:spid="_x0000_s1072" type="#_x0000_t202" style="position:absolute;left:3394;top:7499;width:788;height: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" filled="f" stroked="f">
                    <v:textbox inset="0,0,0,0">
                      <w:txbxContent>
                        <w:p w:rsidR="00D44B86" w:rsidRDefault="00D44B86">
                          <w:pPr>
                            <w:spacing w:line="264" w:lineRule="exact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Python</w:t>
                          </w:r>
                        </w:p>
                      </w:txbxContent>
                    </v:textbox>
                  </v:shape>
                  <v:shape id="docshape57" o:spid="_x0000_s1073" type="#_x0000_t202" style="position:absolute;left:4597;top:7499;width:1628;height: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" filled="f" stroked="f">
                    <v:textbox inset="0,0,0,0">
                      <w:txbxContent>
                        <w:p w:rsidR="00D44B86" w:rsidRDefault="00D44B86">
                          <w:pPr>
                            <w:spacing w:line="264" w:lineRule="exact"/>
                            <w:rPr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sz w:val="24"/>
                            </w:rPr>
                            <w:t>documentation</w:t>
                          </w:r>
                          <w:proofErr w:type="gramEnd"/>
                        </w:p>
                      </w:txbxContent>
                    </v:textbox>
                  </v:shape>
                  <v:shape id="docshape58" o:spid="_x0000_s1074" type="#_x0000_t202" style="position:absolute;left:6640;top:7499;width:3998;height: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" filled="f" stroked="f">
                    <v:textbox inset="0,0,0,0">
                      <w:txbxContent>
                        <w:p w:rsidR="00D44B86" w:rsidRDefault="00D44B86">
                          <w:pPr>
                            <w:spacing w:line="264" w:lineRule="exact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(</w:t>
                          </w:r>
                          <w:hyperlink r:id="rId49">
                            <w:r>
                              <w:rPr>
                                <w:color w:val="0000FF"/>
                                <w:sz w:val="24"/>
                              </w:rPr>
                              <w:t>https://docs.python.org/3/library/</w:t>
                            </w:r>
                          </w:hyperlink>
                        </w:p>
                      </w:txbxContent>
                    </v:textbox>
                  </v:shape>
                  <v:shape id="docshape59" o:spid="_x0000_s1075" type="#_x0000_t202" style="position:absolute;left:1650;top:7931;width:8986;height:6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" filled="f" stroked="f">
                    <v:textbox inset="0,0,0,0">
                      <w:txbxContent>
                        <w:p w:rsidR="00D44B86" w:rsidRDefault="00D44B86">
                          <w:pPr>
                            <w:tabs>
                              <w:tab w:val="left" w:pos="5352"/>
                              <w:tab w:val="left" w:pos="5885"/>
                              <w:tab w:val="left" w:pos="6660"/>
                              <w:tab w:val="left" w:pos="7494"/>
                              <w:tab w:val="left" w:pos="8054"/>
                            </w:tabs>
                            <w:spacing w:line="265" w:lineRule="exact"/>
                            <w:rPr>
                              <w:sz w:val="24"/>
                            </w:rPr>
                          </w:pPr>
                          <w:hyperlink r:id="rId50">
                            <w:proofErr w:type="spellStart"/>
                            <w:r>
                              <w:rPr>
                                <w:color w:val="0000FF"/>
                                <w:sz w:val="24"/>
                              </w:rPr>
                              <w:t>stdtypes.html#numeric-types-int-float-complex</w:t>
                            </w:r>
                            <w:proofErr w:type="spellEnd"/>
                          </w:hyperlink>
                          <w:r>
                            <w:rPr>
                              <w:sz w:val="24"/>
                            </w:rPr>
                            <w:t>)</w:t>
                          </w:r>
                          <w:r>
                            <w:rPr>
                              <w:sz w:val="24"/>
                            </w:rPr>
                            <w:tab/>
                            <w:t>for</w:t>
                          </w:r>
                          <w:r>
                            <w:rPr>
                              <w:sz w:val="24"/>
                            </w:rPr>
                            <w:tab/>
                            <w:t>more</w:t>
                          </w:r>
                          <w:r>
                            <w:rPr>
                              <w:sz w:val="24"/>
                            </w:rPr>
                            <w:tab/>
                            <w:t>about</w:t>
                          </w:r>
                          <w:r>
                            <w:rPr>
                              <w:sz w:val="24"/>
                            </w:rPr>
                            <w:tab/>
                            <w:t>the</w:t>
                          </w:r>
                          <w:r>
                            <w:rPr>
                              <w:sz w:val="24"/>
                            </w:rPr>
                            <w:tab/>
                            <w:t>different</w:t>
                          </w:r>
                        </w:p>
                        <w:p w:rsidR="00D44B86" w:rsidRDefault="00D44B86">
                          <w:pPr>
                            <w:spacing w:before="133" w:line="297" w:lineRule="exact"/>
                            <w:rPr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sz w:val="24"/>
                            </w:rPr>
                            <w:t>operations</w:t>
                          </w:r>
                          <w:proofErr w:type="gramEnd"/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numeric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data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types.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5"/>
        <w:rPr>
          <w:del w:id="662" w:author="James Tan Swee Chuan (SUSS)" w:date="2022-03-31T16:51:00Z"/>
          <w:sz w:val="29"/>
        </w:rPr>
      </w:pPr>
    </w:p>
    <w:p w:rsidR="00CB0608" w:rsidDel="00C67110" w:rsidRDefault="00CB0608">
      <w:pPr>
        <w:rPr>
          <w:del w:id="663" w:author="James Tan Swee Chuan (SUSS)" w:date="2022-03-31T16:51:00Z"/>
          <w:sz w:val="29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664" w:author="James Tan Swee Chuan (SUSS)" w:date="2022-03-31T16:51:00Z"/>
          <w:sz w:val="26"/>
        </w:rPr>
      </w:pPr>
    </w:p>
    <w:p w:rsidR="00CB0608" w:rsidDel="00C67110" w:rsidRDefault="00271F97">
      <w:pPr>
        <w:pStyle w:val="Heading1"/>
        <w:rPr>
          <w:del w:id="665" w:author="James Tan Swee Chuan (SUSS)" w:date="2022-03-31T16:51:00Z"/>
        </w:rPr>
      </w:pPr>
      <w:del w:id="666" w:author="James Tan Swee Chuan (SUSS)" w:date="2022-03-31T16:51:00Z">
        <w:r w:rsidDel="00C67110">
          <w:rPr>
            <w:color w:val="007DBA"/>
          </w:rPr>
          <w:delText>Chapter</w:delText>
        </w:r>
        <w:r w:rsidDel="00C67110">
          <w:rPr>
            <w:color w:val="007DBA"/>
            <w:spacing w:val="-4"/>
          </w:rPr>
          <w:delText xml:space="preserve"> </w:delText>
        </w:r>
        <w:r w:rsidDel="00C67110">
          <w:rPr>
            <w:color w:val="007DBA"/>
          </w:rPr>
          <w:delText>3:</w:delText>
        </w:r>
        <w:r w:rsidDel="00C67110">
          <w:rPr>
            <w:color w:val="007DBA"/>
            <w:spacing w:val="-3"/>
          </w:rPr>
          <w:delText xml:space="preserve"> </w:delText>
        </w:r>
        <w:r w:rsidDel="00C67110">
          <w:rPr>
            <w:color w:val="007DBA"/>
          </w:rPr>
          <w:delText>Print</w:delText>
        </w:r>
        <w:r w:rsidDel="00C67110">
          <w:rPr>
            <w:color w:val="007DBA"/>
            <w:spacing w:val="-4"/>
          </w:rPr>
          <w:delText xml:space="preserve"> </w:delText>
        </w:r>
        <w:r w:rsidDel="00C67110">
          <w:rPr>
            <w:color w:val="007DBA"/>
          </w:rPr>
          <w:delText>and</w:delText>
        </w:r>
        <w:r w:rsidDel="00C67110">
          <w:rPr>
            <w:color w:val="007DBA"/>
            <w:spacing w:val="-3"/>
          </w:rPr>
          <w:delText xml:space="preserve"> </w:delText>
        </w:r>
        <w:r w:rsidDel="00C67110">
          <w:rPr>
            <w:color w:val="007DBA"/>
          </w:rPr>
          <w:delText>Input</w:delText>
        </w:r>
      </w:del>
    </w:p>
    <w:p w:rsidR="00CB0608" w:rsidDel="00C67110" w:rsidRDefault="00CB0608">
      <w:pPr>
        <w:pStyle w:val="BodyText"/>
        <w:rPr>
          <w:del w:id="667" w:author="James Tan Swee Chuan (SUSS)" w:date="2022-03-31T16:51:00Z"/>
          <w:rFonts w:ascii="Palatino Linotype"/>
          <w:b/>
          <w:sz w:val="20"/>
        </w:rPr>
      </w:pPr>
    </w:p>
    <w:p w:rsidR="00CB0608" w:rsidDel="00C67110" w:rsidRDefault="00CB0608">
      <w:pPr>
        <w:pStyle w:val="BodyText"/>
        <w:rPr>
          <w:del w:id="668" w:author="James Tan Swee Chuan (SUSS)" w:date="2022-03-31T16:51:00Z"/>
          <w:rFonts w:ascii="Palatino Linotype"/>
          <w:b/>
          <w:sz w:val="20"/>
        </w:rPr>
      </w:pPr>
    </w:p>
    <w:p w:rsidR="00CB0608" w:rsidDel="00C67110" w:rsidRDefault="009E1B49">
      <w:pPr>
        <w:pStyle w:val="BodyText"/>
        <w:spacing w:before="9"/>
        <w:rPr>
          <w:del w:id="669" w:author="James Tan Swee Chuan (SUSS)" w:date="2022-03-31T16:51:00Z"/>
          <w:rFonts w:ascii="Palatino Linotype"/>
          <w:b/>
          <w:sz w:val="20"/>
        </w:rPr>
      </w:pPr>
      <w:del w:id="670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226397888" behindDoc="1" locked="0" layoutInCell="1" allowOverlap="1">
                  <wp:simplePos x="0" y="0"/>
                  <wp:positionH relativeFrom="page">
                    <wp:posOffset>685800</wp:posOffset>
                  </wp:positionH>
                  <wp:positionV relativeFrom="paragraph">
                    <wp:posOffset>193040</wp:posOffset>
                  </wp:positionV>
                  <wp:extent cx="5960110" cy="895985"/>
                  <wp:effectExtent l="0" t="0" r="0" b="0"/>
                  <wp:wrapTopAndBottom/>
                  <wp:docPr id="167" name="docshapegroup6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60110" cy="895985"/>
                            <a:chOff x="1080" y="304"/>
                            <a:chExt cx="9386" cy="1411"/>
                          </a:xfrm>
                        </wpg:grpSpPr>
                        <wps:wsp>
                          <wps:cNvPr id="168" name="docshape6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303"/>
                              <a:ext cx="9386" cy="1411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69" name="docshape6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00" y="519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70" name="docshape6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" y="303"/>
                              <a:ext cx="9386" cy="14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"/>
                                  <w:rPr>
                                    <w:rFonts w:ascii="Palatino Linotype"/>
                                    <w:b/>
                                    <w:sz w:val="24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ind w:left="132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Lesson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6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Recording</w:t>
                                </w:r>
                              </w:p>
                              <w:p w:rsidR="00D44B86" w:rsidRDefault="00D44B86">
                                <w:pPr>
                                  <w:spacing w:before="2"/>
                                  <w:rPr>
                                    <w:rFonts w:ascii="Palatino Linotype"/>
                                    <w:b/>
                                    <w:sz w:val="23"/>
                                  </w:rPr>
                                </w:pPr>
                              </w:p>
                              <w:p w:rsidR="00D44B86" w:rsidRDefault="00C41497">
                                <w:pPr>
                                  <w:ind w:left="200"/>
                                  <w:rPr>
                                    <w:sz w:val="24"/>
                                  </w:rPr>
                                </w:pPr>
                                <w:hyperlink r:id="rId51"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Print</w:t>
                                  </w:r>
                                  <w:r w:rsidR="00D44B86">
                                    <w:rPr>
                                      <w:color w:val="0000FF"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and</w:t>
                                  </w:r>
                                  <w:r w:rsidR="00D44B86">
                                    <w:rPr>
                                      <w:color w:val="0000FF"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Input</w:t>
                                  </w:r>
                                  <w:r w:rsidR="00D44B86">
                                    <w:rPr>
                                      <w:color w:val="0000FF"/>
                                      <w:spacing w:val="-2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in Python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60" o:spid="_x0000_s1076" style="position:absolute;margin-left:54pt;margin-top:15.2pt;width:469.3pt;height:70.55pt;z-index:-276918592;mso-wrap-distance-left:0;mso-wrap-distance-right:0;mso-position-horizontal-relative:page;mso-position-vertical-relative:text" coordorigin="1080,304" coordsize="9386,1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">
                  <v:rect id="docshape61" o:spid="_x0000_s1077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" fillcolor="#d9d9d9" stroked="f"/>
                  <v:shape id="docshape62" o:spid="_x0000_s1078" type="#_x0000_t75" style="position:absolute;left:1200;top:519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">
                    <v:imagedata r:id="rId17" o:title=""/>
                  </v:shape>
                  <v:shape id="docshape63" o:spid="_x0000_s1079" type="#_x0000_t202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" filled="f" stroked="f">
                    <v:textbox inset="0,0,0,0">
                      <w:txbxContent>
                        <w:p w:rsidR="00D44B86" w:rsidRDefault="00D44B86">
                          <w:pPr>
                            <w:spacing w:before="2"/>
                            <w:rPr>
                              <w:rFonts w:ascii="Palatino Linotype"/>
                              <w:b/>
                              <w:sz w:val="24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ind w:left="132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Lesson</w:t>
                          </w:r>
                          <w:r>
                            <w:rPr>
                              <w:rFonts w:ascii="Palatino Linotype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Recording</w:t>
                          </w:r>
                        </w:p>
                        <w:p w:rsidR="00D44B86" w:rsidRDefault="00D44B86">
                          <w:pPr>
                            <w:spacing w:before="2"/>
                            <w:rPr>
                              <w:rFonts w:ascii="Palatino Linotype"/>
                              <w:b/>
                              <w:sz w:val="23"/>
                            </w:rPr>
                          </w:pPr>
                        </w:p>
                        <w:p w:rsidR="00D44B86" w:rsidRDefault="00D44B86">
                          <w:pPr>
                            <w:ind w:left="200"/>
                            <w:rPr>
                              <w:sz w:val="24"/>
                            </w:rPr>
                          </w:pPr>
                          <w:hyperlink r:id="rId52">
                            <w:r>
                              <w:rPr>
                                <w:color w:val="0000FF"/>
                                <w:sz w:val="24"/>
                              </w:rPr>
                              <w:t>Print</w:t>
                            </w:r>
                            <w:r>
                              <w:rPr>
                                <w:color w:val="0000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and</w:t>
                            </w:r>
                            <w:r>
                              <w:rPr>
                                <w:color w:val="0000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Input</w:t>
                            </w:r>
                            <w:r>
                              <w:rPr>
                                <w:color w:val="0000FF"/>
                                <w:spacing w:val="-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in Python</w:t>
                            </w:r>
                          </w:hyperlink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671" w:author="James Tan Swee Chuan (SUSS)" w:date="2022-03-31T16:51:00Z"/>
          <w:rFonts w:ascii="Palatino Linotype"/>
          <w:b/>
          <w:sz w:val="20"/>
        </w:rPr>
      </w:pPr>
    </w:p>
    <w:p w:rsidR="00CB0608" w:rsidDel="00C67110" w:rsidRDefault="00CB0608">
      <w:pPr>
        <w:pStyle w:val="BodyText"/>
        <w:spacing w:before="2"/>
        <w:rPr>
          <w:del w:id="672" w:author="James Tan Swee Chuan (SUSS)" w:date="2022-03-31T16:51:00Z"/>
          <w:rFonts w:ascii="Palatino Linotype"/>
          <w:b/>
          <w:sz w:val="27"/>
        </w:rPr>
      </w:pPr>
    </w:p>
    <w:p w:rsidR="00CB0608" w:rsidDel="00C67110" w:rsidRDefault="00271F97">
      <w:pPr>
        <w:pStyle w:val="Heading2"/>
        <w:numPr>
          <w:ilvl w:val="1"/>
          <w:numId w:val="5"/>
        </w:numPr>
        <w:tabs>
          <w:tab w:val="left" w:pos="600"/>
        </w:tabs>
        <w:jc w:val="left"/>
        <w:rPr>
          <w:del w:id="673" w:author="James Tan Swee Chuan (SUSS)" w:date="2022-03-31T16:51:00Z"/>
        </w:rPr>
      </w:pPr>
      <w:del w:id="674" w:author="James Tan Swee Chuan (SUSS)" w:date="2022-03-31T16:51:00Z">
        <w:r w:rsidDel="00C67110">
          <w:rPr>
            <w:color w:val="007DBA"/>
          </w:rPr>
          <w:delText>Printing</w:delText>
        </w:r>
      </w:del>
    </w:p>
    <w:p w:rsidR="00CB0608" w:rsidDel="00C67110" w:rsidRDefault="00271F97">
      <w:pPr>
        <w:pStyle w:val="BodyText"/>
        <w:spacing w:before="229" w:line="345" w:lineRule="auto"/>
        <w:ind w:left="120" w:right="480"/>
        <w:jc w:val="both"/>
        <w:rPr>
          <w:del w:id="675" w:author="James Tan Swee Chuan (SUSS)" w:date="2022-03-31T16:51:00Z"/>
        </w:rPr>
      </w:pPr>
      <w:del w:id="676" w:author="James Tan Swee Chuan (SUSS)" w:date="2022-03-31T16:51:00Z">
        <w:r w:rsidDel="00C67110">
          <w:delText>Writing programs is not only to automate routine operations by the computer. It is also</w:delText>
        </w:r>
        <w:r w:rsidDel="00C67110">
          <w:rPr>
            <w:spacing w:val="1"/>
          </w:rPr>
          <w:delText xml:space="preserve"> </w:delText>
        </w:r>
        <w:r w:rsidDel="00C67110">
          <w:delText>of interest to show the results, information, or messages to the user while the Python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program is running. We can use the </w:delText>
        </w:r>
        <w:r w:rsidDel="00C67110">
          <w:rPr>
            <w:rFonts w:ascii="Courier New"/>
            <w:spacing w:val="-1"/>
          </w:rPr>
          <w:delText xml:space="preserve">print() </w:delText>
        </w:r>
        <w:r w:rsidDel="00C67110">
          <w:rPr>
            <w:spacing w:val="-1"/>
          </w:rPr>
          <w:delText>function to generate screen output for the</w:delText>
        </w:r>
        <w:r w:rsidDel="00C67110">
          <w:delText xml:space="preserve"> user</w:delText>
        </w:r>
        <w:r w:rsidDel="00C67110">
          <w:rPr>
            <w:spacing w:val="-2"/>
          </w:rPr>
          <w:delText xml:space="preserve"> </w:delText>
        </w:r>
        <w:r w:rsidDel="00C67110">
          <w:delText>to</w:delText>
        </w:r>
        <w:r w:rsidDel="00C67110">
          <w:rPr>
            <w:spacing w:val="-1"/>
          </w:rPr>
          <w:delText xml:space="preserve"> </w:delText>
        </w:r>
        <w:r w:rsidDel="00C67110">
          <w:delText>read.</w:delText>
        </w:r>
      </w:del>
    </w:p>
    <w:p w:rsidR="00CB0608" w:rsidDel="00C67110" w:rsidRDefault="009E1B49">
      <w:pPr>
        <w:pStyle w:val="BodyText"/>
        <w:rPr>
          <w:del w:id="677" w:author="James Tan Swee Chuan (SUSS)" w:date="2022-03-31T16:51:00Z"/>
          <w:sz w:val="7"/>
        </w:rPr>
      </w:pPr>
      <w:del w:id="678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235105499" behindDoc="1" locked="0" layoutInCell="1" allowOverlap="1">
                  <wp:simplePos x="0" y="0"/>
                  <wp:positionH relativeFrom="page">
                    <wp:posOffset>679450</wp:posOffset>
                  </wp:positionH>
                  <wp:positionV relativeFrom="paragraph">
                    <wp:posOffset>76835</wp:posOffset>
                  </wp:positionV>
                  <wp:extent cx="5972810" cy="541020"/>
                  <wp:effectExtent l="0" t="0" r="0" b="0"/>
                  <wp:wrapTopAndBottom/>
                  <wp:docPr id="166" name="docshape6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541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1674" w:right="1911"/>
                                <w:jc w:val="center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>"My String")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64" o:spid="_x0000_s1080" type="#_x0000_t202" style="position:absolute;margin-left:53.5pt;margin-top:6.05pt;width:470.3pt;height:42.6pt;z-index:-268210981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1674" w:right="1911"/>
                          <w:jc w:val="center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print(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>"My String")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679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5" w:lineRule="auto"/>
        <w:ind w:left="120" w:right="479"/>
        <w:jc w:val="both"/>
        <w:rPr>
          <w:del w:id="680" w:author="James Tan Swee Chuan (SUSS)" w:date="2022-03-31T16:51:00Z"/>
        </w:rPr>
      </w:pPr>
      <w:del w:id="681" w:author="James Tan Swee Chuan (SUSS)" w:date="2022-03-31T16:51:00Z">
        <w:r w:rsidDel="00C67110">
          <w:delText>All we need to do here is to put the text within a pair of quotation marks and pack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everything inside the </w:delText>
        </w:r>
        <w:r w:rsidDel="00C67110">
          <w:rPr>
            <w:rFonts w:ascii="Courier New"/>
          </w:rPr>
          <w:delText xml:space="preserve">print() </w:delText>
        </w:r>
        <w:r w:rsidDel="00C67110">
          <w:delText>function. While the program is being executed, Python</w:delText>
        </w:r>
        <w:r w:rsidDel="00C67110">
          <w:rPr>
            <w:spacing w:val="1"/>
          </w:rPr>
          <w:delText xml:space="preserve"> </w:delText>
        </w:r>
        <w:r w:rsidDel="00C67110">
          <w:delText>will</w:delText>
        </w:r>
        <w:r w:rsidDel="00C67110">
          <w:rPr>
            <w:spacing w:val="-4"/>
          </w:rPr>
          <w:delText xml:space="preserve"> </w:delText>
        </w:r>
        <w:r w:rsidDel="00C67110">
          <w:delText>then</w:delText>
        </w:r>
        <w:r w:rsidDel="00C67110">
          <w:rPr>
            <w:spacing w:val="-3"/>
          </w:rPr>
          <w:delText xml:space="preserve"> </w:delText>
        </w:r>
        <w:r w:rsidDel="00C67110">
          <w:delText>extract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content</w:delText>
        </w:r>
        <w:r w:rsidDel="00C67110">
          <w:rPr>
            <w:spacing w:val="-3"/>
          </w:rPr>
          <w:delText xml:space="preserve"> </w:delText>
        </w:r>
        <w:r w:rsidDel="00C67110">
          <w:delText>within</w:delText>
        </w:r>
        <w:r w:rsidDel="00C67110">
          <w:rPr>
            <w:spacing w:val="-3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quotation</w:delText>
        </w:r>
        <w:r w:rsidDel="00C67110">
          <w:rPr>
            <w:spacing w:val="-3"/>
          </w:rPr>
          <w:delText xml:space="preserve"> </w:delText>
        </w:r>
        <w:r w:rsidDel="00C67110">
          <w:delText>marks</w:delText>
        </w:r>
        <w:r w:rsidDel="00C67110">
          <w:rPr>
            <w:spacing w:val="-3"/>
          </w:rPr>
          <w:delText xml:space="preserve"> </w:delText>
        </w:r>
        <w:r w:rsidDel="00C67110">
          <w:delText>and</w:delText>
        </w:r>
        <w:r w:rsidDel="00C67110">
          <w:rPr>
            <w:spacing w:val="-3"/>
          </w:rPr>
          <w:delText xml:space="preserve"> </w:delText>
        </w:r>
        <w:r w:rsidDel="00C67110">
          <w:delText>print</w:delText>
        </w:r>
        <w:r w:rsidDel="00C67110">
          <w:rPr>
            <w:spacing w:val="-3"/>
          </w:rPr>
          <w:delText xml:space="preserve"> </w:delText>
        </w:r>
        <w:r w:rsidDel="00C67110">
          <w:delText>it</w:delText>
        </w:r>
        <w:r w:rsidDel="00C67110">
          <w:rPr>
            <w:spacing w:val="-2"/>
          </w:rPr>
          <w:delText xml:space="preserve"> </w:delText>
        </w:r>
        <w:r w:rsidDel="00C67110">
          <w:delText>onto</w:delText>
        </w:r>
        <w:r w:rsidDel="00C67110">
          <w:rPr>
            <w:spacing w:val="-3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screen.</w:delText>
        </w:r>
      </w:del>
    </w:p>
    <w:p w:rsidR="00CB0608" w:rsidDel="00C67110" w:rsidRDefault="00271F97">
      <w:pPr>
        <w:pStyle w:val="BodyText"/>
        <w:spacing w:before="6"/>
        <w:rPr>
          <w:del w:id="682" w:author="James Tan Swee Chuan (SUSS)" w:date="2022-03-31T16:51:00Z"/>
          <w:sz w:val="15"/>
        </w:rPr>
      </w:pPr>
      <w:del w:id="683" w:author="James Tan Swee Chuan (SUSS)" w:date="2022-03-31T16:51:00Z">
        <w:r w:rsidDel="00C67110">
          <w:rPr>
            <w:noProof/>
            <w:lang w:val="en-SG" w:eastAsia="zh-CN"/>
          </w:rPr>
          <w:drawing>
            <wp:anchor distT="0" distB="0" distL="0" distR="0" simplePos="0" relativeHeight="69660890" behindDoc="0" locked="0" layoutInCell="1" allowOverlap="1">
              <wp:simplePos x="0" y="0"/>
              <wp:positionH relativeFrom="page">
                <wp:posOffset>761146</wp:posOffset>
              </wp:positionH>
              <wp:positionV relativeFrom="paragraph">
                <wp:posOffset>137668</wp:posOffset>
              </wp:positionV>
              <wp:extent cx="5775026" cy="475107"/>
              <wp:effectExtent l="0" t="0" r="0" b="0"/>
              <wp:wrapTopAndBottom/>
              <wp:docPr id="27" name="image18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8" name="image18.png"/>
                      <pic:cNvPicPr/>
                    </pic:nvPicPr>
                    <pic:blipFill>
                      <a:blip r:embed="rId53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75026" cy="475107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CB0608" w:rsidDel="00C67110" w:rsidRDefault="00271F97">
      <w:pPr>
        <w:spacing w:before="158"/>
        <w:ind w:left="212"/>
        <w:jc w:val="both"/>
        <w:rPr>
          <w:del w:id="684" w:author="James Tan Swee Chuan (SUSS)" w:date="2022-03-31T16:51:00Z"/>
          <w:sz w:val="20"/>
        </w:rPr>
      </w:pPr>
      <w:del w:id="685" w:author="James Tan Swee Chuan (SUSS)" w:date="2022-03-31T16:51:00Z">
        <w:r w:rsidDel="00C67110">
          <w:rPr>
            <w:rFonts w:ascii="Palatino Linotype"/>
            <w:b/>
            <w:sz w:val="20"/>
          </w:rPr>
          <w:delText>Figure</w:delText>
        </w:r>
        <w:r w:rsidDel="00C67110">
          <w:rPr>
            <w:rFonts w:ascii="Palatino Linotype"/>
            <w:b/>
            <w:spacing w:val="-5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1.16</w:delText>
        </w:r>
        <w:r w:rsidDel="00C67110">
          <w:rPr>
            <w:rFonts w:ascii="Palatino Linotype"/>
            <w:b/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Simple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Use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of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the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print()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Function</w:delText>
        </w:r>
      </w:del>
    </w:p>
    <w:p w:rsidR="00CB0608" w:rsidDel="00C67110" w:rsidRDefault="00CB0608">
      <w:pPr>
        <w:pStyle w:val="BodyText"/>
        <w:rPr>
          <w:del w:id="686" w:author="James Tan Swee Chuan (SUSS)" w:date="2022-03-31T16:51:00Z"/>
          <w:sz w:val="22"/>
        </w:rPr>
      </w:pPr>
    </w:p>
    <w:p w:rsidR="00CB0608" w:rsidDel="00C67110" w:rsidRDefault="00CB0608">
      <w:pPr>
        <w:pStyle w:val="BodyText"/>
        <w:spacing w:before="2"/>
        <w:rPr>
          <w:del w:id="687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spacing w:line="348" w:lineRule="auto"/>
        <w:ind w:left="120" w:right="485"/>
        <w:jc w:val="both"/>
        <w:rPr>
          <w:del w:id="688" w:author="James Tan Swee Chuan (SUSS)" w:date="2022-03-31T16:51:00Z"/>
        </w:rPr>
      </w:pPr>
      <w:del w:id="689" w:author="James Tan Swee Chuan (SUSS)" w:date="2022-03-31T16:51:00Z">
        <w:r w:rsidDel="00C67110">
          <w:delText>The print function is not only limited to print pre-defined strings. We often wish to print</w:delText>
        </w:r>
        <w:r w:rsidDel="00C67110">
          <w:rPr>
            <w:spacing w:val="-58"/>
          </w:rPr>
          <w:delText xml:space="preserve"> </w:delText>
        </w:r>
        <w:r w:rsidDel="00C67110">
          <w:delText>out the result of a calculation, as shown in Figure 1.8 and Figure 1.12, or the value of a</w:delText>
        </w:r>
        <w:r w:rsidDel="00C67110">
          <w:rPr>
            <w:spacing w:val="1"/>
          </w:rPr>
          <w:delText xml:space="preserve"> </w:delText>
        </w:r>
        <w:r w:rsidDel="00C67110">
          <w:delText>variable,</w:delText>
        </w:r>
        <w:r w:rsidDel="00C67110">
          <w:rPr>
            <w:spacing w:val="-2"/>
          </w:rPr>
          <w:delText xml:space="preserve"> </w:delText>
        </w:r>
        <w:r w:rsidDel="00C67110">
          <w:delText>or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result</w:delText>
        </w:r>
        <w:r w:rsidDel="00C67110">
          <w:rPr>
            <w:spacing w:val="-1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a calculation</w:delText>
        </w:r>
        <w:r w:rsidDel="00C67110">
          <w:rPr>
            <w:spacing w:val="-2"/>
          </w:rPr>
          <w:delText xml:space="preserve"> </w:delText>
        </w:r>
        <w:r w:rsidDel="00C67110">
          <w:delText>based</w:delText>
        </w:r>
        <w:r w:rsidDel="00C67110">
          <w:rPr>
            <w:spacing w:val="-2"/>
          </w:rPr>
          <w:delText xml:space="preserve"> </w:delText>
        </w:r>
        <w:r w:rsidDel="00C67110">
          <w:delText>on</w:delText>
        </w:r>
        <w:r w:rsidDel="00C67110">
          <w:rPr>
            <w:spacing w:val="-2"/>
          </w:rPr>
          <w:delText xml:space="preserve"> </w:delText>
        </w:r>
        <w:r w:rsidDel="00C67110">
          <w:delText>variables</w:delText>
        </w:r>
        <w:r w:rsidDel="00C67110">
          <w:rPr>
            <w:spacing w:val="-2"/>
          </w:rPr>
          <w:delText xml:space="preserve"> </w:delText>
        </w:r>
        <w:r w:rsidDel="00C67110">
          <w:delText>as well.</w:delText>
        </w:r>
      </w:del>
    </w:p>
    <w:p w:rsidR="00CB0608" w:rsidDel="00C67110" w:rsidRDefault="00CB0608">
      <w:pPr>
        <w:spacing w:line="348" w:lineRule="auto"/>
        <w:jc w:val="both"/>
        <w:rPr>
          <w:del w:id="690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691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4"/>
        <w:rPr>
          <w:del w:id="692" w:author="James Tan Swee Chuan (SUSS)" w:date="2022-03-31T16:51:00Z"/>
          <w:sz w:val="12"/>
        </w:rPr>
      </w:pPr>
    </w:p>
    <w:p w:rsidR="00CB0608" w:rsidDel="00C67110" w:rsidRDefault="009E1B49">
      <w:pPr>
        <w:pStyle w:val="BodyText"/>
        <w:ind w:left="460"/>
        <w:rPr>
          <w:del w:id="693" w:author="James Tan Swee Chuan (SUSS)" w:date="2022-03-31T16:51:00Z"/>
          <w:sz w:val="20"/>
        </w:rPr>
      </w:pPr>
      <w:del w:id="694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2518410"/>
                  <wp:effectExtent l="6350" t="1270" r="8890" b="4445"/>
                  <wp:docPr id="163" name="docshapegroup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2518410"/>
                            <a:chOff x="0" y="0"/>
                            <a:chExt cx="9426" cy="3966"/>
                          </a:xfrm>
                        </wpg:grpSpPr>
                        <pic:pic xmlns:pic="http://schemas.openxmlformats.org/drawingml/2006/picture">
                          <pic:nvPicPr>
                            <pic:cNvPr id="164" name="docshape6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12" y="1344"/>
                              <a:ext cx="8000" cy="1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65" name="docshape6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" y="20"/>
                              <a:ext cx="9386" cy="392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/>
                                  <w:ind w:left="20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1"/>
                                    <w:sz w:val="24"/>
                                  </w:rPr>
                                  <w:t>Example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1"/>
                                    <w:sz w:val="24"/>
                                  </w:rPr>
                                  <w:t>(Cont’d):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Suppose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would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like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Python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exam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student1,</w:t>
                                </w:r>
                              </w:p>
                              <w:p w:rsidR="00D44B86" w:rsidRDefault="00D44B86">
                                <w:pPr>
                                  <w:spacing w:before="129"/>
                                  <w:ind w:left="20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score1</w:t>
                                </w:r>
                                <w:r>
                                  <w:rPr>
                                    <w:sz w:val="24"/>
                                  </w:rPr>
                                  <w:t>,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sum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two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scores,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score1</w:t>
                                </w:r>
                                <w:r>
                                  <w:rPr>
                                    <w:rFonts w:ascii="Courier New"/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+</w:t>
                                </w:r>
                                <w:r>
                                  <w:rPr>
                                    <w:rFonts w:ascii="Courier New"/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score2</w:t>
                                </w:r>
                                <w:r>
                                  <w:rPr>
                                    <w:sz w:val="24"/>
                                  </w:rPr>
                                  <w:t>,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onto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screen.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rPr>
                                    <w:sz w:val="32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672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7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1.17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Printing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Variables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Their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Calculations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65" o:spid="_x0000_s1081" style="width:471.3pt;height:198.3pt;mso-position-horizontal-relative:char;mso-position-vertical-relative:line" coordsize="9426,39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">
                  <v:shape id="docshape66" o:spid="_x0000_s1082" type="#_x0000_t75" style="position:absolute;left:712;top:1344;width:8000;height:1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">
                    <v:imagedata r:id="rId55" o:title=""/>
                  </v:shape>
                  <v:shape id="docshape67" o:spid="_x0000_s1083" type="#_x0000_t202" style="position:absolute;left:20;top:20;width:9386;height:3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/>
                            <w:ind w:left="200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pacing w:val="-1"/>
                              <w:sz w:val="24"/>
                            </w:rPr>
                            <w:t>Example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1"/>
                              <w:sz w:val="24"/>
                            </w:rPr>
                            <w:t>(Cont’d):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Suppose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would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like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Python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exam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student1,</w:t>
                          </w:r>
                        </w:p>
                        <w:p w:rsidR="00D44B86" w:rsidRDefault="00D44B86">
                          <w:pPr>
                            <w:spacing w:before="129"/>
                            <w:ind w:left="200"/>
                            <w:rPr>
                              <w:sz w:val="24"/>
                            </w:rPr>
                          </w:pPr>
                          <w:r>
                            <w:rPr>
                              <w:rFonts w:ascii="Courier New"/>
                              <w:sz w:val="24"/>
                            </w:rPr>
                            <w:t>score1</w:t>
                          </w:r>
                          <w:r>
                            <w:rPr>
                              <w:sz w:val="24"/>
                            </w:rPr>
                            <w:t>,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sum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two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scores,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score1</w:t>
                          </w:r>
                          <w:r>
                            <w:rPr>
                              <w:rFonts w:ascii="Courier New"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+</w:t>
                          </w:r>
                          <w:r>
                            <w:rPr>
                              <w:rFonts w:ascii="Courier New"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score2</w:t>
                          </w:r>
                          <w:r>
                            <w:rPr>
                              <w:sz w:val="24"/>
                            </w:rPr>
                            <w:t>,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onto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screen.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rPr>
                              <w:sz w:val="32"/>
                            </w:rPr>
                          </w:pPr>
                        </w:p>
                        <w:p w:rsidR="00D44B86" w:rsidRDefault="00D44B86">
                          <w:pPr>
                            <w:ind w:left="672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7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1.17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Printing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Variables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and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Their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Calculations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5"/>
        <w:rPr>
          <w:del w:id="695" w:author="James Tan Swee Chuan (SUSS)" w:date="2022-03-31T16:51:00Z"/>
          <w:sz w:val="25"/>
        </w:rPr>
      </w:pPr>
    </w:p>
    <w:p w:rsidR="00CB0608" w:rsidDel="00C67110" w:rsidRDefault="00271F97">
      <w:pPr>
        <w:pStyle w:val="Heading2"/>
        <w:numPr>
          <w:ilvl w:val="1"/>
          <w:numId w:val="5"/>
        </w:numPr>
        <w:tabs>
          <w:tab w:val="left" w:pos="960"/>
        </w:tabs>
        <w:ind w:left="960"/>
        <w:jc w:val="left"/>
        <w:rPr>
          <w:del w:id="696" w:author="James Tan Swee Chuan (SUSS)" w:date="2022-03-31T16:51:00Z"/>
        </w:rPr>
      </w:pPr>
      <w:del w:id="697" w:author="James Tan Swee Chuan (SUSS)" w:date="2022-03-31T16:51:00Z">
        <w:r w:rsidDel="00C67110">
          <w:rPr>
            <w:color w:val="007DBA"/>
          </w:rPr>
          <w:delText>String</w:delText>
        </w:r>
        <w:r w:rsidDel="00C67110">
          <w:rPr>
            <w:color w:val="007DBA"/>
            <w:spacing w:val="-8"/>
          </w:rPr>
          <w:delText xml:space="preserve"> </w:delText>
        </w:r>
        <w:r w:rsidDel="00C67110">
          <w:rPr>
            <w:color w:val="007DBA"/>
          </w:rPr>
          <w:delText>Formatting</w:delText>
        </w:r>
      </w:del>
    </w:p>
    <w:p w:rsidR="00CB0608" w:rsidDel="00C67110" w:rsidRDefault="00271F97">
      <w:pPr>
        <w:pStyle w:val="BodyText"/>
        <w:spacing w:before="229" w:line="345" w:lineRule="auto"/>
        <w:ind w:left="480" w:right="119"/>
        <w:jc w:val="both"/>
        <w:rPr>
          <w:del w:id="698" w:author="James Tan Swee Chuan (SUSS)" w:date="2022-03-31T16:51:00Z"/>
        </w:rPr>
      </w:pPr>
      <w:del w:id="699" w:author="James Tan Swee Chuan (SUSS)" w:date="2022-03-31T16:51:00Z">
        <w:r w:rsidDel="00C67110">
          <w:delText>In the last command of Figure 1.17, we ask Python to first execute the mathematical</w:delText>
        </w:r>
        <w:r w:rsidDel="00C67110">
          <w:rPr>
            <w:spacing w:val="1"/>
          </w:rPr>
          <w:delText xml:space="preserve"> </w:delText>
        </w:r>
        <w:r w:rsidDel="00C67110">
          <w:delText>operation</w:delText>
        </w:r>
        <w:r w:rsidDel="00C67110">
          <w:rPr>
            <w:spacing w:val="-8"/>
          </w:rPr>
          <w:delText xml:space="preserve"> </w:delText>
        </w:r>
        <w:r w:rsidDel="00C67110">
          <w:rPr>
            <w:rFonts w:ascii="Courier New" w:hAnsi="Courier New"/>
          </w:rPr>
          <w:delText>score1</w:delText>
        </w:r>
        <w:r w:rsidDel="00C67110">
          <w:rPr>
            <w:rFonts w:ascii="Courier New" w:hAnsi="Courier New"/>
            <w:spacing w:val="-25"/>
          </w:rPr>
          <w:delText xml:space="preserve"> </w:delText>
        </w:r>
        <w:r w:rsidDel="00C67110">
          <w:rPr>
            <w:rFonts w:ascii="Courier New" w:hAnsi="Courier New"/>
          </w:rPr>
          <w:delText>+</w:delText>
        </w:r>
        <w:r w:rsidDel="00C67110">
          <w:rPr>
            <w:rFonts w:ascii="Courier New" w:hAnsi="Courier New"/>
            <w:spacing w:val="-24"/>
          </w:rPr>
          <w:delText xml:space="preserve"> </w:delText>
        </w:r>
        <w:r w:rsidDel="00C67110">
          <w:rPr>
            <w:rFonts w:ascii="Courier New" w:hAnsi="Courier New"/>
          </w:rPr>
          <w:delText>score2</w:delText>
        </w:r>
        <w:r w:rsidDel="00C67110">
          <w:delText>,</w:delText>
        </w:r>
        <w:r w:rsidDel="00C67110">
          <w:rPr>
            <w:spacing w:val="-11"/>
          </w:rPr>
          <w:delText xml:space="preserve"> </w:delText>
        </w:r>
        <w:r w:rsidDel="00C67110">
          <w:delText>and</w:delText>
        </w:r>
        <w:r w:rsidDel="00C67110">
          <w:rPr>
            <w:spacing w:val="-10"/>
          </w:rPr>
          <w:delText xml:space="preserve"> </w:delText>
        </w:r>
        <w:r w:rsidDel="00C67110">
          <w:delText>then</w:delText>
        </w:r>
        <w:r w:rsidDel="00C67110">
          <w:rPr>
            <w:spacing w:val="-11"/>
          </w:rPr>
          <w:delText xml:space="preserve"> </w:delText>
        </w:r>
        <w:r w:rsidDel="00C67110">
          <w:delText>print</w:delText>
        </w:r>
        <w:r w:rsidDel="00C67110">
          <w:rPr>
            <w:spacing w:val="-10"/>
          </w:rPr>
          <w:delText xml:space="preserve"> </w:delText>
        </w:r>
        <w:r w:rsidDel="00C67110">
          <w:delText>it</w:delText>
        </w:r>
        <w:r w:rsidDel="00C67110">
          <w:rPr>
            <w:spacing w:val="-10"/>
          </w:rPr>
          <w:delText xml:space="preserve"> </w:delText>
        </w:r>
        <w:r w:rsidDel="00C67110">
          <w:delText>out</w:delText>
        </w:r>
        <w:r w:rsidDel="00C67110">
          <w:rPr>
            <w:spacing w:val="-11"/>
          </w:rPr>
          <w:delText xml:space="preserve"> </w:delText>
        </w:r>
        <w:r w:rsidDel="00C67110">
          <w:delText>to</w:delText>
        </w:r>
        <w:r w:rsidDel="00C67110">
          <w:rPr>
            <w:spacing w:val="-10"/>
          </w:rPr>
          <w:delText xml:space="preserve"> </w:delText>
        </w:r>
        <w:r w:rsidDel="00C67110">
          <w:delText>the</w:delText>
        </w:r>
        <w:r w:rsidDel="00C67110">
          <w:rPr>
            <w:spacing w:val="-11"/>
          </w:rPr>
          <w:delText xml:space="preserve"> </w:delText>
        </w:r>
        <w:r w:rsidDel="00C67110">
          <w:delText>user.</w:delText>
        </w:r>
        <w:r w:rsidDel="00C67110">
          <w:rPr>
            <w:spacing w:val="-10"/>
          </w:rPr>
          <w:delText xml:space="preserve"> </w:delText>
        </w:r>
        <w:r w:rsidDel="00C67110">
          <w:delText>Basically,</w:delText>
        </w:r>
        <w:r w:rsidDel="00C67110">
          <w:rPr>
            <w:spacing w:val="-10"/>
          </w:rPr>
          <w:delText xml:space="preserve"> </w:delText>
        </w:r>
        <w:r w:rsidDel="00C67110">
          <w:delText>there</w:delText>
        </w:r>
        <w:r w:rsidDel="00C67110">
          <w:rPr>
            <w:spacing w:val="-11"/>
          </w:rPr>
          <w:delText xml:space="preserve"> </w:delText>
        </w:r>
        <w:r w:rsidDel="00C67110">
          <w:delText>is</w:delText>
        </w:r>
        <w:r w:rsidDel="00C67110">
          <w:rPr>
            <w:spacing w:val="-10"/>
          </w:rPr>
          <w:delText xml:space="preserve"> </w:delText>
        </w:r>
        <w:r w:rsidDel="00C67110">
          <w:delText>nothing</w:delText>
        </w:r>
        <w:r w:rsidDel="00C67110">
          <w:rPr>
            <w:spacing w:val="-58"/>
          </w:rPr>
          <w:delText xml:space="preserve"> </w:delText>
        </w:r>
        <w:r w:rsidDel="00C67110">
          <w:delText>wrong with this screen output, it only looks a bit “cold” and rather not interactive. To</w:delText>
        </w:r>
        <w:r w:rsidDel="00C67110">
          <w:rPr>
            <w:spacing w:val="1"/>
          </w:rPr>
          <w:delText xml:space="preserve"> </w:delText>
        </w:r>
        <w:r w:rsidDel="00C67110">
          <w:delText>make</w:delText>
        </w:r>
        <w:r w:rsidDel="00C67110">
          <w:rPr>
            <w:spacing w:val="15"/>
          </w:rPr>
          <w:delText xml:space="preserve"> </w:delText>
        </w:r>
        <w:r w:rsidDel="00C67110">
          <w:delText>such</w:delText>
        </w:r>
        <w:r w:rsidDel="00C67110">
          <w:rPr>
            <w:spacing w:val="15"/>
          </w:rPr>
          <w:delText xml:space="preserve"> </w:delText>
        </w:r>
        <w:r w:rsidDel="00C67110">
          <w:delText>an</w:delText>
        </w:r>
        <w:r w:rsidDel="00C67110">
          <w:rPr>
            <w:spacing w:val="16"/>
          </w:rPr>
          <w:delText xml:space="preserve"> </w:delText>
        </w:r>
        <w:r w:rsidDel="00C67110">
          <w:delText>output</w:delText>
        </w:r>
        <w:r w:rsidDel="00C67110">
          <w:rPr>
            <w:spacing w:val="15"/>
          </w:rPr>
          <w:delText xml:space="preserve"> </w:delText>
        </w:r>
        <w:r w:rsidDel="00C67110">
          <w:delText>to</w:delText>
        </w:r>
        <w:r w:rsidDel="00C67110">
          <w:rPr>
            <w:spacing w:val="16"/>
          </w:rPr>
          <w:delText xml:space="preserve"> </w:delText>
        </w:r>
        <w:r w:rsidDel="00C67110">
          <w:delText>look</w:delText>
        </w:r>
        <w:r w:rsidDel="00C67110">
          <w:rPr>
            <w:spacing w:val="15"/>
          </w:rPr>
          <w:delText xml:space="preserve"> </w:delText>
        </w:r>
        <w:r w:rsidDel="00C67110">
          <w:delText>more</w:delText>
        </w:r>
        <w:r w:rsidDel="00C67110">
          <w:rPr>
            <w:spacing w:val="16"/>
          </w:rPr>
          <w:delText xml:space="preserve"> </w:delText>
        </w:r>
        <w:r w:rsidDel="00C67110">
          <w:delText>like</w:delText>
        </w:r>
        <w:r w:rsidDel="00C67110">
          <w:rPr>
            <w:spacing w:val="15"/>
          </w:rPr>
          <w:delText xml:space="preserve"> </w:delText>
        </w:r>
        <w:r w:rsidDel="00C67110">
          <w:delText>a</w:delText>
        </w:r>
        <w:r w:rsidDel="00C67110">
          <w:rPr>
            <w:spacing w:val="15"/>
          </w:rPr>
          <w:delText xml:space="preserve"> </w:delText>
        </w:r>
        <w:r w:rsidDel="00C67110">
          <w:delText>statement</w:delText>
        </w:r>
        <w:r w:rsidDel="00C67110">
          <w:rPr>
            <w:spacing w:val="16"/>
          </w:rPr>
          <w:delText xml:space="preserve"> </w:delText>
        </w:r>
        <w:r w:rsidDel="00C67110">
          <w:delText>addressing</w:delText>
        </w:r>
        <w:r w:rsidDel="00C67110">
          <w:rPr>
            <w:spacing w:val="15"/>
          </w:rPr>
          <w:delText xml:space="preserve"> </w:delText>
        </w:r>
        <w:r w:rsidDel="00C67110">
          <w:delText>to</w:delText>
        </w:r>
        <w:r w:rsidDel="00C67110">
          <w:rPr>
            <w:spacing w:val="16"/>
          </w:rPr>
          <w:delText xml:space="preserve"> </w:delText>
        </w:r>
        <w:r w:rsidDel="00C67110">
          <w:delText>the</w:delText>
        </w:r>
        <w:r w:rsidDel="00C67110">
          <w:rPr>
            <w:spacing w:val="15"/>
          </w:rPr>
          <w:delText xml:space="preserve"> </w:delText>
        </w:r>
        <w:r w:rsidDel="00C67110">
          <w:delText>user,</w:delText>
        </w:r>
        <w:r w:rsidDel="00C67110">
          <w:rPr>
            <w:spacing w:val="16"/>
          </w:rPr>
          <w:delText xml:space="preserve"> </w:delText>
        </w:r>
        <w:r w:rsidDel="00C67110">
          <w:delText>we</w:delText>
        </w:r>
        <w:r w:rsidDel="00C67110">
          <w:rPr>
            <w:spacing w:val="15"/>
          </w:rPr>
          <w:delText xml:space="preserve"> </w:delText>
        </w:r>
        <w:r w:rsidDel="00C67110">
          <w:delText>can</w:delText>
        </w:r>
        <w:r w:rsidDel="00C67110">
          <w:rPr>
            <w:spacing w:val="15"/>
          </w:rPr>
          <w:delText xml:space="preserve"> </w:delText>
        </w:r>
        <w:r w:rsidDel="00C67110">
          <w:delText>mix</w:delText>
        </w:r>
        <w:r w:rsidDel="00C67110">
          <w:rPr>
            <w:spacing w:val="-57"/>
          </w:rPr>
          <w:delText xml:space="preserve"> </w:delText>
        </w:r>
        <w:r w:rsidDel="00C67110">
          <w:delText>a statement with variables or expressions in our printing string to become a formatted</w:delText>
        </w:r>
        <w:r w:rsidDel="00C67110">
          <w:rPr>
            <w:spacing w:val="1"/>
          </w:rPr>
          <w:delText xml:space="preserve"> </w:delText>
        </w:r>
        <w:r w:rsidDel="00C67110">
          <w:delText>string</w:delText>
        </w:r>
        <w:r w:rsidDel="00C67110">
          <w:rPr>
            <w:spacing w:val="-2"/>
          </w:rPr>
          <w:delText xml:space="preserve"> </w:delText>
        </w:r>
        <w:r w:rsidDel="00C67110">
          <w:delText>for printing.</w:delText>
        </w:r>
      </w:del>
    </w:p>
    <w:p w:rsidR="00CB0608" w:rsidDel="00C67110" w:rsidRDefault="009E1B49">
      <w:pPr>
        <w:pStyle w:val="BodyText"/>
        <w:spacing w:before="4"/>
        <w:rPr>
          <w:del w:id="700" w:author="James Tan Swee Chuan (SUSS)" w:date="2022-03-31T16:51:00Z"/>
          <w:sz w:val="7"/>
        </w:rPr>
      </w:pPr>
      <w:del w:id="701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243813110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80010</wp:posOffset>
                  </wp:positionV>
                  <wp:extent cx="5972810" cy="541020"/>
                  <wp:effectExtent l="0" t="0" r="0" b="0"/>
                  <wp:wrapTopAndBottom/>
                  <wp:docPr id="162" name="docshape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541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1044"/>
                                <w:rPr>
                                  <w:rFonts w:ascii="Courier New" w:hAns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 w:hAnsi="Courier New"/>
                                </w:rPr>
                                <w:t>print(</w:t>
                              </w:r>
                              <w:proofErr w:type="spellStart"/>
                              <w:proofErr w:type="gramEnd"/>
                              <w:r>
                                <w:rPr>
                                  <w:rFonts w:ascii="Courier New" w:hAnsi="Courier New"/>
                                </w:rPr>
                                <w:t>f"My</w:t>
                              </w:r>
                              <w:proofErr w:type="spellEnd"/>
                              <w:r>
                                <w:rPr>
                                  <w:rFonts w:ascii="Courier New" w:hAnsi="Courier New"/>
                                </w:rPr>
                                <w:t xml:space="preserve"> String {expression1} {expression2} …")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68" o:spid="_x0000_s1084" type="#_x0000_t202" style="position:absolute;margin-left:71.5pt;margin-top:6.3pt;width:470.3pt;height:42.6pt;z-index:-25950337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1044"/>
                          <w:rPr>
                            <w:rFonts w:ascii="Courier New" w:hAnsi="Courier New"/>
                          </w:rPr>
                        </w:pPr>
                        <w:proofErr w:type="gramStart"/>
                        <w:r>
                          <w:rPr>
                            <w:rFonts w:ascii="Courier New" w:hAnsi="Courier New"/>
                          </w:rPr>
                          <w:t>print(</w:t>
                        </w:r>
                        <w:proofErr w:type="spellStart"/>
                        <w:proofErr w:type="gramEnd"/>
                        <w:r>
                          <w:rPr>
                            <w:rFonts w:ascii="Courier New" w:hAnsi="Courier New"/>
                          </w:rPr>
                          <w:t>f"My</w:t>
                        </w:r>
                        <w:proofErr w:type="spellEnd"/>
                        <w:r>
                          <w:rPr>
                            <w:rFonts w:ascii="Courier New" w:hAnsi="Courier New"/>
                          </w:rPr>
                          <w:t xml:space="preserve"> String {expression1} {expression2} …")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702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3" w:lineRule="auto"/>
        <w:ind w:left="480" w:right="118"/>
        <w:jc w:val="both"/>
        <w:rPr>
          <w:del w:id="703" w:author="James Tan Swee Chuan (SUSS)" w:date="2022-03-31T16:51:00Z"/>
        </w:rPr>
      </w:pPr>
      <w:del w:id="704" w:author="James Tan Swee Chuan (SUSS)" w:date="2022-03-31T16:51:00Z">
        <w:r w:rsidDel="00C67110">
          <w:delText>The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 w:hAnsi="Courier New"/>
          </w:rPr>
          <w:delText>print</w:delText>
        </w:r>
        <w:r w:rsidDel="00C67110">
          <w:delText>-command</w:delText>
        </w:r>
        <w:r w:rsidDel="00C67110">
          <w:rPr>
            <w:spacing w:val="1"/>
          </w:rPr>
          <w:delText xml:space="preserve"> </w:delText>
        </w:r>
        <w:r w:rsidDel="00C67110">
          <w:delText>is</w:delText>
        </w:r>
        <w:r w:rsidDel="00C67110">
          <w:rPr>
            <w:spacing w:val="1"/>
          </w:rPr>
          <w:delText xml:space="preserve"> </w:delText>
        </w:r>
        <w:r w:rsidDel="00C67110">
          <w:delText>almost</w:delText>
        </w:r>
        <w:r w:rsidDel="00C67110">
          <w:rPr>
            <w:spacing w:val="1"/>
          </w:rPr>
          <w:delText xml:space="preserve"> </w:delText>
        </w:r>
        <w:r w:rsidDel="00C67110">
          <w:delText>identical</w:delText>
        </w:r>
        <w:r w:rsidDel="00C67110">
          <w:rPr>
            <w:spacing w:val="1"/>
          </w:rPr>
          <w:delText xml:space="preserve"> </w:delText>
        </w:r>
        <w:r w:rsidDel="00C67110">
          <w:delText>to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1"/>
          </w:rPr>
          <w:delText xml:space="preserve"> </w:delText>
        </w:r>
        <w:r w:rsidDel="00C67110">
          <w:delText>one</w:delText>
        </w:r>
        <w:r w:rsidDel="00C67110">
          <w:rPr>
            <w:spacing w:val="1"/>
          </w:rPr>
          <w:delText xml:space="preserve"> </w:delText>
        </w:r>
        <w:r w:rsidDel="00C67110">
          <w:delText>for</w:delText>
        </w:r>
        <w:r w:rsidDel="00C67110">
          <w:rPr>
            <w:spacing w:val="1"/>
          </w:rPr>
          <w:delText xml:space="preserve"> </w:delText>
        </w:r>
        <w:r w:rsidDel="00C67110">
          <w:delText>normal</w:delText>
        </w:r>
        <w:r w:rsidDel="00C67110">
          <w:rPr>
            <w:spacing w:val="1"/>
          </w:rPr>
          <w:delText xml:space="preserve"> </w:delText>
        </w:r>
        <w:r w:rsidDel="00C67110">
          <w:delText>printing.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1"/>
          </w:rPr>
          <w:delText xml:space="preserve"> </w:delText>
        </w:r>
        <w:r w:rsidDel="00C67110">
          <w:delText>only</w:delText>
        </w:r>
        <w:r w:rsidDel="00C67110">
          <w:rPr>
            <w:spacing w:val="1"/>
          </w:rPr>
          <w:delText xml:space="preserve"> </w:delText>
        </w:r>
        <w:r w:rsidDel="00C67110">
          <w:delText>difference here is to put an “</w:delText>
        </w:r>
        <w:r w:rsidDel="00C67110">
          <w:rPr>
            <w:rFonts w:ascii="Courier New" w:hAnsi="Courier New"/>
          </w:rPr>
          <w:delText>f</w:delText>
        </w:r>
        <w:r w:rsidDel="00C67110">
          <w:delText>” before the open quotation mark. Subsequently, we can</w:delText>
        </w:r>
        <w:r w:rsidDel="00C67110">
          <w:rPr>
            <w:spacing w:val="1"/>
          </w:rPr>
          <w:delText xml:space="preserve"> </w:delText>
        </w:r>
        <w:r w:rsidDel="00C67110">
          <w:delText>place the variables or expressions that we would like to print anywhere within the text</w:delText>
        </w:r>
        <w:r w:rsidDel="00C67110">
          <w:rPr>
            <w:spacing w:val="1"/>
          </w:rPr>
          <w:delText xml:space="preserve"> </w:delText>
        </w:r>
        <w:r w:rsidDel="00C67110">
          <w:delText>and</w:delText>
        </w:r>
        <w:r w:rsidDel="00C67110">
          <w:rPr>
            <w:spacing w:val="-1"/>
          </w:rPr>
          <w:delText xml:space="preserve"> </w:delText>
        </w:r>
        <w:r w:rsidDel="00C67110">
          <w:delText>wrap</w:delText>
        </w:r>
        <w:r w:rsidDel="00C67110">
          <w:rPr>
            <w:spacing w:val="-1"/>
          </w:rPr>
          <w:delText xml:space="preserve"> </w:delText>
        </w:r>
        <w:r w:rsidDel="00C67110">
          <w:delText>it within</w:delText>
        </w:r>
        <w:r w:rsidDel="00C67110">
          <w:rPr>
            <w:spacing w:val="-2"/>
          </w:rPr>
          <w:delText xml:space="preserve"> </w:delText>
        </w:r>
        <w:r w:rsidDel="00C67110">
          <w:delText>a pair</w:delText>
        </w:r>
        <w:r w:rsidDel="00C67110">
          <w:rPr>
            <w:spacing w:val="-1"/>
          </w:rPr>
          <w:delText xml:space="preserve"> </w:delText>
        </w:r>
        <w:r w:rsidDel="00C67110">
          <w:delText>of</w:delText>
        </w:r>
        <w:r w:rsidDel="00C67110">
          <w:rPr>
            <w:spacing w:val="-1"/>
          </w:rPr>
          <w:delText xml:space="preserve"> </w:delText>
        </w:r>
        <w:r w:rsidDel="00C67110">
          <w:delText>curly</w:delText>
        </w:r>
        <w:r w:rsidDel="00C67110">
          <w:rPr>
            <w:spacing w:val="-2"/>
          </w:rPr>
          <w:delText xml:space="preserve"> </w:delText>
        </w:r>
        <w:r w:rsidDel="00C67110">
          <w:delText>brackets</w:delText>
        </w:r>
        <w:r w:rsidDel="00C67110">
          <w:rPr>
            <w:spacing w:val="6"/>
          </w:rPr>
          <w:delText xml:space="preserve"> </w:delText>
        </w:r>
        <w:r w:rsidDel="00C67110">
          <w:rPr>
            <w:rFonts w:ascii="Courier New" w:hAnsi="Courier New"/>
          </w:rPr>
          <w:delText>{}</w:delText>
        </w:r>
        <w:r w:rsidDel="00C67110">
          <w:delText>.</w:delText>
        </w:r>
      </w:del>
    </w:p>
    <w:p w:rsidR="00CB0608" w:rsidDel="00C67110" w:rsidRDefault="009E1B49">
      <w:pPr>
        <w:pStyle w:val="BodyText"/>
        <w:spacing w:before="8"/>
        <w:rPr>
          <w:del w:id="705" w:author="James Tan Swee Chuan (SUSS)" w:date="2022-03-31T16:51:00Z"/>
          <w:sz w:val="11"/>
        </w:rPr>
      </w:pPr>
      <w:del w:id="706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252520721" behindDoc="1" locked="0" layoutInCell="1" allowOverlap="1">
                  <wp:simplePos x="0" y="0"/>
                  <wp:positionH relativeFrom="page">
                    <wp:posOffset>901700</wp:posOffset>
                  </wp:positionH>
                  <wp:positionV relativeFrom="paragraph">
                    <wp:posOffset>107315</wp:posOffset>
                  </wp:positionV>
                  <wp:extent cx="5985510" cy="975360"/>
                  <wp:effectExtent l="0" t="0" r="0" b="0"/>
                  <wp:wrapTopAndBottom/>
                  <wp:docPr id="159" name="docshapegroup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975360"/>
                            <a:chOff x="1420" y="169"/>
                            <a:chExt cx="9426" cy="1536"/>
                          </a:xfrm>
                        </wpg:grpSpPr>
                        <wps:wsp>
                          <wps:cNvPr id="160" name="docshape70"/>
                          <wps:cNvSpPr>
                            <a:spLocks/>
                          </wps:cNvSpPr>
                          <wps:spPr bwMode="auto">
                            <a:xfrm>
                              <a:off x="1420" y="168"/>
                              <a:ext cx="9426" cy="1536"/>
                            </a:xfrm>
                            <a:custGeom>
                              <a:avLst/>
                              <a:gdLst>
                                <a:gd name="T0" fmla="+- 0 10845 1420"/>
                                <a:gd name="T1" fmla="*/ T0 w 9426"/>
                                <a:gd name="T2" fmla="+- 0 169 169"/>
                                <a:gd name="T3" fmla="*/ 169 h 1536"/>
                                <a:gd name="T4" fmla="+- 0 1420 1420"/>
                                <a:gd name="T5" fmla="*/ T4 w 9426"/>
                                <a:gd name="T6" fmla="+- 0 169 169"/>
                                <a:gd name="T7" fmla="*/ 169 h 1536"/>
                                <a:gd name="T8" fmla="+- 0 1420 1420"/>
                                <a:gd name="T9" fmla="*/ T8 w 9426"/>
                                <a:gd name="T10" fmla="+- 0 1705 169"/>
                                <a:gd name="T11" fmla="*/ 1705 h 1536"/>
                                <a:gd name="T12" fmla="+- 0 1440 1420"/>
                                <a:gd name="T13" fmla="*/ T12 w 9426"/>
                                <a:gd name="T14" fmla="+- 0 1705 169"/>
                                <a:gd name="T15" fmla="*/ 1705 h 1536"/>
                                <a:gd name="T16" fmla="+- 0 1460 1420"/>
                                <a:gd name="T17" fmla="*/ T16 w 9426"/>
                                <a:gd name="T18" fmla="+- 0 1705 169"/>
                                <a:gd name="T19" fmla="*/ 1705 h 1536"/>
                                <a:gd name="T20" fmla="+- 0 1460 1420"/>
                                <a:gd name="T21" fmla="*/ T20 w 9426"/>
                                <a:gd name="T22" fmla="+- 0 209 169"/>
                                <a:gd name="T23" fmla="*/ 209 h 1536"/>
                                <a:gd name="T24" fmla="+- 0 1440 1420"/>
                                <a:gd name="T25" fmla="*/ T24 w 9426"/>
                                <a:gd name="T26" fmla="+- 0 189 169"/>
                                <a:gd name="T27" fmla="*/ 189 h 1536"/>
                                <a:gd name="T28" fmla="+- 0 1460 1420"/>
                                <a:gd name="T29" fmla="*/ T28 w 9426"/>
                                <a:gd name="T30" fmla="+- 0 209 169"/>
                                <a:gd name="T31" fmla="*/ 209 h 1536"/>
                                <a:gd name="T32" fmla="+- 0 10805 1420"/>
                                <a:gd name="T33" fmla="*/ T32 w 9426"/>
                                <a:gd name="T34" fmla="+- 0 209 169"/>
                                <a:gd name="T35" fmla="*/ 209 h 1536"/>
                                <a:gd name="T36" fmla="+- 0 10805 1420"/>
                                <a:gd name="T37" fmla="*/ T36 w 9426"/>
                                <a:gd name="T38" fmla="+- 0 1705 169"/>
                                <a:gd name="T39" fmla="*/ 1705 h 1536"/>
                                <a:gd name="T40" fmla="+- 0 10825 1420"/>
                                <a:gd name="T41" fmla="*/ T40 w 9426"/>
                                <a:gd name="T42" fmla="+- 0 1705 169"/>
                                <a:gd name="T43" fmla="*/ 1705 h 1536"/>
                                <a:gd name="T44" fmla="+- 0 10845 1420"/>
                                <a:gd name="T45" fmla="*/ T44 w 9426"/>
                                <a:gd name="T46" fmla="+- 0 1705 169"/>
                                <a:gd name="T47" fmla="*/ 1705 h 1536"/>
                                <a:gd name="T48" fmla="+- 0 10845 1420"/>
                                <a:gd name="T49" fmla="*/ T48 w 9426"/>
                                <a:gd name="T50" fmla="+- 0 169 169"/>
                                <a:gd name="T51" fmla="*/ 169 h 153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9426" h="1536">
                                  <a:moveTo>
                                    <a:pt x="94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536"/>
                                  </a:lnTo>
                                  <a:lnTo>
                                    <a:pt x="20" y="1536"/>
                                  </a:lnTo>
                                  <a:lnTo>
                                    <a:pt x="40" y="1536"/>
                                  </a:lnTo>
                                  <a:lnTo>
                                    <a:pt x="40" y="40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40" y="40"/>
                                  </a:lnTo>
                                  <a:lnTo>
                                    <a:pt x="9385" y="40"/>
                                  </a:lnTo>
                                  <a:lnTo>
                                    <a:pt x="9385" y="1536"/>
                                  </a:lnTo>
                                  <a:lnTo>
                                    <a:pt x="9405" y="1536"/>
                                  </a:lnTo>
                                  <a:lnTo>
                                    <a:pt x="9425" y="1536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61" name="docshape7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60" y="208"/>
                              <a:ext cx="9346" cy="1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2" w:line="340" w:lineRule="auto"/>
                                  <w:ind w:left="200" w:right="205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 xml:space="preserve">Example (Cont’d): </w:t>
                                </w:r>
                                <w:r>
                                  <w:rPr>
                                    <w:sz w:val="24"/>
                                  </w:rPr>
                                  <w:t>Suppose we would like to print the scores of the two students as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well as their sum in a sentence such as “Our scores are 30 and 65. The total score is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95”.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can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code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create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this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screen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output.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69" o:spid="_x0000_s1085" style="position:absolute;margin-left:71pt;margin-top:8.45pt;width:471.3pt;height:76.8pt;z-index:-250795759;mso-wrap-distance-left:0;mso-wrap-distance-right:0;mso-position-horizontal-relative:page;mso-position-vertical-relative:text" coordorigin="1420,169" coordsize="9426,15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">
                  <v:shape id="docshape70" o:spid="_x0000_s1086" style="position:absolute;left:1420;top:168;width:9426;height:1536;visibility:visible;mso-wrap-style:square;v-text-anchor:top" coordsize="9426,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" path="m9425,l,,,1536r20,l40,1536,40,40,20,20,40,40r9345,l9385,1536r20,l9425,1536,9425,xe" fillcolor="#d9d9d9" stroked="f">
                    <v:path arrowok="t" o:connecttype="custom" o:connectlocs="9425,169;0,169;0,1705;20,1705;40,1705;40,209;20,189;40,209;9385,209;9385,1705;9405,1705;9425,1705;9425,169" o:connectangles="0,0,0,0,0,0,0,0,0,0,0,0,0"/>
                  </v:shape>
                  <v:shape id="docshape71" o:spid="_x0000_s1087" type="#_x0000_t202" style="position:absolute;left:1460;top:208;width:9346;height:1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" filled="f" stroked="f">
                    <v:textbox inset="0,0,0,0">
                      <w:txbxContent>
                        <w:p w:rsidR="00D44B86" w:rsidRDefault="00D44B86">
                          <w:pPr>
                            <w:spacing w:before="212" w:line="340" w:lineRule="auto"/>
                            <w:ind w:left="200" w:right="205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 xml:space="preserve">Example (Cont’d): </w:t>
                          </w:r>
                          <w:r>
                            <w:rPr>
                              <w:sz w:val="24"/>
                            </w:rPr>
                            <w:t>Suppose we would like to print the scores of the two students as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well as their sum in a sentence such as “Our scores are 30 and 65. The total score is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95”.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can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code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create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this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screen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output.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707" w:author="James Tan Swee Chuan (SUSS)" w:date="2022-03-31T16:51:00Z"/>
          <w:sz w:val="11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3"/>
        <w:rPr>
          <w:del w:id="708" w:author="James Tan Swee Chuan (SUSS)" w:date="2022-03-31T16:51:00Z"/>
          <w:sz w:val="16"/>
        </w:rPr>
      </w:pPr>
    </w:p>
    <w:p w:rsidR="00CB0608" w:rsidDel="00C67110" w:rsidRDefault="009E1B49">
      <w:pPr>
        <w:pStyle w:val="BodyText"/>
        <w:ind w:left="100"/>
        <w:rPr>
          <w:del w:id="709" w:author="James Tan Swee Chuan (SUSS)" w:date="2022-03-31T16:51:00Z"/>
          <w:sz w:val="20"/>
        </w:rPr>
      </w:pPr>
      <w:del w:id="710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1544320"/>
                  <wp:effectExtent l="0" t="0" r="0" b="635"/>
                  <wp:docPr id="155" name="docshapegroup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1544320"/>
                            <a:chOff x="0" y="0"/>
                            <a:chExt cx="9426" cy="2432"/>
                          </a:xfrm>
                        </wpg:grpSpPr>
                        <wps:wsp>
                          <wps:cNvPr id="156" name="docshape7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26" cy="2432"/>
                            </a:xfrm>
                            <a:custGeom>
                              <a:avLst/>
                              <a:gdLst>
                                <a:gd name="T0" fmla="*/ 9425 w 9426"/>
                                <a:gd name="T1" fmla="*/ 0 h 2432"/>
                                <a:gd name="T2" fmla="*/ 9405 w 9426"/>
                                <a:gd name="T3" fmla="*/ 0 h 2432"/>
                                <a:gd name="T4" fmla="*/ 9385 w 9426"/>
                                <a:gd name="T5" fmla="*/ 0 h 2432"/>
                                <a:gd name="T6" fmla="*/ 9385 w 9426"/>
                                <a:gd name="T7" fmla="*/ 2391 h 2432"/>
                                <a:gd name="T8" fmla="*/ 40 w 9426"/>
                                <a:gd name="T9" fmla="*/ 2391 h 2432"/>
                                <a:gd name="T10" fmla="*/ 40 w 9426"/>
                                <a:gd name="T11" fmla="*/ 0 h 2432"/>
                                <a:gd name="T12" fmla="*/ 20 w 9426"/>
                                <a:gd name="T13" fmla="*/ 0 h 2432"/>
                                <a:gd name="T14" fmla="*/ 0 w 9426"/>
                                <a:gd name="T15" fmla="*/ 0 h 2432"/>
                                <a:gd name="T16" fmla="*/ 0 w 9426"/>
                                <a:gd name="T17" fmla="*/ 2431 h 2432"/>
                                <a:gd name="T18" fmla="*/ 9425 w 9426"/>
                                <a:gd name="T19" fmla="*/ 2431 h 2432"/>
                                <a:gd name="T20" fmla="*/ 9425 w 9426"/>
                                <a:gd name="T21" fmla="*/ 0 h 243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</a:cxnLst>
                              <a:rect l="0" t="0" r="r" b="b"/>
                              <a:pathLst>
                                <a:path w="9426" h="2432">
                                  <a:moveTo>
                                    <a:pt x="9425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9385" y="0"/>
                                  </a:lnTo>
                                  <a:lnTo>
                                    <a:pt x="9385" y="2391"/>
                                  </a:lnTo>
                                  <a:lnTo>
                                    <a:pt x="40" y="2391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2431"/>
                                  </a:lnTo>
                                  <a:lnTo>
                                    <a:pt x="9425" y="2431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57" name="docshape7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12" y="96"/>
                              <a:ext cx="8000" cy="126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58" name="docshape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" y="0"/>
                              <a:ext cx="9346" cy="23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/>
                              <w:p w:rsidR="00D44B86" w:rsidRDefault="00D44B86"/>
                              <w:p w:rsidR="00D44B86" w:rsidRDefault="00D44B86"/>
                              <w:p w:rsidR="00D44B86" w:rsidRDefault="00D44B86"/>
                              <w:p w:rsidR="00D44B86" w:rsidRDefault="00D44B86">
                                <w:pPr>
                                  <w:spacing w:before="2"/>
                                  <w:rPr>
                                    <w:sz w:val="32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ind w:left="672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1.18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Printing</w:t>
                                </w:r>
                                <w:r>
                                  <w:rPr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Formatted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String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72" o:spid="_x0000_s1088" style="width:471.3pt;height:121.6pt;mso-position-horizontal-relative:char;mso-position-vertical-relative:line" coordsize="9426,24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">
                  <v:shape id="docshape73" o:spid="_x0000_s1089" style="position:absolute;width:9426;height:2432;visibility:visible;mso-wrap-style:square;v-text-anchor:top" coordsize="9426,2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" path="m9425,r-20,l9385,r,2391l40,2391,40,,20,,,,,2431r9425,l9425,xe" fillcolor="#d9d9d9" stroked="f">
                    <v:path arrowok="t" o:connecttype="custom" o:connectlocs="9425,0;9405,0;9385,0;9385,2391;40,2391;40,0;20,0;0,0;0,2431;9425,2431;9425,0" o:connectangles="0,0,0,0,0,0,0,0,0,0,0"/>
                  </v:shape>
                  <v:shape id="docshape74" o:spid="_x0000_s1090" type="#_x0000_t75" style="position:absolute;left:712;top:96;width:8000;height:1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">
                    <v:imagedata r:id="rId57" o:title=""/>
                  </v:shape>
                  <v:shape id="docshape75" o:spid="_x0000_s1091" type="#_x0000_t202" style="position:absolute;left:40;width:9346;height:2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" filled="f" stroked="f">
                    <v:textbox inset="0,0,0,0">
                      <w:txbxContent>
                        <w:p w:rsidR="00D44B86" w:rsidRDefault="00D44B86"/>
                        <w:p w:rsidR="00D44B86" w:rsidRDefault="00D44B86"/>
                        <w:p w:rsidR="00D44B86" w:rsidRDefault="00D44B86"/>
                        <w:p w:rsidR="00D44B86" w:rsidRDefault="00D44B86"/>
                        <w:p w:rsidR="00D44B86" w:rsidRDefault="00D44B86">
                          <w:pPr>
                            <w:spacing w:before="2"/>
                            <w:rPr>
                              <w:sz w:val="32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ind w:left="672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1.18</w:t>
                          </w:r>
                          <w:r>
                            <w:rPr>
                              <w:rFonts w:ascii="Palatino Linotype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Printing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Formatted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String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9"/>
        <w:rPr>
          <w:del w:id="711" w:author="James Tan Swee Chuan (SUSS)" w:date="2022-03-31T16:51:00Z"/>
          <w:sz w:val="10"/>
        </w:rPr>
      </w:pPr>
    </w:p>
    <w:p w:rsidR="00CB0608" w:rsidDel="00C67110" w:rsidRDefault="00271F97">
      <w:pPr>
        <w:pStyle w:val="BodyText"/>
        <w:spacing w:before="67" w:line="345" w:lineRule="auto"/>
        <w:ind w:left="120" w:right="479"/>
        <w:jc w:val="both"/>
        <w:rPr>
          <w:del w:id="712" w:author="James Tan Swee Chuan (SUSS)" w:date="2022-03-31T16:51:00Z"/>
        </w:rPr>
      </w:pPr>
      <w:del w:id="713" w:author="James Tan Swee Chuan (SUSS)" w:date="2022-03-31T16:51:00Z">
        <w:r w:rsidDel="00C67110">
          <w:delText>Unlike the entire argument within the quotation marks, every expression written inside</w:delText>
        </w:r>
        <w:r w:rsidDel="00C67110">
          <w:rPr>
            <w:spacing w:val="1"/>
          </w:rPr>
          <w:delText xml:space="preserve"> </w:delText>
        </w:r>
        <w:r w:rsidDel="00C67110">
          <w:delText>the curly brackets of a formatted string will be evaluated before being printed onto the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screen.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In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Figure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1.18,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expressions</w:delText>
        </w:r>
        <w:r w:rsidDel="00C67110">
          <w:rPr>
            <w:spacing w:val="2"/>
          </w:rPr>
          <w:delText xml:space="preserve"> </w:delText>
        </w:r>
        <w:r w:rsidDel="00C67110">
          <w:rPr>
            <w:rFonts w:ascii="Courier New"/>
          </w:rPr>
          <w:delText>score1</w:delText>
        </w:r>
        <w:r w:rsidDel="00C67110">
          <w:delText>,</w:delText>
        </w:r>
        <w:r w:rsidDel="00C67110">
          <w:rPr>
            <w:spacing w:val="2"/>
          </w:rPr>
          <w:delText xml:space="preserve"> </w:delText>
        </w:r>
        <w:r w:rsidDel="00C67110">
          <w:rPr>
            <w:rFonts w:ascii="Courier New"/>
          </w:rPr>
          <w:delText>score2</w:delText>
        </w:r>
        <w:r w:rsidDel="00C67110">
          <w:rPr>
            <w:rFonts w:ascii="Courier New"/>
            <w:spacing w:val="-83"/>
          </w:rPr>
          <w:delText xml:space="preserve"> </w:delText>
        </w:r>
        <w:r w:rsidDel="00C67110">
          <w:delText>and</w:delText>
        </w:r>
        <w:r w:rsidDel="00C67110">
          <w:rPr>
            <w:spacing w:val="2"/>
          </w:rPr>
          <w:delText xml:space="preserve"> </w:delText>
        </w:r>
        <w:r w:rsidDel="00C67110">
          <w:rPr>
            <w:rFonts w:ascii="Courier New"/>
          </w:rPr>
          <w:delText>score1</w:delText>
        </w:r>
        <w:r w:rsidDel="00C67110">
          <w:rPr>
            <w:rFonts w:ascii="Courier New"/>
            <w:spacing w:val="4"/>
          </w:rPr>
          <w:delText xml:space="preserve"> </w:delText>
        </w:r>
        <w:r w:rsidDel="00C67110">
          <w:rPr>
            <w:rFonts w:ascii="Courier New"/>
          </w:rPr>
          <w:delText>+</w:delText>
        </w:r>
        <w:r w:rsidDel="00C67110">
          <w:rPr>
            <w:rFonts w:ascii="Courier New"/>
            <w:spacing w:val="5"/>
          </w:rPr>
          <w:delText xml:space="preserve"> </w:delText>
        </w:r>
        <w:r w:rsidDel="00C67110">
          <w:rPr>
            <w:rFonts w:ascii="Courier New"/>
          </w:rPr>
          <w:delText>score2</w:delText>
        </w:r>
        <w:r w:rsidDel="00C67110">
          <w:rPr>
            <w:rFonts w:ascii="Courier New"/>
            <w:spacing w:val="-83"/>
          </w:rPr>
          <w:delText xml:space="preserve"> </w:delText>
        </w:r>
        <w:r w:rsidDel="00C67110">
          <w:delText>will</w:delText>
        </w:r>
        <w:r w:rsidDel="00C67110">
          <w:rPr>
            <w:spacing w:val="1"/>
          </w:rPr>
          <w:delText xml:space="preserve"> </w:delText>
        </w:r>
        <w:r w:rsidDel="00C67110">
          <w:delText>be</w:delText>
        </w:r>
        <w:r w:rsidDel="00C67110">
          <w:rPr>
            <w:spacing w:val="-57"/>
          </w:rPr>
          <w:delText xml:space="preserve"> </w:delText>
        </w:r>
        <w:r w:rsidDel="00C67110">
          <w:rPr>
            <w:spacing w:val="-1"/>
          </w:rPr>
          <w:delText>evaluated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first.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That</w:delText>
        </w:r>
        <w:r w:rsidDel="00C67110">
          <w:rPr>
            <w:spacing w:val="-14"/>
          </w:rPr>
          <w:delText xml:space="preserve"> </w:delText>
        </w:r>
        <w:r w:rsidDel="00C67110">
          <w:delText>is,</w:delText>
        </w:r>
        <w:r w:rsidDel="00C67110">
          <w:rPr>
            <w:spacing w:val="-14"/>
          </w:rPr>
          <w:delText xml:space="preserve"> </w:delText>
        </w:r>
        <w:r w:rsidDel="00C67110">
          <w:delText>Python</w:delText>
        </w:r>
        <w:r w:rsidDel="00C67110">
          <w:rPr>
            <w:spacing w:val="-14"/>
          </w:rPr>
          <w:delText xml:space="preserve"> </w:delText>
        </w:r>
        <w:r w:rsidDel="00C67110">
          <w:delText>will</w:delText>
        </w:r>
        <w:r w:rsidDel="00C67110">
          <w:rPr>
            <w:spacing w:val="-15"/>
          </w:rPr>
          <w:delText xml:space="preserve"> </w:delText>
        </w:r>
        <w:r w:rsidDel="00C67110">
          <w:delText>execute</w:delText>
        </w:r>
        <w:r w:rsidDel="00C67110">
          <w:rPr>
            <w:spacing w:val="-13"/>
          </w:rPr>
          <w:delText xml:space="preserve"> </w:delText>
        </w:r>
        <w:r w:rsidDel="00C67110">
          <w:delText>the</w:delText>
        </w:r>
        <w:r w:rsidDel="00C67110">
          <w:rPr>
            <w:spacing w:val="-12"/>
          </w:rPr>
          <w:delText xml:space="preserve"> </w:delText>
        </w:r>
        <w:r w:rsidDel="00C67110">
          <w:rPr>
            <w:rFonts w:ascii="Courier New"/>
          </w:rPr>
          <w:delText>print()</w:delText>
        </w:r>
        <w:r w:rsidDel="00C67110">
          <w:rPr>
            <w:rFonts w:ascii="Courier New"/>
            <w:spacing w:val="-98"/>
          </w:rPr>
          <w:delText xml:space="preserve"> </w:delText>
        </w:r>
        <w:r w:rsidDel="00C67110">
          <w:delText>function</w:delText>
        </w:r>
        <w:r w:rsidDel="00C67110">
          <w:rPr>
            <w:spacing w:val="-14"/>
          </w:rPr>
          <w:delText xml:space="preserve"> </w:delText>
        </w:r>
        <w:r w:rsidDel="00C67110">
          <w:delText>with</w:delText>
        </w:r>
        <w:r w:rsidDel="00C67110">
          <w:rPr>
            <w:spacing w:val="-15"/>
          </w:rPr>
          <w:delText xml:space="preserve"> </w:delText>
        </w:r>
        <w:r w:rsidDel="00C67110">
          <w:delText>the</w:delText>
        </w:r>
        <w:r w:rsidDel="00C67110">
          <w:rPr>
            <w:spacing w:val="-14"/>
          </w:rPr>
          <w:delText xml:space="preserve"> </w:delText>
        </w:r>
        <w:r w:rsidDel="00C67110">
          <w:delText>value</w:delText>
        </w:r>
        <w:r w:rsidDel="00C67110">
          <w:rPr>
            <w:spacing w:val="-15"/>
          </w:rPr>
          <w:delText xml:space="preserve"> </w:delText>
        </w:r>
        <w:r w:rsidDel="00C67110">
          <w:delText>assigned</w:delText>
        </w:r>
        <w:r w:rsidDel="00C67110">
          <w:rPr>
            <w:spacing w:val="-57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these</w:delText>
        </w:r>
        <w:r w:rsidDel="00C67110">
          <w:rPr>
            <w:spacing w:val="-2"/>
          </w:rPr>
          <w:delText xml:space="preserve"> </w:delText>
        </w:r>
        <w:r w:rsidDel="00C67110">
          <w:delText>expressions</w:delText>
        </w:r>
        <w:r w:rsidDel="00C67110">
          <w:rPr>
            <w:spacing w:val="-1"/>
          </w:rPr>
          <w:delText xml:space="preserve"> </w:delText>
        </w:r>
        <w:r w:rsidDel="00C67110">
          <w:delText>and</w:delText>
        </w:r>
        <w:r w:rsidDel="00C67110">
          <w:rPr>
            <w:spacing w:val="-1"/>
          </w:rPr>
          <w:delText xml:space="preserve"> </w:delText>
        </w:r>
        <w:r w:rsidDel="00C67110">
          <w:delText>not</w:delText>
        </w:r>
        <w:r w:rsidDel="00C67110">
          <w:rPr>
            <w:spacing w:val="-1"/>
          </w:rPr>
          <w:delText xml:space="preserve"> </w:delText>
        </w:r>
        <w:r w:rsidDel="00C67110">
          <w:delText>with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expressions</w:delText>
        </w:r>
        <w:r w:rsidDel="00C67110">
          <w:rPr>
            <w:spacing w:val="-1"/>
          </w:rPr>
          <w:delText xml:space="preserve"> </w:delText>
        </w:r>
        <w:r w:rsidDel="00C67110">
          <w:delText>as part</w:delText>
        </w:r>
        <w:r w:rsidDel="00C67110">
          <w:rPr>
            <w:spacing w:val="-2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string.</w:delText>
        </w:r>
      </w:del>
    </w:p>
    <w:p w:rsidR="00CB0608" w:rsidDel="00C67110" w:rsidRDefault="009E1B49">
      <w:pPr>
        <w:pStyle w:val="BodyText"/>
        <w:spacing w:before="4"/>
        <w:rPr>
          <w:del w:id="714" w:author="James Tan Swee Chuan (SUSS)" w:date="2022-03-31T16:51:00Z"/>
          <w:sz w:val="11"/>
        </w:rPr>
      </w:pPr>
      <w:del w:id="715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261228332" behindDoc="1" locked="0" layoutInCell="1" allowOverlap="1">
                  <wp:simplePos x="0" y="0"/>
                  <wp:positionH relativeFrom="page">
                    <wp:posOffset>673100</wp:posOffset>
                  </wp:positionH>
                  <wp:positionV relativeFrom="paragraph">
                    <wp:posOffset>104775</wp:posOffset>
                  </wp:positionV>
                  <wp:extent cx="5985510" cy="4156710"/>
                  <wp:effectExtent l="0" t="0" r="0" b="0"/>
                  <wp:wrapTopAndBottom/>
                  <wp:docPr id="152" name="docshapegroup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4156710"/>
                            <a:chOff x="1060" y="165"/>
                            <a:chExt cx="9426" cy="6546"/>
                          </a:xfrm>
                        </wpg:grpSpPr>
                        <pic:pic xmlns:pic="http://schemas.openxmlformats.org/drawingml/2006/picture">
                          <pic:nvPicPr>
                            <pic:cNvPr id="153" name="docshape77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72" y="4101"/>
                              <a:ext cx="8000" cy="15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54" name="docshape7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" y="185"/>
                              <a:ext cx="9386" cy="650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43" w:lineRule="auto"/>
                                  <w:ind w:left="200" w:right="196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 xml:space="preserve">Example (Cont’d): </w:t>
                                </w:r>
                                <w:r>
                                  <w:rPr>
                                    <w:sz w:val="24"/>
                                  </w:rPr>
                                  <w:t>If the variables or expressions were not put inside some curly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brackets as a formatted string, the expressions 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score1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, 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score2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, and 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score1 +</w:t>
                                </w:r>
                                <w:r>
                                  <w:rPr>
                                    <w:rFonts w:ascii="Courier New" w:hAnsi="Courier New"/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 w:hAnsi="Courier New"/>
                                    <w:spacing w:val="-1"/>
                                    <w:sz w:val="24"/>
                                  </w:rPr>
                                  <w:t xml:space="preserve">score2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would be treated as ordinary strings and printed just </w:t>
                                </w:r>
                                <w:r>
                                  <w:rPr>
                                    <w:sz w:val="24"/>
                                  </w:rPr>
                                  <w:t>as how they were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written. And if the “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f</w:t>
                                </w:r>
                                <w:r>
                                  <w:rPr>
                                    <w:sz w:val="24"/>
                                  </w:rPr>
                                  <w:t>” were forgotten at the beginning of the argument in the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 w:hAnsi="Courier New"/>
                                    <w:spacing w:val="-1"/>
                                    <w:sz w:val="24"/>
                                  </w:rPr>
                                  <w:t>print()</w:t>
                                </w:r>
                                <w:r>
                                  <w:rPr>
                                    <w:rFonts w:ascii="Courier New" w:hAnsi="Courier New"/>
                                    <w:spacing w:val="-9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function,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Python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would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interpret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missing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“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f</w:t>
                                </w:r>
                                <w:r>
                                  <w:rPr>
                                    <w:sz w:val="24"/>
                                  </w:rPr>
                                  <w:t>”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instruction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entire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text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within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quotation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mark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without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evaluating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expressions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curly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brackets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first.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Since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curly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brackets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are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part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string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6"/>
                                    <w:sz w:val="24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print(</w:t>
                                </w:r>
                                <w:proofErr w:type="gramEnd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 w:hAnsi="Courier New"/>
                                    <w:spacing w:val="-14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function,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they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printed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well.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3"/>
                                  <w:rPr>
                                    <w:sz w:val="21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672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1.19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Output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of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Incomplete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String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Formatting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Syntax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76" o:spid="_x0000_s1092" style="position:absolute;margin-left:53pt;margin-top:8.25pt;width:471.3pt;height:327.3pt;z-index:-242088148;mso-wrap-distance-left:0;mso-wrap-distance-right:0;mso-position-horizontal-relative:page;mso-position-vertical-relative:text" coordorigin="1060,165" coordsize="9426,65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">
                  <v:shape id="docshape77" o:spid="_x0000_s1093" type="#_x0000_t75" style="position:absolute;left:1772;top:4101;width:8000;height:1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">
                    <v:imagedata r:id="rId59" o:title=""/>
                  </v:shape>
                  <v:shape id="docshape78" o:spid="_x0000_s1094" type="#_x0000_t202" style="position:absolute;left:1080;top:185;width:9386;height:6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43" w:lineRule="auto"/>
                            <w:ind w:left="200" w:right="196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 xml:space="preserve">Example (Cont’d): </w:t>
                          </w:r>
                          <w:r>
                            <w:rPr>
                              <w:sz w:val="24"/>
                            </w:rPr>
                            <w:t>If the variables or expressions were not put inside some curly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brackets as a formatted string, the expressions 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score1</w:t>
                          </w:r>
                          <w:r>
                            <w:rPr>
                              <w:sz w:val="24"/>
                            </w:rPr>
                            <w:t xml:space="preserve">, 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score2</w:t>
                          </w:r>
                          <w:r>
                            <w:rPr>
                              <w:sz w:val="24"/>
                            </w:rPr>
                            <w:t xml:space="preserve">, and 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score1 +</w:t>
                          </w:r>
                          <w:r>
                            <w:rPr>
                              <w:rFonts w:ascii="Courier New" w:hAnsi="Courier New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 w:hAnsi="Courier New"/>
                              <w:spacing w:val="-1"/>
                              <w:sz w:val="24"/>
                            </w:rPr>
                            <w:t xml:space="preserve">score2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would be treated as ordinary strings and printed just </w:t>
                          </w:r>
                          <w:r>
                            <w:rPr>
                              <w:sz w:val="24"/>
                            </w:rPr>
                            <w:t>as how they were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written. And if the “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f</w:t>
                          </w:r>
                          <w:r>
                            <w:rPr>
                              <w:sz w:val="24"/>
                            </w:rPr>
                            <w:t>” were forgotten at the beginning of the argument in the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 w:hAnsi="Courier New"/>
                              <w:spacing w:val="-1"/>
                              <w:sz w:val="24"/>
                            </w:rPr>
                            <w:t>print()</w:t>
                          </w:r>
                          <w:r>
                            <w:rPr>
                              <w:rFonts w:ascii="Courier New" w:hAnsi="Courier New"/>
                              <w:spacing w:val="-9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function,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Python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would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interpret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missing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“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f</w:t>
                          </w:r>
                          <w:r>
                            <w:rPr>
                              <w:sz w:val="24"/>
                            </w:rPr>
                            <w:t>”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as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instruction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entire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text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within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quotation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mark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without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evaluating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expressions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curly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brackets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first.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Since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curly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brackets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are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part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string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6"/>
                              <w:sz w:val="2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ourier New" w:hAnsi="Courier New"/>
                              <w:sz w:val="24"/>
                            </w:rPr>
                            <w:t>print(</w:t>
                          </w:r>
                          <w:proofErr w:type="gramEnd"/>
                          <w:r>
                            <w:rPr>
                              <w:rFonts w:ascii="Courier New" w:hAnsi="Courier New"/>
                              <w:sz w:val="24"/>
                            </w:rPr>
                            <w:t>)</w:t>
                          </w:r>
                          <w:r>
                            <w:rPr>
                              <w:rFonts w:ascii="Courier New" w:hAnsi="Courier New"/>
                              <w:spacing w:val="-14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function,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they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printed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as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well.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3"/>
                            <w:rPr>
                              <w:sz w:val="21"/>
                            </w:rPr>
                          </w:pPr>
                        </w:p>
                        <w:p w:rsidR="00D44B86" w:rsidRDefault="00D44B86">
                          <w:pPr>
                            <w:ind w:left="672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1.19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Output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Incomplete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String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Formatting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Syntax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8"/>
        <w:rPr>
          <w:del w:id="716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70"/>
        <w:ind w:left="120"/>
        <w:rPr>
          <w:del w:id="717" w:author="James Tan Swee Chuan (SUSS)" w:date="2022-03-31T16:51:00Z"/>
          <w:rFonts w:ascii="Courier New"/>
        </w:rPr>
      </w:pPr>
      <w:del w:id="718" w:author="James Tan Swee Chuan (SUSS)" w:date="2022-03-31T16:51:00Z">
        <w:r w:rsidDel="00C67110">
          <w:rPr>
            <w:spacing w:val="-1"/>
          </w:rPr>
          <w:delText>We</w:delText>
        </w:r>
        <w:r w:rsidDel="00C67110">
          <w:rPr>
            <w:spacing w:val="-2"/>
          </w:rPr>
          <w:delText xml:space="preserve"> </w:delText>
        </w:r>
        <w:r w:rsidDel="00C67110">
          <w:rPr>
            <w:spacing w:val="-1"/>
          </w:rPr>
          <w:delText>can</w:delText>
        </w:r>
        <w:r w:rsidDel="00C67110">
          <w:rPr>
            <w:spacing w:val="-2"/>
          </w:rPr>
          <w:delText xml:space="preserve"> </w:delText>
        </w:r>
        <w:r w:rsidDel="00C67110">
          <w:rPr>
            <w:spacing w:val="-1"/>
          </w:rPr>
          <w:delText>also</w:delText>
        </w:r>
        <w:r w:rsidDel="00C67110">
          <w:rPr>
            <w:spacing w:val="-2"/>
          </w:rPr>
          <w:delText xml:space="preserve"> </w:delText>
        </w:r>
        <w:r w:rsidDel="00C67110">
          <w:rPr>
            <w:spacing w:val="-1"/>
          </w:rPr>
          <w:delText xml:space="preserve">use the </w:delText>
        </w:r>
        <w:r w:rsidDel="00C67110">
          <w:rPr>
            <w:rFonts w:ascii="Courier New"/>
            <w:spacing w:val="-1"/>
          </w:rPr>
          <w:delText>.format()</w:delText>
        </w:r>
        <w:r w:rsidDel="00C67110">
          <w:rPr>
            <w:rFonts w:ascii="Courier New"/>
            <w:spacing w:val="-86"/>
          </w:rPr>
          <w:delText xml:space="preserve"> </w:delText>
        </w:r>
        <w:r w:rsidDel="00C67110">
          <w:rPr>
            <w:spacing w:val="-1"/>
          </w:rPr>
          <w:delText>method</w:delText>
        </w:r>
        <w:r w:rsidDel="00C67110">
          <w:rPr>
            <w:spacing w:val="-2"/>
          </w:rPr>
          <w:delText xml:space="preserve"> </w:delText>
        </w:r>
        <w:r w:rsidDel="00C67110">
          <w:rPr>
            <w:spacing w:val="-1"/>
          </w:rPr>
          <w:delText>for string</w:delText>
        </w:r>
        <w:r w:rsidDel="00C67110">
          <w:rPr>
            <w:spacing w:val="-2"/>
          </w:rPr>
          <w:delText xml:space="preserve"> </w:delText>
        </w:r>
        <w:r w:rsidDel="00C67110">
          <w:rPr>
            <w:spacing w:val="-1"/>
          </w:rPr>
          <w:delText>formatting.</w:delText>
        </w:r>
        <w:r w:rsidDel="00C67110">
          <w:rPr>
            <w:spacing w:val="-2"/>
          </w:rPr>
          <w:delText xml:space="preserve"> </w:delText>
        </w:r>
        <w:r w:rsidDel="00C67110">
          <w:delText>Note</w:delText>
        </w:r>
        <w:r w:rsidDel="00C67110">
          <w:rPr>
            <w:spacing w:val="-1"/>
          </w:rPr>
          <w:delText xml:space="preserve"> </w:delText>
        </w:r>
        <w:r w:rsidDel="00C67110">
          <w:delText>that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/>
          </w:rPr>
          <w:delText>.format()</w:delText>
        </w:r>
      </w:del>
    </w:p>
    <w:p w:rsidR="00CB0608" w:rsidDel="00C67110" w:rsidRDefault="00271F97">
      <w:pPr>
        <w:pStyle w:val="BodyText"/>
        <w:spacing w:before="129"/>
        <w:ind w:left="120"/>
        <w:rPr>
          <w:del w:id="719" w:author="James Tan Swee Chuan (SUSS)" w:date="2022-03-31T16:51:00Z"/>
        </w:rPr>
      </w:pPr>
      <w:del w:id="720" w:author="James Tan Swee Chuan (SUSS)" w:date="2022-03-31T16:51:00Z">
        <w:r w:rsidDel="00C67110">
          <w:delText>method</w:delText>
        </w:r>
        <w:r w:rsidDel="00C67110">
          <w:rPr>
            <w:spacing w:val="-5"/>
          </w:rPr>
          <w:delText xml:space="preserve"> </w:delText>
        </w:r>
        <w:r w:rsidDel="00C67110">
          <w:delText>only</w:delText>
        </w:r>
        <w:r w:rsidDel="00C67110">
          <w:rPr>
            <w:spacing w:val="-5"/>
          </w:rPr>
          <w:delText xml:space="preserve"> </w:delText>
        </w:r>
        <w:r w:rsidDel="00C67110">
          <w:delText>takes</w:delText>
        </w:r>
        <w:r w:rsidDel="00C67110">
          <w:rPr>
            <w:spacing w:val="-5"/>
          </w:rPr>
          <w:delText xml:space="preserve"> </w:delText>
        </w:r>
        <w:r w:rsidDel="00C67110">
          <w:delText>one</w:delText>
        </w:r>
        <w:r w:rsidDel="00C67110">
          <w:rPr>
            <w:spacing w:val="-4"/>
          </w:rPr>
          <w:delText xml:space="preserve"> </w:delText>
        </w:r>
        <w:r w:rsidDel="00C67110">
          <w:delText>expression</w:delText>
        </w:r>
        <w:r w:rsidDel="00C67110">
          <w:rPr>
            <w:spacing w:val="-4"/>
          </w:rPr>
          <w:delText xml:space="preserve"> </w:delText>
        </w:r>
        <w:r w:rsidDel="00C67110">
          <w:delText>in</w:delText>
        </w:r>
        <w:r w:rsidDel="00C67110">
          <w:rPr>
            <w:spacing w:val="-4"/>
          </w:rPr>
          <w:delText xml:space="preserve"> </w:delText>
        </w:r>
        <w:r w:rsidDel="00C67110">
          <w:delText>its</w:delText>
        </w:r>
        <w:r w:rsidDel="00C67110">
          <w:rPr>
            <w:spacing w:val="-3"/>
          </w:rPr>
          <w:delText xml:space="preserve"> </w:delText>
        </w:r>
        <w:r w:rsidDel="00C67110">
          <w:delText>argument.</w:delText>
        </w:r>
      </w:del>
    </w:p>
    <w:p w:rsidR="00CB0608" w:rsidDel="00C67110" w:rsidRDefault="00CB0608">
      <w:pPr>
        <w:rPr>
          <w:del w:id="721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3" w:after="1"/>
        <w:rPr>
          <w:del w:id="722" w:author="James Tan Swee Chuan (SUSS)" w:date="2022-03-31T16:51:00Z"/>
        </w:rPr>
      </w:pPr>
    </w:p>
    <w:p w:rsidR="00CB0608" w:rsidDel="00C67110" w:rsidRDefault="009E1B49">
      <w:pPr>
        <w:pStyle w:val="BodyText"/>
        <w:ind w:left="460"/>
        <w:rPr>
          <w:del w:id="723" w:author="James Tan Swee Chuan (SUSS)" w:date="2022-03-31T16:51:00Z"/>
          <w:sz w:val="20"/>
        </w:rPr>
      </w:pPr>
      <w:del w:id="724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s">
              <w:drawing>
                <wp:inline distT="0" distB="0" distL="0" distR="0">
                  <wp:extent cx="5972810" cy="541020"/>
                  <wp:effectExtent l="6350" t="13970" r="12065" b="6985"/>
                  <wp:docPr id="151" name="docshape7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541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1674" w:right="1911"/>
                                <w:jc w:val="center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print(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>"My String {}".format(expression))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id="docshape79" o:spid="_x0000_s1095" type="#_x0000_t202" style="width:470.3pt;height:42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1674" w:right="1911"/>
                          <w:jc w:val="center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print(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>"My String {}".format(expression))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6"/>
        <w:rPr>
          <w:del w:id="725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spacing w:before="70" w:line="343" w:lineRule="auto"/>
        <w:ind w:left="480"/>
        <w:rPr>
          <w:del w:id="726" w:author="James Tan Swee Chuan (SUSS)" w:date="2022-03-31T16:51:00Z"/>
        </w:rPr>
      </w:pPr>
      <w:del w:id="727" w:author="James Tan Swee Chuan (SUSS)" w:date="2022-03-31T16:51:00Z">
        <w:r w:rsidDel="00C67110">
          <w:rPr>
            <w:spacing w:val="-1"/>
          </w:rPr>
          <w:delText>For</w:delText>
        </w:r>
        <w:r w:rsidDel="00C67110">
          <w:rPr>
            <w:spacing w:val="15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16"/>
          </w:rPr>
          <w:delText xml:space="preserve"> </w:delText>
        </w:r>
        <w:r w:rsidDel="00C67110">
          <w:rPr>
            <w:rFonts w:ascii="Courier New"/>
            <w:spacing w:val="-1"/>
          </w:rPr>
          <w:delText>.format()</w:delText>
        </w:r>
        <w:r w:rsidDel="00C67110">
          <w:rPr>
            <w:rFonts w:ascii="Courier New"/>
            <w:spacing w:val="-69"/>
          </w:rPr>
          <w:delText xml:space="preserve"> </w:delText>
        </w:r>
        <w:r w:rsidDel="00C67110">
          <w:rPr>
            <w:spacing w:val="-1"/>
          </w:rPr>
          <w:delText>method,</w:delText>
        </w:r>
        <w:r w:rsidDel="00C67110">
          <w:rPr>
            <w:spacing w:val="16"/>
          </w:rPr>
          <w:delText xml:space="preserve"> </w:delText>
        </w:r>
        <w:r w:rsidDel="00C67110">
          <w:rPr>
            <w:spacing w:val="-1"/>
          </w:rPr>
          <w:delText>we</w:delText>
        </w:r>
        <w:r w:rsidDel="00C67110">
          <w:rPr>
            <w:spacing w:val="15"/>
          </w:rPr>
          <w:delText xml:space="preserve"> </w:delText>
        </w:r>
        <w:r w:rsidDel="00C67110">
          <w:rPr>
            <w:spacing w:val="-1"/>
          </w:rPr>
          <w:delText>need</w:delText>
        </w:r>
        <w:r w:rsidDel="00C67110">
          <w:rPr>
            <w:spacing w:val="15"/>
          </w:rPr>
          <w:delText xml:space="preserve"> </w:delText>
        </w:r>
        <w:r w:rsidDel="00C67110">
          <w:rPr>
            <w:spacing w:val="-1"/>
          </w:rPr>
          <w:delText>to</w:delText>
        </w:r>
        <w:r w:rsidDel="00C67110">
          <w:rPr>
            <w:spacing w:val="15"/>
          </w:rPr>
          <w:delText xml:space="preserve"> </w:delText>
        </w:r>
        <w:r w:rsidDel="00C67110">
          <w:rPr>
            <w:spacing w:val="-1"/>
          </w:rPr>
          <w:delText>place</w:delText>
        </w:r>
        <w:r w:rsidDel="00C67110">
          <w:rPr>
            <w:spacing w:val="16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15"/>
          </w:rPr>
          <w:delText xml:space="preserve"> </w:delText>
        </w:r>
        <w:r w:rsidDel="00C67110">
          <w:rPr>
            <w:spacing w:val="-1"/>
          </w:rPr>
          <w:delText>curly</w:delText>
        </w:r>
        <w:r w:rsidDel="00C67110">
          <w:rPr>
            <w:spacing w:val="15"/>
          </w:rPr>
          <w:delText xml:space="preserve"> </w:delText>
        </w:r>
        <w:r w:rsidDel="00C67110">
          <w:rPr>
            <w:spacing w:val="-1"/>
          </w:rPr>
          <w:delText>brackets</w:delText>
        </w:r>
        <w:r w:rsidDel="00C67110">
          <w:rPr>
            <w:spacing w:val="15"/>
          </w:rPr>
          <w:delText xml:space="preserve"> </w:delText>
        </w:r>
        <w:r w:rsidDel="00C67110">
          <w:delText>at</w:delText>
        </w:r>
        <w:r w:rsidDel="00C67110">
          <w:rPr>
            <w:spacing w:val="16"/>
          </w:rPr>
          <w:delText xml:space="preserve"> </w:delText>
        </w:r>
        <w:r w:rsidDel="00C67110">
          <w:delText>the</w:delText>
        </w:r>
        <w:r w:rsidDel="00C67110">
          <w:rPr>
            <w:spacing w:val="15"/>
          </w:rPr>
          <w:delText xml:space="preserve"> </w:delText>
        </w:r>
        <w:r w:rsidDel="00C67110">
          <w:delText>position</w:delText>
        </w:r>
        <w:r w:rsidDel="00C67110">
          <w:rPr>
            <w:spacing w:val="15"/>
          </w:rPr>
          <w:delText xml:space="preserve"> </w:delText>
        </w:r>
        <w:r w:rsidDel="00C67110">
          <w:delText>within</w:delText>
        </w:r>
        <w:r w:rsidDel="00C67110">
          <w:rPr>
            <w:spacing w:val="-57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string</w:delText>
        </w:r>
        <w:r w:rsidDel="00C67110">
          <w:rPr>
            <w:spacing w:val="-1"/>
          </w:rPr>
          <w:delText xml:space="preserve"> </w:delText>
        </w:r>
        <w:r w:rsidDel="00C67110">
          <w:delText>where</w:delText>
        </w:r>
        <w:r w:rsidDel="00C67110">
          <w:rPr>
            <w:spacing w:val="-1"/>
          </w:rPr>
          <w:delText xml:space="preserve"> </w:delText>
        </w:r>
        <w:r w:rsidDel="00C67110">
          <w:delText>we</w:delText>
        </w:r>
        <w:r w:rsidDel="00C67110">
          <w:rPr>
            <w:spacing w:val="-1"/>
          </w:rPr>
          <w:delText xml:space="preserve"> </w:delText>
        </w:r>
        <w:r w:rsidDel="00C67110">
          <w:delText>would</w:delText>
        </w:r>
        <w:r w:rsidDel="00C67110">
          <w:rPr>
            <w:spacing w:val="-2"/>
          </w:rPr>
          <w:delText xml:space="preserve"> </w:delText>
        </w:r>
        <w:r w:rsidDel="00C67110">
          <w:delText>like to</w:delText>
        </w:r>
        <w:r w:rsidDel="00C67110">
          <w:rPr>
            <w:spacing w:val="-2"/>
          </w:rPr>
          <w:delText xml:space="preserve"> </w:delText>
        </w:r>
        <w:r w:rsidDel="00C67110">
          <w:delText>print</w:delText>
        </w:r>
        <w:r w:rsidDel="00C67110">
          <w:rPr>
            <w:spacing w:val="-1"/>
          </w:rPr>
          <w:delText xml:space="preserve"> </w:delText>
        </w:r>
        <w:r w:rsidDel="00C67110">
          <w:delText>our</w:delText>
        </w:r>
        <w:r w:rsidDel="00C67110">
          <w:rPr>
            <w:spacing w:val="-2"/>
          </w:rPr>
          <w:delText xml:space="preserve"> </w:delText>
        </w:r>
        <w:r w:rsidDel="00C67110">
          <w:delText>expression.</w:delText>
        </w:r>
      </w:del>
    </w:p>
    <w:p w:rsidR="00CB0608" w:rsidDel="00C67110" w:rsidRDefault="009E1B49">
      <w:pPr>
        <w:pStyle w:val="BodyText"/>
        <w:spacing w:before="6"/>
        <w:rPr>
          <w:del w:id="728" w:author="James Tan Swee Chuan (SUSS)" w:date="2022-03-31T16:51:00Z"/>
          <w:sz w:val="11"/>
        </w:rPr>
      </w:pPr>
      <w:del w:id="729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269935943" behindDoc="1" locked="0" layoutInCell="1" allowOverlap="1">
                  <wp:simplePos x="0" y="0"/>
                  <wp:positionH relativeFrom="page">
                    <wp:posOffset>901700</wp:posOffset>
                  </wp:positionH>
                  <wp:positionV relativeFrom="paragraph">
                    <wp:posOffset>106045</wp:posOffset>
                  </wp:positionV>
                  <wp:extent cx="5985510" cy="4512310"/>
                  <wp:effectExtent l="0" t="0" r="0" b="0"/>
                  <wp:wrapTopAndBottom/>
                  <wp:docPr id="148" name="docshapegroup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4512310"/>
                            <a:chOff x="1420" y="167"/>
                            <a:chExt cx="9426" cy="7106"/>
                          </a:xfrm>
                        </wpg:grpSpPr>
                        <pic:pic xmlns:pic="http://schemas.openxmlformats.org/drawingml/2006/picture">
                          <pic:nvPicPr>
                            <pic:cNvPr id="149" name="docshape8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155" y="1510"/>
                              <a:ext cx="7955" cy="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50" name="docshape8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0" y="186"/>
                              <a:ext cx="9386" cy="706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36" w:lineRule="auto"/>
                                  <w:ind w:left="20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Example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1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(Cont’d):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2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can</w:t>
                                </w:r>
                                <w:r>
                                  <w:rPr>
                                    <w:spacing w:val="1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</w:t>
                                </w:r>
                                <w:r>
                                  <w:rPr>
                                    <w:spacing w:val="2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total</w:t>
                                </w:r>
                                <w:r>
                                  <w:rPr>
                                    <w:spacing w:val="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</w:t>
                                </w:r>
                                <w:r>
                                  <w:rPr>
                                    <w:spacing w:val="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two</w:t>
                                </w:r>
                                <w:r>
                                  <w:rPr>
                                    <w:spacing w:val="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students</w:t>
                                </w:r>
                                <w:r>
                                  <w:rPr>
                                    <w:spacing w:val="1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at</w:t>
                                </w:r>
                                <w:r>
                                  <w:rPr>
                                    <w:spacing w:val="2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end</w:t>
                                </w:r>
                                <w:r>
                                  <w:rPr>
                                    <w:spacing w:val="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1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statement such as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“The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total score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95.”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by using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.</w:t>
                                </w:r>
                                <w:proofErr w:type="gramStart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format(</w:t>
                                </w:r>
                                <w:proofErr w:type="gramEnd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 w:hAnsi="Courier New"/>
                                    <w:spacing w:val="-8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method.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6"/>
                                  <w:rPr>
                                    <w:sz w:val="31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672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pacing w:val="-1"/>
                                    <w:sz w:val="20"/>
                                  </w:rPr>
                                  <w:t>Figure 1.20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Simple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Usage of the</w:t>
                                </w:r>
                                <w:r>
                                  <w:rPr>
                                    <w:spacing w:val="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.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format(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/>
                                    <w:spacing w:val="-7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Method</w:t>
                                </w:r>
                              </w:p>
                              <w:p w:rsidR="00D44B86" w:rsidRDefault="00D44B86"/>
                              <w:p w:rsidR="00D44B86" w:rsidRDefault="00D44B86">
                                <w:pPr>
                                  <w:spacing w:before="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 w:line="348" w:lineRule="auto"/>
                                  <w:ind w:left="20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Figure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1.21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shows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how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printing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string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can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extended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order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get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same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output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 Figure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1.18. But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syntax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much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longer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here.</w:t>
                                </w:r>
                              </w:p>
                              <w:p w:rsidR="00D44B86" w:rsidRDefault="00D44B86">
                                <w:pPr>
                                  <w:spacing w:after="1"/>
                                  <w:rPr>
                                    <w:sz w:val="1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672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noProof/>
                                    <w:sz w:val="20"/>
                                    <w:lang w:val="en-SG" w:eastAsia="zh-CN"/>
                                  </w:rPr>
                                  <w:drawing>
                                    <wp:inline distT="0" distB="0" distL="0" distR="0">
                                      <wp:extent cx="5067331" cy="579120"/>
                                      <wp:effectExtent l="0" t="0" r="0" b="0"/>
                                      <wp:docPr id="29" name="image23.jpe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0" name="image23.jpeg"/>
                                              <pic:cNvPicPr/>
                                            </pic:nvPicPr>
                                            <pic:blipFill>
                                              <a:blip r:embed="rId61" cstate="print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067331" cy="57912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D44B86" w:rsidRDefault="00D44B86">
                                <w:pPr>
                                  <w:spacing w:before="131"/>
                                  <w:ind w:left="672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pacing w:val="-1"/>
                                    <w:sz w:val="20"/>
                                  </w:rPr>
                                  <w:t>Figure 1.21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Multiple Usage of</w:t>
                                </w:r>
                                <w:r>
                                  <w:rPr>
                                    <w:spacing w:val="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.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format(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/>
                                    <w:spacing w:val="-7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Method</w:t>
                                </w:r>
                              </w:p>
                              <w:p w:rsidR="00D44B86" w:rsidRDefault="00D44B86"/>
                              <w:p w:rsidR="00D44B86" w:rsidRDefault="00D44B86">
                                <w:pPr>
                                  <w:spacing w:before="2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343" w:lineRule="auto"/>
                                  <w:ind w:left="200" w:right="92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Nevertheless,</w:t>
                                </w:r>
                                <w:r>
                                  <w:rPr>
                                    <w:spacing w:val="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.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format(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/>
                                    <w:spacing w:val="-7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method</w:t>
                                </w:r>
                                <w:r>
                                  <w:rPr>
                                    <w:spacing w:val="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can</w:t>
                                </w:r>
                                <w:r>
                                  <w:rPr>
                                    <w:spacing w:val="1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also</w:t>
                                </w:r>
                                <w:r>
                                  <w:rPr>
                                    <w:spacing w:val="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be</w:t>
                                </w:r>
                                <w:r>
                                  <w:rPr>
                                    <w:spacing w:val="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useful</w:t>
                                </w:r>
                                <w:r>
                                  <w:rPr>
                                    <w:spacing w:val="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1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1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have</w:t>
                                </w:r>
                                <w:r>
                                  <w:rPr>
                                    <w:spacing w:val="1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one</w:t>
                                </w:r>
                                <w:r>
                                  <w:rPr>
                                    <w:spacing w:val="1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variable</w:t>
                                </w:r>
                                <w:r>
                                  <w:rPr>
                                    <w:spacing w:val="1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printed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at the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end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our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statement.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80" o:spid="_x0000_s1096" style="position:absolute;margin-left:71pt;margin-top:8.35pt;width:471.3pt;height:355.3pt;z-index:-233380537;mso-wrap-distance-left:0;mso-wrap-distance-right:0;mso-position-horizontal-relative:page;mso-position-vertical-relative:text" coordorigin="1420,167" coordsize="9426,71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">
                  <v:shape id="docshape81" o:spid="_x0000_s1097" type="#_x0000_t75" style="position:absolute;left:2155;top:1510;width:7955;height:6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">
                    <v:imagedata r:id="rId62" o:title=""/>
                  </v:shape>
                  <v:shape id="docshape82" o:spid="_x0000_s1098" type="#_x0000_t202" style="position:absolute;left:1440;top:186;width:9386;height:70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36" w:lineRule="auto"/>
                            <w:ind w:left="200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Example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(Cont’d):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can</w:t>
                          </w:r>
                          <w:r>
                            <w:rPr>
                              <w:spacing w:val="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</w:t>
                          </w:r>
                          <w:r>
                            <w:rPr>
                              <w:spacing w:val="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total</w:t>
                          </w:r>
                          <w:r>
                            <w:rPr>
                              <w:spacing w:val="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</w:t>
                          </w:r>
                          <w:r>
                            <w:rPr>
                              <w:spacing w:val="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two</w:t>
                          </w:r>
                          <w:r>
                            <w:rPr>
                              <w:spacing w:val="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students</w:t>
                          </w:r>
                          <w:r>
                            <w:rPr>
                              <w:spacing w:val="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at</w:t>
                          </w:r>
                          <w:r>
                            <w:rPr>
                              <w:spacing w:val="2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end</w:t>
                          </w:r>
                          <w:r>
                            <w:rPr>
                              <w:spacing w:val="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statement such as</w:t>
                          </w:r>
                          <w:r>
                            <w:rPr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“The</w:t>
                          </w:r>
                          <w:r>
                            <w:rPr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total score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is</w:t>
                          </w:r>
                          <w:r>
                            <w:rPr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95.”</w:t>
                          </w:r>
                          <w:r>
                            <w:rPr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by using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.</w:t>
                          </w:r>
                          <w:proofErr w:type="gramStart"/>
                          <w:r>
                            <w:rPr>
                              <w:rFonts w:ascii="Courier New" w:hAnsi="Courier New"/>
                              <w:sz w:val="24"/>
                            </w:rPr>
                            <w:t>format(</w:t>
                          </w:r>
                          <w:proofErr w:type="gramEnd"/>
                          <w:r>
                            <w:rPr>
                              <w:rFonts w:ascii="Courier New" w:hAnsi="Courier New"/>
                              <w:sz w:val="24"/>
                            </w:rPr>
                            <w:t>)</w:t>
                          </w:r>
                          <w:r>
                            <w:rPr>
                              <w:rFonts w:ascii="Courier New" w:hAnsi="Courier New"/>
                              <w:spacing w:val="-8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method.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6"/>
                            <w:rPr>
                              <w:sz w:val="31"/>
                            </w:rPr>
                          </w:pPr>
                        </w:p>
                        <w:p w:rsidR="00D44B86" w:rsidRDefault="00D44B86">
                          <w:pPr>
                            <w:ind w:left="672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pacing w:val="-1"/>
                              <w:sz w:val="20"/>
                            </w:rPr>
                            <w:t>Figure 1.20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Simple</w:t>
                          </w:r>
                          <w:r>
                            <w:rPr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Usage of the</w:t>
                          </w:r>
                          <w:r>
                            <w:rPr>
                              <w:spacing w:val="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.</w:t>
                          </w:r>
                          <w:proofErr w:type="gramStart"/>
                          <w:r>
                            <w:rPr>
                              <w:rFonts w:ascii="Courier New"/>
                              <w:sz w:val="20"/>
                            </w:rPr>
                            <w:t>format(</w:t>
                          </w:r>
                          <w:proofErr w:type="gramEnd"/>
                          <w:r>
                            <w:rPr>
                              <w:rFonts w:ascii="Courier New"/>
                              <w:sz w:val="20"/>
                            </w:rPr>
                            <w:t>)</w:t>
                          </w:r>
                          <w:r>
                            <w:rPr>
                              <w:rFonts w:ascii="Courier New"/>
                              <w:spacing w:val="-7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Method</w:t>
                          </w:r>
                        </w:p>
                        <w:p w:rsidR="00D44B86" w:rsidRDefault="00D44B86"/>
                        <w:p w:rsidR="00D44B86" w:rsidRDefault="00D44B86">
                          <w:pPr>
                            <w:spacing w:before="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spacing w:before="1" w:line="348" w:lineRule="auto"/>
                            <w:ind w:left="20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Figure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1.21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shows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how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printing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string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can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extended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order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get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same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output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as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 Figure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1.18. But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syntax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is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much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longer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here.</w:t>
                          </w:r>
                        </w:p>
                        <w:p w:rsidR="00D44B86" w:rsidRDefault="00D44B86">
                          <w:pPr>
                            <w:spacing w:after="1"/>
                            <w:rPr>
                              <w:sz w:val="16"/>
                            </w:rPr>
                          </w:pPr>
                        </w:p>
                        <w:p w:rsidR="00D44B86" w:rsidRDefault="00D44B86">
                          <w:pPr>
                            <w:ind w:left="672"/>
                            <w:rPr>
                              <w:sz w:val="20"/>
                            </w:rPr>
                          </w:pPr>
                          <w:r>
                            <w:rPr>
                              <w:noProof/>
                              <w:sz w:val="20"/>
                              <w:lang w:val="en-SG" w:eastAsia="zh-CN"/>
                            </w:rPr>
                            <w:drawing>
                              <wp:inline distT="0" distB="0" distL="0" distR="0">
                                <wp:extent cx="5067331" cy="579120"/>
                                <wp:effectExtent l="0" t="0" r="0" b="0"/>
                                <wp:docPr id="29" name="image23.jpe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0" name="image23.jpeg"/>
                                        <pic:cNvPicPr/>
                                      </pic:nvPicPr>
                                      <pic:blipFill>
                                        <a:blip r:embed="rId63" cstate="print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067331" cy="57912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D44B86" w:rsidRDefault="00D44B86">
                          <w:pPr>
                            <w:spacing w:before="131"/>
                            <w:ind w:left="672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pacing w:val="-1"/>
                              <w:sz w:val="20"/>
                            </w:rPr>
                            <w:t>Figure 1.21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Multiple Usage of</w:t>
                          </w:r>
                          <w:r>
                            <w:rPr>
                              <w:spacing w:val="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.</w:t>
                          </w:r>
                          <w:proofErr w:type="gramStart"/>
                          <w:r>
                            <w:rPr>
                              <w:rFonts w:ascii="Courier New"/>
                              <w:sz w:val="20"/>
                            </w:rPr>
                            <w:t>format(</w:t>
                          </w:r>
                          <w:proofErr w:type="gramEnd"/>
                          <w:r>
                            <w:rPr>
                              <w:rFonts w:ascii="Courier New"/>
                              <w:sz w:val="20"/>
                            </w:rPr>
                            <w:t>)</w:t>
                          </w:r>
                          <w:r>
                            <w:rPr>
                              <w:rFonts w:ascii="Courier New"/>
                              <w:spacing w:val="-7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Method</w:t>
                          </w:r>
                        </w:p>
                        <w:p w:rsidR="00D44B86" w:rsidRDefault="00D44B86"/>
                        <w:p w:rsidR="00D44B86" w:rsidRDefault="00D44B86">
                          <w:pPr>
                            <w:spacing w:before="2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spacing w:line="343" w:lineRule="auto"/>
                            <w:ind w:left="200" w:right="92"/>
                            <w:rPr>
                              <w:sz w:val="24"/>
                            </w:rPr>
                          </w:pPr>
                          <w:r>
                            <w:rPr>
                              <w:spacing w:val="-1"/>
                              <w:sz w:val="24"/>
                            </w:rPr>
                            <w:t>Nevertheless,</w:t>
                          </w:r>
                          <w:r>
                            <w:rPr>
                              <w:spacing w:val="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.</w:t>
                          </w:r>
                          <w:proofErr w:type="gramStart"/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format(</w:t>
                          </w:r>
                          <w:proofErr w:type="gramEnd"/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)</w:t>
                          </w:r>
                          <w:r>
                            <w:rPr>
                              <w:rFonts w:ascii="Courier New"/>
                              <w:spacing w:val="-7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method</w:t>
                          </w:r>
                          <w:r>
                            <w:rPr>
                              <w:spacing w:val="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can</w:t>
                          </w:r>
                          <w:r>
                            <w:rPr>
                              <w:spacing w:val="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also</w:t>
                          </w:r>
                          <w:r>
                            <w:rPr>
                              <w:spacing w:val="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be</w:t>
                          </w:r>
                          <w:r>
                            <w:rPr>
                              <w:spacing w:val="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useful</w:t>
                          </w:r>
                          <w:r>
                            <w:rPr>
                              <w:spacing w:val="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1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have</w:t>
                          </w:r>
                          <w:r>
                            <w:rPr>
                              <w:spacing w:val="1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one</w:t>
                          </w:r>
                          <w:r>
                            <w:rPr>
                              <w:spacing w:val="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variable</w:t>
                          </w:r>
                          <w:r>
                            <w:rPr>
                              <w:spacing w:val="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printed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at the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end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our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statement.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730" w:author="James Tan Swee Chuan (SUSS)" w:date="2022-03-31T16:51:00Z"/>
          <w:sz w:val="11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731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8"/>
        <w:rPr>
          <w:del w:id="732" w:author="James Tan Swee Chuan (SUSS)" w:date="2022-03-31T16:51:00Z"/>
          <w:sz w:val="27"/>
        </w:rPr>
      </w:pPr>
    </w:p>
    <w:p w:rsidR="00CB0608" w:rsidDel="00C67110" w:rsidRDefault="009E1B49">
      <w:pPr>
        <w:pStyle w:val="BodyText"/>
        <w:ind w:left="110"/>
        <w:rPr>
          <w:del w:id="733" w:author="James Tan Swee Chuan (SUSS)" w:date="2022-03-31T16:51:00Z"/>
          <w:sz w:val="20"/>
        </w:rPr>
      </w:pPr>
      <w:del w:id="734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72810" cy="2785745"/>
                  <wp:effectExtent l="3175" t="7620" r="5715" b="6985"/>
                  <wp:docPr id="142" name="docshapegroup8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2785745"/>
                            <a:chOff x="0" y="0"/>
                            <a:chExt cx="9406" cy="4387"/>
                          </a:xfrm>
                        </wpg:grpSpPr>
                        <wps:wsp>
                          <wps:cNvPr id="143" name="docshape84"/>
                          <wps:cNvSpPr>
                            <a:spLocks noChangeArrowheads="1"/>
                          </wps:cNvSpPr>
                          <wps:spPr bwMode="auto">
                            <a:xfrm>
                              <a:off x="10" y="10"/>
                              <a:ext cx="9386" cy="4367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4" name="docshape8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137" cy="999"/>
                            </a:xfrm>
                            <a:custGeom>
                              <a:avLst/>
                              <a:gdLst>
                                <a:gd name="T0" fmla="*/ 1136 w 1137"/>
                                <a:gd name="T1" fmla="*/ 0 h 999"/>
                                <a:gd name="T2" fmla="*/ 0 w 1137"/>
                                <a:gd name="T3" fmla="*/ 0 h 999"/>
                                <a:gd name="T4" fmla="*/ 0 w 1137"/>
                                <a:gd name="T5" fmla="*/ 998 h 999"/>
                                <a:gd name="T6" fmla="*/ 20 w 1137"/>
                                <a:gd name="T7" fmla="*/ 998 h 999"/>
                                <a:gd name="T8" fmla="*/ 20 w 1137"/>
                                <a:gd name="T9" fmla="*/ 20 h 999"/>
                                <a:gd name="T10" fmla="*/ 1136 w 1137"/>
                                <a:gd name="T11" fmla="*/ 20 h 999"/>
                                <a:gd name="T12" fmla="*/ 1136 w 1137"/>
                                <a:gd name="T13" fmla="*/ 0 h 9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11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5" name="docshape8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" y="236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46" name="docshape8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06" cy="4387"/>
                            </a:xfrm>
                            <a:custGeom>
                              <a:avLst/>
                              <a:gdLst>
                                <a:gd name="T0" fmla="*/ 9405 w 9406"/>
                                <a:gd name="T1" fmla="*/ 4386 h 4387"/>
                                <a:gd name="T2" fmla="*/ 9385 w 9406"/>
                                <a:gd name="T3" fmla="*/ 4366 h 4387"/>
                                <a:gd name="T4" fmla="*/ 1136 w 9406"/>
                                <a:gd name="T5" fmla="*/ 4366 h 4387"/>
                                <a:gd name="T6" fmla="*/ 20 w 9406"/>
                                <a:gd name="T7" fmla="*/ 4366 h 4387"/>
                                <a:gd name="T8" fmla="*/ 20 w 9406"/>
                                <a:gd name="T9" fmla="*/ 998 h 4387"/>
                                <a:gd name="T10" fmla="*/ 0 w 9406"/>
                                <a:gd name="T11" fmla="*/ 998 h 4387"/>
                                <a:gd name="T12" fmla="*/ 0 w 9406"/>
                                <a:gd name="T13" fmla="*/ 4386 h 4387"/>
                                <a:gd name="T14" fmla="*/ 1136 w 9406"/>
                                <a:gd name="T15" fmla="*/ 4386 h 4387"/>
                                <a:gd name="T16" fmla="*/ 9405 w 9406"/>
                                <a:gd name="T17" fmla="*/ 4386 h 4387"/>
                                <a:gd name="T18" fmla="*/ 9405 w 9406"/>
                                <a:gd name="T19" fmla="*/ 0 h 4387"/>
                                <a:gd name="T20" fmla="*/ 1136 w 9406"/>
                                <a:gd name="T21" fmla="*/ 0 h 4387"/>
                                <a:gd name="T22" fmla="*/ 1136 w 9406"/>
                                <a:gd name="T23" fmla="*/ 20 h 4387"/>
                                <a:gd name="T24" fmla="*/ 9386 w 9406"/>
                                <a:gd name="T25" fmla="*/ 20 h 4387"/>
                                <a:gd name="T26" fmla="*/ 9386 w 9406"/>
                                <a:gd name="T27" fmla="*/ 998 h 4387"/>
                                <a:gd name="T28" fmla="*/ 9386 w 9406"/>
                                <a:gd name="T29" fmla="*/ 4366 h 4387"/>
                                <a:gd name="T30" fmla="*/ 9405 w 9406"/>
                                <a:gd name="T31" fmla="*/ 4386 h 4387"/>
                                <a:gd name="T32" fmla="*/ 9405 w 9406"/>
                                <a:gd name="T33" fmla="*/ 998 h 4387"/>
                                <a:gd name="T34" fmla="*/ 9405 w 9406"/>
                                <a:gd name="T35" fmla="*/ 0 h 438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9406" h="4387">
                                  <a:moveTo>
                                    <a:pt x="9405" y="4386"/>
                                  </a:moveTo>
                                  <a:lnTo>
                                    <a:pt x="9385" y="4366"/>
                                  </a:lnTo>
                                  <a:lnTo>
                                    <a:pt x="1136" y="4366"/>
                                  </a:lnTo>
                                  <a:lnTo>
                                    <a:pt x="20" y="4366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0" y="4386"/>
                                  </a:lnTo>
                                  <a:lnTo>
                                    <a:pt x="1136" y="4386"/>
                                  </a:lnTo>
                                  <a:lnTo>
                                    <a:pt x="9405" y="4386"/>
                                  </a:lnTo>
                                  <a:close/>
                                  <a:moveTo>
                                    <a:pt x="9405" y="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8"/>
                                  </a:lnTo>
                                  <a:lnTo>
                                    <a:pt x="9386" y="4366"/>
                                  </a:lnTo>
                                  <a:lnTo>
                                    <a:pt x="9405" y="4386"/>
                                  </a:lnTo>
                                  <a:lnTo>
                                    <a:pt x="9405" y="998"/>
                                  </a:lnTo>
                                  <a:lnTo>
                                    <a:pt x="94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47" name="docshape8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06" cy="4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1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133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  <w:p w:rsidR="00D44B86" w:rsidRDefault="00D44B86">
                                <w:pPr>
                                  <w:spacing w:before="8"/>
                                  <w:rPr>
                                    <w:rFonts w:ascii="Palatino Linotype"/>
                                    <w:b/>
                                    <w:sz w:val="30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463" w:lineRule="auto"/>
                                  <w:ind w:left="220" w:right="733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section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textbook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printing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formatted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strings: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5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More Variables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Printing</w:t>
                                </w:r>
                              </w:p>
                              <w:p w:rsidR="00D44B86" w:rsidRDefault="00D44B86">
                                <w:pPr>
                                  <w:spacing w:before="1" w:line="348" w:lineRule="auto"/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pacing w:val="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two</w:t>
                                </w:r>
                                <w:r>
                                  <w:rPr>
                                    <w:spacing w:val="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sections</w:t>
                                </w:r>
                                <w:r>
                                  <w:rPr>
                                    <w:spacing w:val="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textbook</w:t>
                                </w:r>
                                <w:r>
                                  <w:rPr>
                                    <w:spacing w:val="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printing</w:t>
                                </w:r>
                                <w:r>
                                  <w:rPr>
                                    <w:spacing w:val="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formatted</w:t>
                                </w:r>
                                <w:r>
                                  <w:rPr>
                                    <w:spacing w:val="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strings</w:t>
                                </w:r>
                                <w:r>
                                  <w:rPr>
                                    <w:spacing w:val="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using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.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format(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/>
                                    <w:spacing w:val="-8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method:</w:t>
                                </w:r>
                              </w:p>
                              <w:p w:rsidR="00D44B86" w:rsidRDefault="00D44B86">
                                <w:pPr>
                                  <w:spacing w:before="139"/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6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Strings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Text</w:t>
                                </w:r>
                              </w:p>
                              <w:p w:rsidR="00D44B86" w:rsidRDefault="00D44B86">
                                <w:pPr>
                                  <w:spacing w:before="4"/>
                                </w:pPr>
                              </w:p>
                              <w:p w:rsidR="00D44B86" w:rsidRDefault="00D44B86">
                                <w:pPr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7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More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Printing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83" o:spid="_x0000_s1099" style="width:470.3pt;height:219.35pt;mso-position-horizontal-relative:char;mso-position-vertical-relative:line" coordsize="9406,43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">
                  <v:rect id="docshape84" o:spid="_x0000_s1100" style="position:absolute;left:10;top:10;width:9386;height:4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" fillcolor="#d9d9d9" stroked="f"/>
                  <v:shape id="docshape85" o:spid="_x0000_s1101" style="position:absolute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" path="m1136,l,,,998r20,l20,20r1116,l1136,xe" fillcolor="#d9d9d9" stroked="f">
                    <v:path arrowok="t" o:connecttype="custom" o:connectlocs="1136,0;0,0;0,998;20,998;20,20;1136,20;1136,0" o:connectangles="0,0,0,0,0,0,0"/>
                  </v:shape>
                  <v:shape id="docshape86" o:spid="_x0000_s1102" type="#_x0000_t75" style="position:absolute;left:140;top:236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">
                    <v:imagedata r:id="rId25" o:title=""/>
                  </v:shape>
                  <v:shape id="docshape87" o:spid="_x0000_s1103" style="position:absolute;width:9406;height:4387;visibility:visible;mso-wrap-style:square;v-text-anchor:top" coordsize="9406,4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" path="m9405,4386r-20,-20l1136,4366r-1116,l20,998,,998,,4386r1136,l9405,4386xm9405,l1136,r,20l9386,20r,978l9386,4366r19,20l9405,998,9405,xe" fillcolor="#d9d9d9" stroked="f">
                    <v:path arrowok="t" o:connecttype="custom" o:connectlocs="9405,4386;9385,4366;1136,4366;20,4366;20,998;0,998;0,4386;1136,4386;9405,4386;9405,0;1136,0;1136,20;9386,20;9386,998;9386,4366;9405,4386;9405,998;9405,0" o:connectangles="0,0,0,0,0,0,0,0,0,0,0,0,0,0,0,0,0,0"/>
                  </v:shape>
                  <v:shape id="docshape88" o:spid="_x0000_s1104" type="#_x0000_t202" style="position:absolute;width:9406;height:4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  <v:textbox inset="0,0,0,0">
                      <w:txbxContent>
                        <w:p w:rsidR="00D44B86" w:rsidRDefault="00D44B86">
                          <w:pPr>
                            <w:spacing w:before="1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ind w:left="133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  <w:p w:rsidR="00D44B86" w:rsidRDefault="00D44B86">
                          <w:pPr>
                            <w:spacing w:before="8"/>
                            <w:rPr>
                              <w:rFonts w:ascii="Palatino Linotype"/>
                              <w:b/>
                              <w:sz w:val="30"/>
                            </w:rPr>
                          </w:pPr>
                        </w:p>
                        <w:p w:rsidR="00D44B86" w:rsidRDefault="00D44B86">
                          <w:pPr>
                            <w:spacing w:line="463" w:lineRule="auto"/>
                            <w:ind w:left="220" w:right="733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Read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section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textbook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printing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formatted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strings: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5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More Variables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Printing</w:t>
                          </w:r>
                        </w:p>
                        <w:p w:rsidR="00D44B86" w:rsidRDefault="00D44B86">
                          <w:pPr>
                            <w:spacing w:before="1" w:line="348" w:lineRule="auto"/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Read</w:t>
                          </w:r>
                          <w:r>
                            <w:rPr>
                              <w:spacing w:val="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two</w:t>
                          </w:r>
                          <w:r>
                            <w:rPr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sections</w:t>
                          </w:r>
                          <w:r>
                            <w:rPr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textbook</w:t>
                          </w:r>
                          <w:r>
                            <w:rPr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printing</w:t>
                          </w:r>
                          <w:r>
                            <w:rPr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formatted</w:t>
                          </w:r>
                          <w:r>
                            <w:rPr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strings</w:t>
                          </w:r>
                          <w:r>
                            <w:rPr>
                              <w:spacing w:val="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using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.</w:t>
                          </w: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format(</w:t>
                          </w:r>
                          <w:proofErr w:type="gramEnd"/>
                          <w:r>
                            <w:rPr>
                              <w:rFonts w:ascii="Courier New"/>
                              <w:sz w:val="24"/>
                            </w:rPr>
                            <w:t>)</w:t>
                          </w:r>
                          <w:r>
                            <w:rPr>
                              <w:rFonts w:ascii="Courier New"/>
                              <w:spacing w:val="-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method:</w:t>
                          </w:r>
                        </w:p>
                        <w:p w:rsidR="00D44B86" w:rsidRDefault="00D44B86">
                          <w:pPr>
                            <w:spacing w:before="139"/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6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Strings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Text</w:t>
                          </w:r>
                        </w:p>
                        <w:p w:rsidR="00D44B86" w:rsidRDefault="00D44B86">
                          <w:pPr>
                            <w:spacing w:before="4"/>
                          </w:pPr>
                        </w:p>
                        <w:p w:rsidR="00D44B86" w:rsidRDefault="00D44B86">
                          <w:pPr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7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More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Printing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735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8"/>
        <w:rPr>
          <w:del w:id="736" w:author="James Tan Swee Chuan (SUSS)" w:date="2022-03-31T16:51:00Z"/>
          <w:sz w:val="27"/>
        </w:rPr>
      </w:pPr>
    </w:p>
    <w:p w:rsidR="00CB0608" w:rsidDel="00C67110" w:rsidRDefault="00271F97">
      <w:pPr>
        <w:pStyle w:val="Heading2"/>
        <w:numPr>
          <w:ilvl w:val="1"/>
          <w:numId w:val="5"/>
        </w:numPr>
        <w:tabs>
          <w:tab w:val="left" w:pos="600"/>
        </w:tabs>
        <w:jc w:val="left"/>
        <w:rPr>
          <w:del w:id="737" w:author="James Tan Swee Chuan (SUSS)" w:date="2022-03-31T16:51:00Z"/>
        </w:rPr>
      </w:pPr>
      <w:del w:id="738" w:author="James Tan Swee Chuan (SUSS)" w:date="2022-03-31T16:51:00Z">
        <w:r w:rsidDel="00C67110">
          <w:rPr>
            <w:color w:val="007DBA"/>
          </w:rPr>
          <w:delText>Escape</w:delText>
        </w:r>
        <w:r w:rsidDel="00C67110">
          <w:rPr>
            <w:color w:val="007DBA"/>
            <w:spacing w:val="-7"/>
          </w:rPr>
          <w:delText xml:space="preserve"> </w:delText>
        </w:r>
        <w:r w:rsidDel="00C67110">
          <w:rPr>
            <w:color w:val="007DBA"/>
          </w:rPr>
          <w:delText>Sequences</w:delText>
        </w:r>
      </w:del>
    </w:p>
    <w:p w:rsidR="00CB0608" w:rsidDel="00C67110" w:rsidRDefault="00271F97">
      <w:pPr>
        <w:pStyle w:val="BodyText"/>
        <w:spacing w:before="230" w:line="345" w:lineRule="auto"/>
        <w:ind w:left="120" w:right="478"/>
        <w:jc w:val="both"/>
        <w:rPr>
          <w:del w:id="739" w:author="James Tan Swee Chuan (SUSS)" w:date="2022-03-31T16:51:00Z"/>
        </w:rPr>
      </w:pPr>
      <w:del w:id="740" w:author="James Tan Swee Chuan (SUSS)" w:date="2022-03-31T16:51:00Z">
        <w:r w:rsidDel="00C67110">
          <w:delText>Escape</w:delText>
        </w:r>
        <w:r w:rsidDel="00C67110">
          <w:rPr>
            <w:spacing w:val="-10"/>
          </w:rPr>
          <w:delText xml:space="preserve"> </w:delText>
        </w:r>
        <w:r w:rsidDel="00C67110">
          <w:delText>sequences</w:delText>
        </w:r>
        <w:r w:rsidDel="00C67110">
          <w:rPr>
            <w:spacing w:val="-10"/>
          </w:rPr>
          <w:delText xml:space="preserve"> </w:delText>
        </w:r>
        <w:r w:rsidDel="00C67110">
          <w:delText>are</w:delText>
        </w:r>
        <w:r w:rsidDel="00C67110">
          <w:rPr>
            <w:spacing w:val="-10"/>
          </w:rPr>
          <w:delText xml:space="preserve"> </w:delText>
        </w:r>
        <w:r w:rsidDel="00C67110">
          <w:delText>used</w:delText>
        </w:r>
        <w:r w:rsidDel="00C67110">
          <w:rPr>
            <w:spacing w:val="-10"/>
          </w:rPr>
          <w:delText xml:space="preserve"> </w:delText>
        </w:r>
        <w:r w:rsidDel="00C67110">
          <w:delText>to</w:delText>
        </w:r>
        <w:r w:rsidDel="00C67110">
          <w:rPr>
            <w:spacing w:val="-10"/>
          </w:rPr>
          <w:delText xml:space="preserve"> </w:delText>
        </w:r>
        <w:r w:rsidDel="00C67110">
          <w:delText>print</w:delText>
        </w:r>
        <w:r w:rsidDel="00C67110">
          <w:rPr>
            <w:spacing w:val="-10"/>
          </w:rPr>
          <w:delText xml:space="preserve"> </w:delText>
        </w:r>
        <w:r w:rsidDel="00C67110">
          <w:delText>special</w:delText>
        </w:r>
        <w:r w:rsidDel="00C67110">
          <w:rPr>
            <w:spacing w:val="-10"/>
          </w:rPr>
          <w:delText xml:space="preserve"> </w:delText>
        </w:r>
        <w:r w:rsidDel="00C67110">
          <w:delText>characters</w:delText>
        </w:r>
        <w:r w:rsidDel="00C67110">
          <w:rPr>
            <w:spacing w:val="-10"/>
          </w:rPr>
          <w:delText xml:space="preserve"> </w:delText>
        </w:r>
        <w:r w:rsidDel="00C67110">
          <w:delText>that</w:delText>
        </w:r>
        <w:r w:rsidDel="00C67110">
          <w:rPr>
            <w:spacing w:val="-10"/>
          </w:rPr>
          <w:delText xml:space="preserve"> </w:delText>
        </w:r>
        <w:r w:rsidDel="00C67110">
          <w:delText>are</w:delText>
        </w:r>
        <w:r w:rsidDel="00C67110">
          <w:rPr>
            <w:spacing w:val="-10"/>
          </w:rPr>
          <w:delText xml:space="preserve"> </w:delText>
        </w:r>
        <w:r w:rsidDel="00C67110">
          <w:delText>invisible</w:delText>
        </w:r>
        <w:r w:rsidDel="00C67110">
          <w:rPr>
            <w:spacing w:val="-10"/>
          </w:rPr>
          <w:delText xml:space="preserve"> </w:delText>
        </w:r>
        <w:r w:rsidDel="00C67110">
          <w:delText>such</w:delText>
        </w:r>
        <w:r w:rsidDel="00C67110">
          <w:rPr>
            <w:spacing w:val="-9"/>
          </w:rPr>
          <w:delText xml:space="preserve"> </w:delText>
        </w:r>
        <w:r w:rsidDel="00C67110">
          <w:delText>as</w:delText>
        </w:r>
        <w:r w:rsidDel="00C67110">
          <w:rPr>
            <w:spacing w:val="-10"/>
          </w:rPr>
          <w:delText xml:space="preserve"> </w:delText>
        </w:r>
        <w:r w:rsidDel="00C67110">
          <w:delText>ENTER,</w:delText>
        </w:r>
        <w:r w:rsidDel="00C67110">
          <w:rPr>
            <w:spacing w:val="-10"/>
          </w:rPr>
          <w:delText xml:space="preserve"> </w:delText>
        </w:r>
        <w:r w:rsidDel="00C67110">
          <w:delText>or</w:delText>
        </w:r>
        <w:r w:rsidDel="00C67110">
          <w:rPr>
            <w:spacing w:val="-58"/>
          </w:rPr>
          <w:delText xml:space="preserve"> </w:delText>
        </w:r>
        <w:r w:rsidDel="00C67110">
          <w:delText>characters that can cause syntax error such as single (</w:delText>
        </w:r>
        <w:r w:rsidDel="00C67110">
          <w:rPr>
            <w:rFonts w:ascii="Courier New"/>
          </w:rPr>
          <w:delText>'</w:delText>
        </w:r>
        <w:r w:rsidDel="00C67110">
          <w:delText>) or double quotation marks (</w:delText>
        </w:r>
        <w:r w:rsidDel="00C67110">
          <w:rPr>
            <w:rFonts w:ascii="Courier New"/>
          </w:rPr>
          <w:delText>"</w:delText>
        </w:r>
        <w:r w:rsidDel="00C67110">
          <w:delText>).</w:delText>
        </w:r>
        <w:r w:rsidDel="00C67110">
          <w:rPr>
            <w:spacing w:val="1"/>
          </w:rPr>
          <w:delText xml:space="preserve"> </w:delText>
        </w:r>
        <w:r w:rsidDel="00C67110">
          <w:delText>Suppose</w:delText>
        </w:r>
        <w:r w:rsidDel="00C67110">
          <w:rPr>
            <w:spacing w:val="-3"/>
          </w:rPr>
          <w:delText xml:space="preserve"> </w:delText>
        </w:r>
        <w:r w:rsidDel="00C67110">
          <w:delText>we</w:delText>
        </w:r>
        <w:r w:rsidDel="00C67110">
          <w:rPr>
            <w:spacing w:val="-2"/>
          </w:rPr>
          <w:delText xml:space="preserve"> </w:delText>
        </w:r>
        <w:r w:rsidDel="00C67110">
          <w:delText>would</w:delText>
        </w:r>
        <w:r w:rsidDel="00C67110">
          <w:rPr>
            <w:spacing w:val="-2"/>
          </w:rPr>
          <w:delText xml:space="preserve"> </w:delText>
        </w:r>
        <w:r w:rsidDel="00C67110">
          <w:delText>like</w:delText>
        </w:r>
        <w:r w:rsidDel="00C67110">
          <w:rPr>
            <w:spacing w:val="-2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include</w:delText>
        </w:r>
        <w:r w:rsidDel="00C67110">
          <w:rPr>
            <w:spacing w:val="-1"/>
          </w:rPr>
          <w:delText xml:space="preserve"> </w:delText>
        </w:r>
        <w:r w:rsidDel="00C67110">
          <w:delText>a</w:delText>
        </w:r>
        <w:r w:rsidDel="00C67110">
          <w:rPr>
            <w:spacing w:val="-2"/>
          </w:rPr>
          <w:delText xml:space="preserve"> </w:delText>
        </w:r>
        <w:r w:rsidDel="00C67110">
          <w:delText>quote</w:delText>
        </w:r>
        <w:r w:rsidDel="00C67110">
          <w:rPr>
            <w:spacing w:val="-2"/>
          </w:rPr>
          <w:delText xml:space="preserve"> </w:delText>
        </w:r>
        <w:r w:rsidDel="00C67110">
          <w:delText>within</w:delText>
        </w:r>
        <w:r w:rsidDel="00C67110">
          <w:rPr>
            <w:spacing w:val="-2"/>
          </w:rPr>
          <w:delText xml:space="preserve"> </w:delText>
        </w:r>
        <w:r w:rsidDel="00C67110">
          <w:delText>a</w:delText>
        </w:r>
        <w:r w:rsidDel="00C67110">
          <w:rPr>
            <w:spacing w:val="-2"/>
          </w:rPr>
          <w:delText xml:space="preserve"> </w:delText>
        </w:r>
        <w:r w:rsidDel="00C67110">
          <w:delText>string</w:delText>
        </w:r>
        <w:r w:rsidDel="00C67110">
          <w:rPr>
            <w:spacing w:val="-2"/>
          </w:rPr>
          <w:delText xml:space="preserve"> </w:delText>
        </w:r>
        <w:r w:rsidDel="00C67110">
          <w:delText>for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screen</w:delText>
        </w:r>
        <w:r w:rsidDel="00C67110">
          <w:rPr>
            <w:spacing w:val="-1"/>
          </w:rPr>
          <w:delText xml:space="preserve"> </w:delText>
        </w:r>
        <w:r w:rsidDel="00C67110">
          <w:delText>output.</w:delText>
        </w:r>
      </w:del>
    </w:p>
    <w:p w:rsidR="00CB0608" w:rsidDel="00C67110" w:rsidRDefault="00271F97">
      <w:pPr>
        <w:pStyle w:val="BodyText"/>
        <w:spacing w:before="5"/>
        <w:rPr>
          <w:del w:id="741" w:author="James Tan Swee Chuan (SUSS)" w:date="2022-03-31T16:51:00Z"/>
          <w:sz w:val="14"/>
        </w:rPr>
      </w:pPr>
      <w:del w:id="742" w:author="James Tan Swee Chuan (SUSS)" w:date="2022-03-31T16:51:00Z">
        <w:r w:rsidDel="00C67110">
          <w:rPr>
            <w:noProof/>
            <w:lang w:val="en-SG" w:eastAsia="zh-CN"/>
          </w:rPr>
          <w:drawing>
            <wp:anchor distT="0" distB="0" distL="0" distR="0" simplePos="0" relativeHeight="78368501" behindDoc="0" locked="0" layoutInCell="1" allowOverlap="1">
              <wp:simplePos x="0" y="0"/>
              <wp:positionH relativeFrom="page">
                <wp:posOffset>744689</wp:posOffset>
              </wp:positionH>
              <wp:positionV relativeFrom="paragraph">
                <wp:posOffset>129479</wp:posOffset>
              </wp:positionV>
              <wp:extent cx="5867388" cy="930401"/>
              <wp:effectExtent l="0" t="0" r="0" b="0"/>
              <wp:wrapTopAndBottom/>
              <wp:docPr id="31" name="image24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2" name="image24.jpeg"/>
                      <pic:cNvPicPr/>
                    </pic:nvPicPr>
                    <pic:blipFill>
                      <a:blip r:embed="rId64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388" cy="930401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CB0608" w:rsidDel="00C67110" w:rsidRDefault="00271F97">
      <w:pPr>
        <w:spacing w:before="123"/>
        <w:ind w:left="212"/>
        <w:jc w:val="both"/>
        <w:rPr>
          <w:del w:id="743" w:author="James Tan Swee Chuan (SUSS)" w:date="2022-03-31T16:51:00Z"/>
          <w:sz w:val="20"/>
        </w:rPr>
      </w:pPr>
      <w:del w:id="744" w:author="James Tan Swee Chuan (SUSS)" w:date="2022-03-31T16:51:00Z">
        <w:r w:rsidDel="00C67110">
          <w:rPr>
            <w:rFonts w:ascii="Palatino Linotype"/>
            <w:b/>
            <w:sz w:val="20"/>
          </w:rPr>
          <w:delText>Figure</w:delText>
        </w:r>
        <w:r w:rsidDel="00C67110">
          <w:rPr>
            <w:rFonts w:ascii="Palatino Linotype"/>
            <w:b/>
            <w:spacing w:val="-6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1.22</w:delText>
        </w:r>
        <w:r w:rsidDel="00C67110">
          <w:rPr>
            <w:rFonts w:ascii="Palatino Linotype"/>
            <w:b/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Syntax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Error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Caused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by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Quotation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Marks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within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a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string</w:delText>
        </w:r>
      </w:del>
    </w:p>
    <w:p w:rsidR="00CB0608" w:rsidDel="00C67110" w:rsidRDefault="00CB0608">
      <w:pPr>
        <w:pStyle w:val="BodyText"/>
        <w:rPr>
          <w:del w:id="745" w:author="James Tan Swee Chuan (SUSS)" w:date="2022-03-31T16:51:00Z"/>
          <w:sz w:val="22"/>
        </w:rPr>
      </w:pPr>
    </w:p>
    <w:p w:rsidR="00CB0608" w:rsidDel="00C67110" w:rsidRDefault="00CB0608">
      <w:pPr>
        <w:pStyle w:val="BodyText"/>
        <w:spacing w:before="2"/>
        <w:rPr>
          <w:del w:id="746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spacing w:line="345" w:lineRule="auto"/>
        <w:ind w:left="120" w:right="481"/>
        <w:jc w:val="both"/>
        <w:rPr>
          <w:del w:id="747" w:author="James Tan Swee Chuan (SUSS)" w:date="2022-03-31T16:51:00Z"/>
        </w:rPr>
      </w:pPr>
      <w:del w:id="748" w:author="James Tan Swee Chuan (SUSS)" w:date="2022-03-31T16:51:00Z">
        <w:r w:rsidDel="00C67110">
          <w:rPr>
            <w:spacing w:val="-1"/>
          </w:rPr>
          <w:delText xml:space="preserve">In Figure 1.22, the string in the </w:delText>
        </w:r>
        <w:r w:rsidDel="00C67110">
          <w:rPr>
            <w:rFonts w:ascii="Courier New" w:hAnsi="Courier New"/>
            <w:spacing w:val="-1"/>
          </w:rPr>
          <w:delText xml:space="preserve">print() </w:delText>
        </w:r>
        <w:r w:rsidDel="00C67110">
          <w:rPr>
            <w:spacing w:val="-1"/>
          </w:rPr>
          <w:delText xml:space="preserve">function </w:delText>
        </w:r>
        <w:r w:rsidDel="00C67110">
          <w:delText>ends with the second quotation mark.</w:delText>
        </w:r>
        <w:r w:rsidDel="00C67110">
          <w:rPr>
            <w:spacing w:val="-57"/>
          </w:rPr>
          <w:delText xml:space="preserve"> </w:delText>
        </w:r>
        <w:r w:rsidDel="00C67110">
          <w:delText>Everything subsequent to it will be interpreted as part of the code. Since the word</w:delText>
        </w:r>
        <w:r w:rsidDel="00C67110">
          <w:rPr>
            <w:spacing w:val="1"/>
          </w:rPr>
          <w:delText xml:space="preserve"> </w:delText>
        </w:r>
        <w:r w:rsidDel="00C67110">
          <w:delText>“alarming”</w:delText>
        </w:r>
        <w:r w:rsidDel="00C67110">
          <w:rPr>
            <w:spacing w:val="-10"/>
          </w:rPr>
          <w:delText xml:space="preserve"> </w:delText>
        </w:r>
        <w:r w:rsidDel="00C67110">
          <w:delText>is</w:delText>
        </w:r>
        <w:r w:rsidDel="00C67110">
          <w:rPr>
            <w:spacing w:val="-9"/>
          </w:rPr>
          <w:delText xml:space="preserve"> </w:delText>
        </w:r>
        <w:r w:rsidDel="00C67110">
          <w:delText>neither</w:delText>
        </w:r>
        <w:r w:rsidDel="00C67110">
          <w:rPr>
            <w:spacing w:val="-9"/>
          </w:rPr>
          <w:delText xml:space="preserve"> </w:delText>
        </w:r>
        <w:r w:rsidDel="00C67110">
          <w:delText>a</w:delText>
        </w:r>
        <w:r w:rsidDel="00C67110">
          <w:rPr>
            <w:spacing w:val="-9"/>
          </w:rPr>
          <w:delText xml:space="preserve"> </w:delText>
        </w:r>
        <w:r w:rsidDel="00C67110">
          <w:delText>Python</w:delText>
        </w:r>
        <w:r w:rsidDel="00C67110">
          <w:rPr>
            <w:spacing w:val="-9"/>
          </w:rPr>
          <w:delText xml:space="preserve"> </w:delText>
        </w:r>
        <w:r w:rsidDel="00C67110">
          <w:delText>command</w:delText>
        </w:r>
        <w:r w:rsidDel="00C67110">
          <w:rPr>
            <w:spacing w:val="-10"/>
          </w:rPr>
          <w:delText xml:space="preserve"> </w:delText>
        </w:r>
        <w:r w:rsidDel="00C67110">
          <w:delText>nor</w:delText>
        </w:r>
        <w:r w:rsidDel="00C67110">
          <w:rPr>
            <w:spacing w:val="-9"/>
          </w:rPr>
          <w:delText xml:space="preserve"> </w:delText>
        </w:r>
        <w:r w:rsidDel="00C67110">
          <w:delText>a</w:delText>
        </w:r>
        <w:r w:rsidDel="00C67110">
          <w:rPr>
            <w:spacing w:val="-9"/>
          </w:rPr>
          <w:delText xml:space="preserve"> </w:delText>
        </w:r>
        <w:r w:rsidDel="00C67110">
          <w:delText>variable,</w:delText>
        </w:r>
        <w:r w:rsidDel="00C67110">
          <w:rPr>
            <w:spacing w:val="-9"/>
          </w:rPr>
          <w:delText xml:space="preserve"> </w:delText>
        </w:r>
        <w:r w:rsidDel="00C67110">
          <w:delText>Python</w:delText>
        </w:r>
        <w:r w:rsidDel="00C67110">
          <w:rPr>
            <w:spacing w:val="-9"/>
          </w:rPr>
          <w:delText xml:space="preserve"> </w:delText>
        </w:r>
        <w:r w:rsidDel="00C67110">
          <w:delText>simply</w:delText>
        </w:r>
        <w:r w:rsidDel="00C67110">
          <w:rPr>
            <w:spacing w:val="-9"/>
          </w:rPr>
          <w:delText xml:space="preserve"> </w:delText>
        </w:r>
        <w:r w:rsidDel="00C67110">
          <w:delText>interprets</w:delText>
        </w:r>
        <w:r w:rsidDel="00C67110">
          <w:rPr>
            <w:spacing w:val="-10"/>
          </w:rPr>
          <w:delText xml:space="preserve"> </w:delText>
        </w:r>
        <w:r w:rsidDel="00C67110">
          <w:delText>it</w:delText>
        </w:r>
        <w:r w:rsidDel="00C67110">
          <w:rPr>
            <w:spacing w:val="-9"/>
          </w:rPr>
          <w:delText xml:space="preserve"> </w:delText>
        </w:r>
        <w:r w:rsidDel="00C67110">
          <w:delText>as</w:delText>
        </w:r>
        <w:r w:rsidDel="00C67110">
          <w:rPr>
            <w:spacing w:val="-9"/>
          </w:rPr>
          <w:delText xml:space="preserve"> </w:delText>
        </w:r>
        <w:r w:rsidDel="00C67110">
          <w:delText>an</w:delText>
        </w:r>
        <w:r w:rsidDel="00C67110">
          <w:rPr>
            <w:spacing w:val="-58"/>
          </w:rPr>
          <w:delText xml:space="preserve"> </w:delText>
        </w:r>
        <w:r w:rsidDel="00C67110">
          <w:delText>erroneous syntax. One way to avoid this error is to use single quotation marks for either</w:delText>
        </w:r>
        <w:r w:rsidDel="00C67110">
          <w:rPr>
            <w:spacing w:val="-57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citation</w:delText>
        </w:r>
        <w:r w:rsidDel="00C67110">
          <w:rPr>
            <w:spacing w:val="-1"/>
          </w:rPr>
          <w:delText xml:space="preserve"> </w:delText>
        </w:r>
        <w:r w:rsidDel="00C67110">
          <w:delText>quote</w:delText>
        </w:r>
        <w:r w:rsidDel="00C67110">
          <w:rPr>
            <w:spacing w:val="-2"/>
          </w:rPr>
          <w:delText xml:space="preserve"> </w:delText>
        </w:r>
        <w:r w:rsidDel="00C67110">
          <w:delText>or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string</w:delText>
        </w:r>
        <w:r w:rsidDel="00C67110">
          <w:rPr>
            <w:spacing w:val="-2"/>
          </w:rPr>
          <w:delText xml:space="preserve"> </w:delText>
        </w:r>
        <w:r w:rsidDel="00C67110">
          <w:delText>definition.</w:delText>
        </w:r>
      </w:del>
    </w:p>
    <w:p w:rsidR="00CB0608" w:rsidDel="00C67110" w:rsidRDefault="00CB0608">
      <w:pPr>
        <w:spacing w:line="345" w:lineRule="auto"/>
        <w:jc w:val="both"/>
        <w:rPr>
          <w:del w:id="749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750" w:author="James Tan Swee Chuan (SUSS)" w:date="2022-03-31T16:51:00Z"/>
        </w:rPr>
      </w:pPr>
    </w:p>
    <w:p w:rsidR="00CB0608" w:rsidDel="00C67110" w:rsidRDefault="00271F97">
      <w:pPr>
        <w:pStyle w:val="BodyText"/>
        <w:ind w:left="572"/>
        <w:rPr>
          <w:del w:id="751" w:author="James Tan Swee Chuan (SUSS)" w:date="2022-03-31T16:51:00Z"/>
          <w:sz w:val="20"/>
        </w:rPr>
      </w:pPr>
      <w:del w:id="752" w:author="James Tan Swee Chuan (SUSS)" w:date="2022-03-31T16:51:00Z">
        <w:r w:rsidDel="00C67110">
          <w:rPr>
            <w:noProof/>
            <w:sz w:val="20"/>
            <w:lang w:val="en-SG" w:eastAsia="zh-CN"/>
          </w:rPr>
          <w:drawing>
            <wp:inline distT="0" distB="0" distL="0" distR="0">
              <wp:extent cx="5867412" cy="829818"/>
              <wp:effectExtent l="0" t="0" r="0" b="0"/>
              <wp:docPr id="33" name="image25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4" name="image25.jpeg"/>
                      <pic:cNvPicPr/>
                    </pic:nvPicPr>
                    <pic:blipFill>
                      <a:blip r:embed="rId65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412" cy="8298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CB0608" w:rsidDel="00C67110" w:rsidRDefault="00271F97">
      <w:pPr>
        <w:spacing w:before="123"/>
        <w:ind w:left="572"/>
        <w:jc w:val="both"/>
        <w:rPr>
          <w:del w:id="753" w:author="James Tan Swee Chuan (SUSS)" w:date="2022-03-31T16:51:00Z"/>
          <w:sz w:val="20"/>
        </w:rPr>
      </w:pPr>
      <w:del w:id="754" w:author="James Tan Swee Chuan (SUSS)" w:date="2022-03-31T16:51:00Z">
        <w:r w:rsidDel="00C67110">
          <w:rPr>
            <w:rFonts w:ascii="Palatino Linotype"/>
            <w:b/>
            <w:sz w:val="20"/>
          </w:rPr>
          <w:delText>Figure</w:delText>
        </w:r>
        <w:r w:rsidDel="00C67110">
          <w:rPr>
            <w:rFonts w:ascii="Palatino Linotype"/>
            <w:b/>
            <w:spacing w:val="-5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1.23</w:delText>
        </w:r>
        <w:r w:rsidDel="00C67110">
          <w:rPr>
            <w:rFonts w:ascii="Palatino Linotype"/>
            <w:b/>
            <w:spacing w:val="-3"/>
            <w:sz w:val="20"/>
          </w:rPr>
          <w:delText xml:space="preserve"> </w:delText>
        </w:r>
        <w:r w:rsidDel="00C67110">
          <w:rPr>
            <w:sz w:val="20"/>
          </w:rPr>
          <w:delText>Printing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Quotation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Marks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within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a</w:delText>
        </w:r>
        <w:r w:rsidDel="00C67110">
          <w:rPr>
            <w:spacing w:val="-3"/>
            <w:sz w:val="20"/>
          </w:rPr>
          <w:delText xml:space="preserve"> </w:delText>
        </w:r>
        <w:r w:rsidDel="00C67110">
          <w:rPr>
            <w:sz w:val="20"/>
          </w:rPr>
          <w:delText>String</w:delText>
        </w:r>
      </w:del>
    </w:p>
    <w:p w:rsidR="00CB0608" w:rsidDel="00C67110" w:rsidRDefault="00CB0608">
      <w:pPr>
        <w:pStyle w:val="BodyText"/>
        <w:rPr>
          <w:del w:id="755" w:author="James Tan Swee Chuan (SUSS)" w:date="2022-03-31T16:51:00Z"/>
          <w:sz w:val="22"/>
        </w:rPr>
      </w:pPr>
    </w:p>
    <w:p w:rsidR="00CB0608" w:rsidDel="00C67110" w:rsidRDefault="00CB0608">
      <w:pPr>
        <w:pStyle w:val="BodyText"/>
        <w:spacing w:before="2"/>
        <w:rPr>
          <w:del w:id="756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spacing w:line="343" w:lineRule="auto"/>
        <w:ind w:left="480" w:right="124"/>
        <w:jc w:val="both"/>
        <w:rPr>
          <w:del w:id="757" w:author="James Tan Swee Chuan (SUSS)" w:date="2022-03-31T16:51:00Z"/>
        </w:rPr>
      </w:pPr>
      <w:del w:id="758" w:author="James Tan Swee Chuan (SUSS)" w:date="2022-03-31T16:51:00Z">
        <w:r w:rsidDel="00C67110">
          <w:rPr>
            <w:spacing w:val="-1"/>
          </w:rPr>
          <w:delText xml:space="preserve">Another way is to use the escape sequence </w:delText>
        </w:r>
        <w:r w:rsidDel="00C67110">
          <w:rPr>
            <w:rFonts w:ascii="Courier New"/>
            <w:spacing w:val="-1"/>
          </w:rPr>
          <w:delText xml:space="preserve">\" </w:delText>
        </w:r>
        <w:r w:rsidDel="00C67110">
          <w:rPr>
            <w:spacing w:val="-1"/>
          </w:rPr>
          <w:delText xml:space="preserve">within </w:delText>
        </w:r>
        <w:r w:rsidDel="00C67110">
          <w:delText>the string instead of switching</w:delText>
        </w:r>
        <w:r w:rsidDel="00C67110">
          <w:rPr>
            <w:spacing w:val="1"/>
          </w:rPr>
          <w:delText xml:space="preserve"> </w:delText>
        </w:r>
        <w:r w:rsidDel="00C67110">
          <w:delText>between</w:delText>
        </w:r>
        <w:r w:rsidDel="00C67110">
          <w:rPr>
            <w:spacing w:val="-2"/>
          </w:rPr>
          <w:delText xml:space="preserve"> </w:delText>
        </w:r>
        <w:r w:rsidDel="00C67110">
          <w:delText>single</w:delText>
        </w:r>
        <w:r w:rsidDel="00C67110">
          <w:rPr>
            <w:spacing w:val="-1"/>
          </w:rPr>
          <w:delText xml:space="preserve"> </w:delText>
        </w:r>
        <w:r w:rsidDel="00C67110">
          <w:delText>and</w:delText>
        </w:r>
        <w:r w:rsidDel="00C67110">
          <w:rPr>
            <w:spacing w:val="-1"/>
          </w:rPr>
          <w:delText xml:space="preserve"> </w:delText>
        </w:r>
        <w:r w:rsidDel="00C67110">
          <w:delText>double</w:delText>
        </w:r>
        <w:r w:rsidDel="00C67110">
          <w:rPr>
            <w:spacing w:val="-1"/>
          </w:rPr>
          <w:delText xml:space="preserve"> </w:delText>
        </w:r>
        <w:r w:rsidDel="00C67110">
          <w:delText>quotation</w:delText>
        </w:r>
        <w:r w:rsidDel="00C67110">
          <w:rPr>
            <w:spacing w:val="-1"/>
          </w:rPr>
          <w:delText xml:space="preserve"> </w:delText>
        </w:r>
        <w:r w:rsidDel="00C67110">
          <w:delText>marks.</w:delText>
        </w:r>
      </w:del>
    </w:p>
    <w:p w:rsidR="00CB0608" w:rsidDel="00C67110" w:rsidRDefault="00271F97">
      <w:pPr>
        <w:pStyle w:val="BodyText"/>
        <w:spacing w:before="9"/>
        <w:rPr>
          <w:del w:id="759" w:author="James Tan Swee Chuan (SUSS)" w:date="2022-03-31T16:51:00Z"/>
          <w:sz w:val="14"/>
        </w:rPr>
      </w:pPr>
      <w:del w:id="760" w:author="James Tan Swee Chuan (SUSS)" w:date="2022-03-31T16:51:00Z">
        <w:r w:rsidDel="00C67110">
          <w:rPr>
            <w:noProof/>
            <w:lang w:val="en-SG" w:eastAsia="zh-CN"/>
          </w:rPr>
          <w:drawing>
            <wp:anchor distT="0" distB="0" distL="0" distR="0" simplePos="0" relativeHeight="87076112" behindDoc="0" locked="0" layoutInCell="1" allowOverlap="1">
              <wp:simplePos x="0" y="0"/>
              <wp:positionH relativeFrom="page">
                <wp:posOffset>973289</wp:posOffset>
              </wp:positionH>
              <wp:positionV relativeFrom="paragraph">
                <wp:posOffset>132039</wp:posOffset>
              </wp:positionV>
              <wp:extent cx="5842133" cy="488918"/>
              <wp:effectExtent l="0" t="0" r="0" b="0"/>
              <wp:wrapTopAndBottom/>
              <wp:docPr id="35" name="image26.jpe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6" name="image26.jpeg"/>
                      <pic:cNvPicPr/>
                    </pic:nvPicPr>
                    <pic:blipFill>
                      <a:blip r:embed="rId66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42133" cy="488918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w:r>
      </w:del>
    </w:p>
    <w:p w:rsidR="00CB0608" w:rsidDel="00C67110" w:rsidRDefault="00271F97">
      <w:pPr>
        <w:spacing w:before="153"/>
        <w:ind w:left="572"/>
        <w:jc w:val="both"/>
        <w:rPr>
          <w:del w:id="761" w:author="James Tan Swee Chuan (SUSS)" w:date="2022-03-31T16:51:00Z"/>
          <w:sz w:val="20"/>
        </w:rPr>
      </w:pPr>
      <w:del w:id="762" w:author="James Tan Swee Chuan (SUSS)" w:date="2022-03-31T16:51:00Z">
        <w:r w:rsidDel="00C67110">
          <w:rPr>
            <w:rFonts w:ascii="Palatino Linotype"/>
            <w:b/>
            <w:sz w:val="20"/>
          </w:rPr>
          <w:delText>Figure</w:delText>
        </w:r>
        <w:r w:rsidDel="00C67110">
          <w:rPr>
            <w:rFonts w:ascii="Palatino Linotype"/>
            <w:b/>
            <w:spacing w:val="-6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1.24</w:delText>
        </w:r>
        <w:r w:rsidDel="00C67110">
          <w:rPr>
            <w:rFonts w:ascii="Palatino Linotype"/>
            <w:b/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Printing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Quotation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Marks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using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Escape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Sequence</w:delText>
        </w:r>
      </w:del>
    </w:p>
    <w:p w:rsidR="00CB0608" w:rsidDel="00C67110" w:rsidRDefault="00CB0608">
      <w:pPr>
        <w:pStyle w:val="BodyText"/>
        <w:rPr>
          <w:del w:id="763" w:author="James Tan Swee Chuan (SUSS)" w:date="2022-03-31T16:51:00Z"/>
          <w:sz w:val="22"/>
        </w:rPr>
      </w:pPr>
    </w:p>
    <w:p w:rsidR="00CB0608" w:rsidDel="00C67110" w:rsidRDefault="00CB0608">
      <w:pPr>
        <w:pStyle w:val="BodyText"/>
        <w:spacing w:before="2"/>
        <w:rPr>
          <w:del w:id="764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spacing w:line="345" w:lineRule="auto"/>
        <w:ind w:left="480" w:right="126"/>
        <w:jc w:val="both"/>
        <w:rPr>
          <w:del w:id="765" w:author="James Tan Swee Chuan (SUSS)" w:date="2022-03-31T16:51:00Z"/>
        </w:rPr>
      </w:pPr>
      <w:del w:id="766" w:author="James Tan Swee Chuan (SUSS)" w:date="2022-03-31T16:51:00Z">
        <w:r w:rsidDel="00C67110">
          <w:delText>Escape sequences are also useful when line breaks should be inserted within a string. By</w:delText>
        </w:r>
        <w:r w:rsidDel="00C67110">
          <w:rPr>
            <w:spacing w:val="-57"/>
          </w:rPr>
          <w:delText xml:space="preserve"> </w:delText>
        </w:r>
        <w:r w:rsidDel="00C67110">
          <w:delText>adding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escape</w:delText>
        </w:r>
        <w:r w:rsidDel="00C67110">
          <w:rPr>
            <w:spacing w:val="-6"/>
          </w:rPr>
          <w:delText xml:space="preserve"> </w:delText>
        </w:r>
        <w:r w:rsidDel="00C67110">
          <w:delText>sequence</w:delText>
        </w:r>
        <w:r w:rsidDel="00C67110">
          <w:rPr>
            <w:spacing w:val="-6"/>
          </w:rPr>
          <w:delText xml:space="preserve"> </w:delText>
        </w:r>
        <w:r w:rsidDel="00C67110">
          <w:delText>“</w:delText>
        </w:r>
        <w:r w:rsidDel="00C67110">
          <w:rPr>
            <w:rFonts w:ascii="Courier New" w:hAnsi="Courier New"/>
          </w:rPr>
          <w:delText>\n</w:delText>
        </w:r>
        <w:r w:rsidDel="00C67110">
          <w:delText>”</w:delText>
        </w:r>
        <w:r w:rsidDel="00C67110">
          <w:rPr>
            <w:spacing w:val="-6"/>
          </w:rPr>
          <w:delText xml:space="preserve"> </w:delText>
        </w:r>
        <w:r w:rsidDel="00C67110">
          <w:delText>at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position</w:delText>
        </w:r>
        <w:r w:rsidDel="00C67110">
          <w:rPr>
            <w:spacing w:val="-6"/>
          </w:rPr>
          <w:delText xml:space="preserve"> </w:delText>
        </w:r>
        <w:r w:rsidDel="00C67110">
          <w:delText>within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string,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subsequent</w:delText>
        </w:r>
        <w:r w:rsidDel="00C67110">
          <w:rPr>
            <w:spacing w:val="-6"/>
          </w:rPr>
          <w:delText xml:space="preserve"> </w:delText>
        </w:r>
        <w:r w:rsidDel="00C67110">
          <w:delText>part</w:delText>
        </w:r>
        <w:r w:rsidDel="00C67110">
          <w:rPr>
            <w:spacing w:val="-6"/>
          </w:rPr>
          <w:delText xml:space="preserve"> </w:delText>
        </w:r>
        <w:r w:rsidDel="00C67110">
          <w:delText>of</w:delText>
        </w:r>
        <w:r w:rsidDel="00C67110">
          <w:rPr>
            <w:spacing w:val="-58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string</w:delText>
        </w:r>
        <w:r w:rsidDel="00C67110">
          <w:rPr>
            <w:spacing w:val="-2"/>
          </w:rPr>
          <w:delText xml:space="preserve"> </w:delText>
        </w:r>
        <w:r w:rsidDel="00C67110">
          <w:delText>will</w:delText>
        </w:r>
        <w:r w:rsidDel="00C67110">
          <w:rPr>
            <w:spacing w:val="-1"/>
          </w:rPr>
          <w:delText xml:space="preserve"> </w:delText>
        </w:r>
        <w:r w:rsidDel="00C67110">
          <w:delText>be</w:delText>
        </w:r>
        <w:r w:rsidDel="00C67110">
          <w:rPr>
            <w:spacing w:val="-2"/>
          </w:rPr>
          <w:delText xml:space="preserve"> </w:delText>
        </w:r>
        <w:r w:rsidDel="00C67110">
          <w:delText>printed</w:delText>
        </w:r>
        <w:r w:rsidDel="00C67110">
          <w:rPr>
            <w:spacing w:val="-1"/>
          </w:rPr>
          <w:delText xml:space="preserve"> </w:delText>
        </w:r>
        <w:r w:rsidDel="00C67110">
          <w:delText>in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next</w:delText>
        </w:r>
        <w:r w:rsidDel="00C67110">
          <w:rPr>
            <w:spacing w:val="-1"/>
          </w:rPr>
          <w:delText xml:space="preserve"> </w:delText>
        </w:r>
        <w:r w:rsidDel="00C67110">
          <w:delText>line</w:delText>
        </w:r>
        <w:r w:rsidDel="00C67110">
          <w:rPr>
            <w:spacing w:val="-1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output</w:delText>
        </w:r>
        <w:r w:rsidDel="00C67110">
          <w:rPr>
            <w:spacing w:val="-2"/>
          </w:rPr>
          <w:delText xml:space="preserve"> </w:delText>
        </w:r>
        <w:r w:rsidDel="00C67110">
          <w:delText>screen.</w:delText>
        </w:r>
      </w:del>
    </w:p>
    <w:p w:rsidR="00CB0608" w:rsidDel="00C67110" w:rsidRDefault="009E1B49">
      <w:pPr>
        <w:pStyle w:val="BodyText"/>
        <w:spacing w:before="3"/>
        <w:rPr>
          <w:del w:id="767" w:author="James Tan Swee Chuan (SUSS)" w:date="2022-03-31T16:51:00Z"/>
          <w:sz w:val="11"/>
        </w:rPr>
      </w:pPr>
      <w:del w:id="768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278643554" behindDoc="1" locked="0" layoutInCell="1" allowOverlap="1">
                  <wp:simplePos x="0" y="0"/>
                  <wp:positionH relativeFrom="page">
                    <wp:posOffset>901700</wp:posOffset>
                  </wp:positionH>
                  <wp:positionV relativeFrom="paragraph">
                    <wp:posOffset>104140</wp:posOffset>
                  </wp:positionV>
                  <wp:extent cx="5985510" cy="3531235"/>
                  <wp:effectExtent l="0" t="0" r="0" b="0"/>
                  <wp:wrapTopAndBottom/>
                  <wp:docPr id="138" name="docshapegroup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3531235"/>
                            <a:chOff x="1420" y="164"/>
                            <a:chExt cx="9426" cy="5561"/>
                          </a:xfrm>
                        </wpg:grpSpPr>
                        <wps:wsp>
                          <wps:cNvPr id="139" name="docshape90"/>
                          <wps:cNvSpPr>
                            <a:spLocks/>
                          </wps:cNvSpPr>
                          <wps:spPr bwMode="auto">
                            <a:xfrm>
                              <a:off x="1420" y="163"/>
                              <a:ext cx="9426" cy="5561"/>
                            </a:xfrm>
                            <a:custGeom>
                              <a:avLst/>
                              <a:gdLst>
                                <a:gd name="T0" fmla="+- 0 10845 1420"/>
                                <a:gd name="T1" fmla="*/ T0 w 9426"/>
                                <a:gd name="T2" fmla="+- 0 164 164"/>
                                <a:gd name="T3" fmla="*/ 164 h 5561"/>
                                <a:gd name="T4" fmla="+- 0 1420 1420"/>
                                <a:gd name="T5" fmla="*/ T4 w 9426"/>
                                <a:gd name="T6" fmla="+- 0 164 164"/>
                                <a:gd name="T7" fmla="*/ 164 h 5561"/>
                                <a:gd name="T8" fmla="+- 0 1420 1420"/>
                                <a:gd name="T9" fmla="*/ T8 w 9426"/>
                                <a:gd name="T10" fmla="+- 0 5725 164"/>
                                <a:gd name="T11" fmla="*/ 5725 h 5561"/>
                                <a:gd name="T12" fmla="+- 0 1440 1420"/>
                                <a:gd name="T13" fmla="*/ T12 w 9426"/>
                                <a:gd name="T14" fmla="+- 0 5725 164"/>
                                <a:gd name="T15" fmla="*/ 5725 h 5561"/>
                                <a:gd name="T16" fmla="+- 0 1460 1420"/>
                                <a:gd name="T17" fmla="*/ T16 w 9426"/>
                                <a:gd name="T18" fmla="+- 0 5725 164"/>
                                <a:gd name="T19" fmla="*/ 5725 h 5561"/>
                                <a:gd name="T20" fmla="+- 0 1460 1420"/>
                                <a:gd name="T21" fmla="*/ T20 w 9426"/>
                                <a:gd name="T22" fmla="+- 0 204 164"/>
                                <a:gd name="T23" fmla="*/ 204 h 5561"/>
                                <a:gd name="T24" fmla="+- 0 10805 1420"/>
                                <a:gd name="T25" fmla="*/ T24 w 9426"/>
                                <a:gd name="T26" fmla="+- 0 204 164"/>
                                <a:gd name="T27" fmla="*/ 204 h 5561"/>
                                <a:gd name="T28" fmla="+- 0 10805 1420"/>
                                <a:gd name="T29" fmla="*/ T28 w 9426"/>
                                <a:gd name="T30" fmla="+- 0 5725 164"/>
                                <a:gd name="T31" fmla="*/ 5725 h 5561"/>
                                <a:gd name="T32" fmla="+- 0 10825 1420"/>
                                <a:gd name="T33" fmla="*/ T32 w 9426"/>
                                <a:gd name="T34" fmla="+- 0 5725 164"/>
                                <a:gd name="T35" fmla="*/ 5725 h 5561"/>
                                <a:gd name="T36" fmla="+- 0 10845 1420"/>
                                <a:gd name="T37" fmla="*/ T36 w 9426"/>
                                <a:gd name="T38" fmla="+- 0 5725 164"/>
                                <a:gd name="T39" fmla="*/ 5725 h 5561"/>
                                <a:gd name="T40" fmla="+- 0 10845 1420"/>
                                <a:gd name="T41" fmla="*/ T40 w 9426"/>
                                <a:gd name="T42" fmla="+- 0 164 164"/>
                                <a:gd name="T43" fmla="*/ 164 h 55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9426" h="5561">
                                  <a:moveTo>
                                    <a:pt x="94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561"/>
                                  </a:lnTo>
                                  <a:lnTo>
                                    <a:pt x="20" y="5561"/>
                                  </a:lnTo>
                                  <a:lnTo>
                                    <a:pt x="40" y="5561"/>
                                  </a:lnTo>
                                  <a:lnTo>
                                    <a:pt x="40" y="40"/>
                                  </a:lnTo>
                                  <a:lnTo>
                                    <a:pt x="9385" y="40"/>
                                  </a:lnTo>
                                  <a:lnTo>
                                    <a:pt x="9385" y="5561"/>
                                  </a:lnTo>
                                  <a:lnTo>
                                    <a:pt x="9405" y="5561"/>
                                  </a:lnTo>
                                  <a:lnTo>
                                    <a:pt x="9425" y="5561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40" name="docshape9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32" y="1939"/>
                              <a:ext cx="9200" cy="29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41" name="docshape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60" y="203"/>
                              <a:ext cx="9346" cy="552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40" w:lineRule="auto"/>
                                  <w:ind w:left="200" w:right="204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 xml:space="preserve">Example (Cont’d): </w:t>
                                </w:r>
                                <w:r>
                                  <w:rPr>
                                    <w:sz w:val="24"/>
                                  </w:rPr>
                                  <w:t>Now we would like to print the first and the second sentences in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Figure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1.18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two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separate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lines.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However,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would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create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syntax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error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just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placed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 line break in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our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Python script.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5"/>
                                  <w:rPr>
                                    <w:sz w:val="31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200"/>
                                  <w:jc w:val="both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1.25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Erroneous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Line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Breaks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within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a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String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89" o:spid="_x0000_s1105" style="position:absolute;margin-left:71pt;margin-top:8.2pt;width:471.3pt;height:278.05pt;z-index:-224672926;mso-wrap-distance-left:0;mso-wrap-distance-right:0;mso-position-horizontal-relative:page;mso-position-vertical-relative:text" coordorigin="1420,164" coordsize="9426,55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">
                  <v:shape id="docshape90" o:spid="_x0000_s1106" style="position:absolute;left:1420;top:163;width:9426;height:5561;visibility:visible;mso-wrap-style:square;v-text-anchor:top" coordsize="9426,55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" path="m9425,l,,,5561r20,l40,5561,40,40r9345,l9385,5561r20,l9425,5561,9425,xe" fillcolor="#d9d9d9" stroked="f">
                    <v:path arrowok="t" o:connecttype="custom" o:connectlocs="9425,164;0,164;0,5725;20,5725;40,5725;40,204;9385,204;9385,5725;9405,5725;9425,5725;9425,164" o:connectangles="0,0,0,0,0,0,0,0,0,0,0"/>
                  </v:shape>
                  <v:shape id="docshape91" o:spid="_x0000_s1107" type="#_x0000_t75" style="position:absolute;left:1532;top:1939;width:9200;height:2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">
                    <v:imagedata r:id="rId68" o:title=""/>
                  </v:shape>
                  <v:shape id="docshape92" o:spid="_x0000_s1108" type="#_x0000_t202" style="position:absolute;left:1460;top:203;width:9346;height:55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  <v:textbox inset="0,0,0,0">
                      <w:txbxContent>
                        <w:p w:rsidR="00D44B86" w:rsidRDefault="00D44B86">
                          <w:pPr>
                            <w:spacing w:before="218" w:line="340" w:lineRule="auto"/>
                            <w:ind w:left="200" w:right="204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 xml:space="preserve">Example (Cont’d): </w:t>
                          </w:r>
                          <w:r>
                            <w:rPr>
                              <w:sz w:val="24"/>
                            </w:rPr>
                            <w:t>Now we would like to print the first and the second sentences in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Figure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1.18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two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separate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lines.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However,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would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create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syntax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error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just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placed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 line break in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our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Python script.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5"/>
                            <w:rPr>
                              <w:sz w:val="31"/>
                            </w:rPr>
                          </w:pPr>
                        </w:p>
                        <w:p w:rsidR="00D44B86" w:rsidRDefault="00D44B86">
                          <w:pPr>
                            <w:ind w:left="200"/>
                            <w:jc w:val="both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1.25</w:t>
                          </w:r>
                          <w:r>
                            <w:rPr>
                              <w:rFonts w:ascii="Palatino Linotype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Erroneous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Line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Breaks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within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a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String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769" w:author="James Tan Swee Chuan (SUSS)" w:date="2022-03-31T16:51:00Z"/>
          <w:sz w:val="11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3"/>
        <w:rPr>
          <w:del w:id="770" w:author="James Tan Swee Chuan (SUSS)" w:date="2022-03-31T16:51:00Z"/>
          <w:sz w:val="16"/>
        </w:rPr>
      </w:pPr>
    </w:p>
    <w:p w:rsidR="00CB0608" w:rsidDel="00C67110" w:rsidRDefault="009E1B49">
      <w:pPr>
        <w:pStyle w:val="BodyText"/>
        <w:ind w:left="100"/>
        <w:rPr>
          <w:del w:id="771" w:author="James Tan Swee Chuan (SUSS)" w:date="2022-03-31T16:51:00Z"/>
          <w:sz w:val="20"/>
        </w:rPr>
      </w:pPr>
      <w:del w:id="772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3804920"/>
                  <wp:effectExtent l="6350" t="7620" r="0" b="6985"/>
                  <wp:docPr id="134" name="docshapegroup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3804920"/>
                            <a:chOff x="0" y="0"/>
                            <a:chExt cx="9426" cy="5992"/>
                          </a:xfrm>
                        </wpg:grpSpPr>
                        <wps:wsp>
                          <wps:cNvPr id="135" name="docshape9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26" cy="5992"/>
                            </a:xfrm>
                            <a:custGeom>
                              <a:avLst/>
                              <a:gdLst>
                                <a:gd name="T0" fmla="*/ 9425 w 9426"/>
                                <a:gd name="T1" fmla="*/ 5991 h 5992"/>
                                <a:gd name="T2" fmla="*/ 9405 w 9426"/>
                                <a:gd name="T3" fmla="*/ 5971 h 5992"/>
                                <a:gd name="T4" fmla="*/ 9385 w 9426"/>
                                <a:gd name="T5" fmla="*/ 5951 h 5992"/>
                                <a:gd name="T6" fmla="*/ 40 w 9426"/>
                                <a:gd name="T7" fmla="*/ 5951 h 5992"/>
                                <a:gd name="T8" fmla="*/ 40 w 9426"/>
                                <a:gd name="T9" fmla="*/ 0 h 5992"/>
                                <a:gd name="T10" fmla="*/ 20 w 9426"/>
                                <a:gd name="T11" fmla="*/ 0 h 5992"/>
                                <a:gd name="T12" fmla="*/ 0 w 9426"/>
                                <a:gd name="T13" fmla="*/ 0 h 5992"/>
                                <a:gd name="T14" fmla="*/ 0 w 9426"/>
                                <a:gd name="T15" fmla="*/ 5991 h 5992"/>
                                <a:gd name="T16" fmla="*/ 9425 w 9426"/>
                                <a:gd name="T17" fmla="*/ 5991 h 5992"/>
                                <a:gd name="T18" fmla="*/ 9425 w 9426"/>
                                <a:gd name="T19" fmla="*/ 0 h 5992"/>
                                <a:gd name="T20" fmla="*/ 9405 w 9426"/>
                                <a:gd name="T21" fmla="*/ 0 h 5992"/>
                                <a:gd name="T22" fmla="*/ 9385 w 9426"/>
                                <a:gd name="T23" fmla="*/ 0 h 5992"/>
                                <a:gd name="T24" fmla="*/ 9385 w 9426"/>
                                <a:gd name="T25" fmla="*/ 5951 h 5992"/>
                                <a:gd name="T26" fmla="*/ 9405 w 9426"/>
                                <a:gd name="T27" fmla="*/ 5971 h 5992"/>
                                <a:gd name="T28" fmla="*/ 9405 w 9426"/>
                                <a:gd name="T29" fmla="*/ 5971 h 5992"/>
                                <a:gd name="T30" fmla="*/ 9425 w 9426"/>
                                <a:gd name="T31" fmla="*/ 5991 h 5992"/>
                                <a:gd name="T32" fmla="*/ 9425 w 9426"/>
                                <a:gd name="T33" fmla="*/ 0 h 599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426" h="5992">
                                  <a:moveTo>
                                    <a:pt x="9425" y="5991"/>
                                  </a:moveTo>
                                  <a:lnTo>
                                    <a:pt x="9405" y="5971"/>
                                  </a:lnTo>
                                  <a:lnTo>
                                    <a:pt x="9385" y="5951"/>
                                  </a:lnTo>
                                  <a:lnTo>
                                    <a:pt x="40" y="5951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991"/>
                                  </a:lnTo>
                                  <a:lnTo>
                                    <a:pt x="9425" y="5991"/>
                                  </a:lnTo>
                                  <a:close/>
                                  <a:moveTo>
                                    <a:pt x="9425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9385" y="0"/>
                                  </a:lnTo>
                                  <a:lnTo>
                                    <a:pt x="9385" y="5951"/>
                                  </a:lnTo>
                                  <a:lnTo>
                                    <a:pt x="9405" y="5971"/>
                                  </a:lnTo>
                                  <a:lnTo>
                                    <a:pt x="9425" y="5991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6" name="docshape9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6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2" y="2413"/>
                              <a:ext cx="9174" cy="248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37" name="docshape9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" y="0"/>
                              <a:ext cx="9346" cy="59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39" w:line="345" w:lineRule="auto"/>
                                  <w:ind w:left="200" w:right="200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Figure 1.25 illustrates that Python treats such a line break within a string as a syntax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error. The reason is that the string in the 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print(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) </w:t>
                                </w:r>
                                <w:r>
                                  <w:rPr>
                                    <w:sz w:val="24"/>
                                  </w:rPr>
                                  <w:t>function must be closed by a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quotation mark in the same line. Instead of closing the first line directly and start a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new 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print(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/>
                                    <w:spacing w:val="-8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function in the second line to solve this problem clumsily, we can </w:t>
                                </w:r>
                                <w:r>
                                  <w:rPr>
                                    <w:sz w:val="24"/>
                                  </w:rPr>
                                  <w:t>add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an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escape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sequence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\n</w:t>
                                </w:r>
                                <w:r>
                                  <w:rPr>
                                    <w:rFonts w:ascii="Courier New"/>
                                    <w:spacing w:val="-8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into the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string: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8"/>
                                  <w:rPr>
                                    <w:sz w:val="21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ind w:left="200"/>
                                  <w:jc w:val="both"/>
                                  <w:rPr>
                                    <w:rFonts w:ascii="Courier New"/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1.26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Line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Breaks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Created</w:t>
                                </w:r>
                                <w:r>
                                  <w:rPr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Escape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Sequence</w:t>
                                </w:r>
                                <w:r>
                                  <w:rPr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\n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93" o:spid="_x0000_s1109" style="width:471.3pt;height:299.6pt;mso-position-horizontal-relative:char;mso-position-vertical-relative:line" coordsize="9426,599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">
                  <v:shape id="docshape94" o:spid="_x0000_s1110" style="position:absolute;width:9426;height:5992;visibility:visible;mso-wrap-style:square;v-text-anchor:top" coordsize="9426,5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" path="m9425,5991r-20,-20l9385,5951r-9345,l40,,20,,,,,5991r9425,xm9425,r-20,l9385,r,5951l9405,5971r20,20l9425,xe" fillcolor="#d9d9d9" stroked="f">
                    <v:path arrowok="t" o:connecttype="custom" o:connectlocs="9425,5991;9405,5971;9385,5951;40,5951;40,0;20,0;0,0;0,5991;9425,5991;9425,0;9405,0;9385,0;9385,5951;9405,5971;9405,5971;9425,5991;9425,0" o:connectangles="0,0,0,0,0,0,0,0,0,0,0,0,0,0,0,0,0"/>
                  </v:shape>
                  <v:shape id="docshape95" o:spid="_x0000_s1111" type="#_x0000_t75" style="position:absolute;left:112;top:2413;width:9174;height:2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">
                    <v:imagedata r:id="rId70" o:title=""/>
                  </v:shape>
                  <v:shape id="docshape96" o:spid="_x0000_s1112" type="#_x0000_t202" style="position:absolute;left:40;width:9346;height:59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wMmwwAAANwAAAAPAAAAZHJzL2Rvd25yZXYueG1sRE9Na8JA&#10;EL0X/A/LCL3VjS1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IFsDJsMAAADcAAAADwAA&#10;AAAAAAAAAAAAAAAHAgAAZHJzL2Rvd25yZXYueG1sUEsFBgAAAAADAAMAtwAAAPcCAAAAAA==&#10;" filled="f" stroked="f">
                    <v:textbox inset="0,0,0,0">
                      <w:txbxContent>
                        <w:p w:rsidR="00D44B86" w:rsidRDefault="00D44B86">
                          <w:pPr>
                            <w:spacing w:before="39" w:line="345" w:lineRule="auto"/>
                            <w:ind w:left="200" w:right="200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Figure 1.25 illustrates that Python treats such a line break within a string as a syntax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error. The reason is that the string in the </w:t>
                          </w: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print(</w:t>
                          </w:r>
                          <w:proofErr w:type="gramEnd"/>
                          <w:r>
                            <w:rPr>
                              <w:rFonts w:ascii="Courier New"/>
                              <w:sz w:val="24"/>
                            </w:rPr>
                            <w:t xml:space="preserve">) </w:t>
                          </w:r>
                          <w:r>
                            <w:rPr>
                              <w:sz w:val="24"/>
                            </w:rPr>
                            <w:t>function must be closed by a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quotation mark in the same line. Instead of closing the first line directly and start a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new </w:t>
                          </w:r>
                          <w:proofErr w:type="gramStart"/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print(</w:t>
                          </w:r>
                          <w:proofErr w:type="gramEnd"/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)</w:t>
                          </w:r>
                          <w:r>
                            <w:rPr>
                              <w:rFonts w:ascii="Courier New"/>
                              <w:spacing w:val="-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function in the second line to solve this problem clumsily, we can </w:t>
                          </w:r>
                          <w:r>
                            <w:rPr>
                              <w:sz w:val="24"/>
                            </w:rPr>
                            <w:t>add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an</w:t>
                          </w:r>
                          <w:r>
                            <w:rPr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escape</w:t>
                          </w:r>
                          <w:r>
                            <w:rPr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sequence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\n</w:t>
                          </w:r>
                          <w:r>
                            <w:rPr>
                              <w:rFonts w:ascii="Courier New"/>
                              <w:spacing w:val="-8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into the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string: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8"/>
                            <w:rPr>
                              <w:sz w:val="21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ind w:left="200"/>
                            <w:jc w:val="both"/>
                            <w:rPr>
                              <w:rFonts w:ascii="Courier New"/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1.26</w:t>
                          </w:r>
                          <w:r>
                            <w:rPr>
                              <w:rFonts w:ascii="Palatino Linotype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Line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Breaks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Created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by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Escape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Sequence</w:t>
                          </w:r>
                          <w:r>
                            <w:rPr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\n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2"/>
        <w:rPr>
          <w:del w:id="773" w:author="James Tan Swee Chuan (SUSS)" w:date="2022-03-31T16:51:00Z"/>
          <w:sz w:val="11"/>
        </w:rPr>
      </w:pPr>
    </w:p>
    <w:p w:rsidR="00CB0608" w:rsidDel="00C67110" w:rsidRDefault="00271F97">
      <w:pPr>
        <w:pStyle w:val="BodyText"/>
        <w:spacing w:before="67"/>
        <w:ind w:left="120"/>
        <w:rPr>
          <w:del w:id="774" w:author="James Tan Swee Chuan (SUSS)" w:date="2022-03-31T16:51:00Z"/>
        </w:rPr>
      </w:pPr>
      <w:del w:id="775" w:author="James Tan Swee Chuan (SUSS)" w:date="2022-03-31T16:51:00Z">
        <w:r w:rsidDel="00C67110">
          <w:delText>The</w:delText>
        </w:r>
        <w:r w:rsidDel="00C67110">
          <w:rPr>
            <w:spacing w:val="-4"/>
          </w:rPr>
          <w:delText xml:space="preserve"> </w:delText>
        </w:r>
        <w:r w:rsidDel="00C67110">
          <w:delText>following</w:delText>
        </w:r>
        <w:r w:rsidDel="00C67110">
          <w:rPr>
            <w:spacing w:val="-2"/>
          </w:rPr>
          <w:delText xml:space="preserve"> </w:delText>
        </w:r>
        <w:r w:rsidDel="00C67110">
          <w:delText>list</w:delText>
        </w:r>
        <w:r w:rsidDel="00C67110">
          <w:rPr>
            <w:spacing w:val="-2"/>
          </w:rPr>
          <w:delText xml:space="preserve"> </w:delText>
        </w:r>
        <w:r w:rsidDel="00C67110">
          <w:delText>contains</w:delText>
        </w:r>
        <w:r w:rsidDel="00C67110">
          <w:rPr>
            <w:spacing w:val="-3"/>
          </w:rPr>
          <w:delText xml:space="preserve"> </w:delText>
        </w:r>
        <w:r w:rsidDel="00C67110">
          <w:delText>some</w:delText>
        </w:r>
        <w:r w:rsidDel="00C67110">
          <w:rPr>
            <w:spacing w:val="-3"/>
          </w:rPr>
          <w:delText xml:space="preserve"> </w:delText>
        </w:r>
        <w:r w:rsidDel="00C67110">
          <w:delText>useful</w:delText>
        </w:r>
        <w:r w:rsidDel="00C67110">
          <w:rPr>
            <w:spacing w:val="-4"/>
          </w:rPr>
          <w:delText xml:space="preserve"> </w:delText>
        </w:r>
        <w:r w:rsidDel="00C67110">
          <w:delText>escape</w:delText>
        </w:r>
        <w:r w:rsidDel="00C67110">
          <w:rPr>
            <w:spacing w:val="-2"/>
          </w:rPr>
          <w:delText xml:space="preserve"> </w:delText>
        </w:r>
        <w:r w:rsidDel="00C67110">
          <w:delText>sequences</w:delText>
        </w:r>
        <w:r w:rsidDel="00C67110">
          <w:rPr>
            <w:spacing w:val="-3"/>
          </w:rPr>
          <w:delText xml:space="preserve"> </w:delText>
        </w:r>
        <w:r w:rsidDel="00C67110">
          <w:delText>available</w:delText>
        </w:r>
        <w:r w:rsidDel="00C67110">
          <w:rPr>
            <w:spacing w:val="-2"/>
          </w:rPr>
          <w:delText xml:space="preserve"> </w:delText>
        </w:r>
        <w:r w:rsidDel="00C67110">
          <w:delText>in</w:delText>
        </w:r>
        <w:r w:rsidDel="00C67110">
          <w:rPr>
            <w:spacing w:val="-3"/>
          </w:rPr>
          <w:delText xml:space="preserve"> </w:delText>
        </w:r>
        <w:r w:rsidDel="00C67110">
          <w:delText>Python:</w:delText>
        </w:r>
      </w:del>
    </w:p>
    <w:p w:rsidR="00CB0608" w:rsidDel="00C67110" w:rsidRDefault="00CB0608">
      <w:pPr>
        <w:pStyle w:val="BodyText"/>
        <w:rPr>
          <w:del w:id="776" w:author="James Tan Swee Chuan (SUSS)" w:date="2022-03-31T16:51:00Z"/>
          <w:sz w:val="25"/>
        </w:rPr>
      </w:pPr>
    </w:p>
    <w:p w:rsidR="00CB0608" w:rsidDel="00C67110" w:rsidRDefault="00271F97">
      <w:pPr>
        <w:spacing w:before="1"/>
        <w:ind w:left="120"/>
        <w:rPr>
          <w:del w:id="777" w:author="James Tan Swee Chuan (SUSS)" w:date="2022-03-31T16:51:00Z"/>
          <w:sz w:val="20"/>
        </w:rPr>
      </w:pPr>
      <w:del w:id="778" w:author="James Tan Swee Chuan (SUSS)" w:date="2022-03-31T16:51:00Z">
        <w:r w:rsidDel="00C67110">
          <w:rPr>
            <w:rFonts w:ascii="Palatino Linotype"/>
            <w:b/>
            <w:sz w:val="20"/>
          </w:rPr>
          <w:delText>Table</w:delText>
        </w:r>
        <w:r w:rsidDel="00C67110">
          <w:rPr>
            <w:rFonts w:ascii="Palatino Linotype"/>
            <w:b/>
            <w:spacing w:val="-7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1.3</w:delText>
        </w:r>
        <w:r w:rsidDel="00C67110">
          <w:rPr>
            <w:rFonts w:ascii="Palatino Linotype"/>
            <w:b/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List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of</w:delText>
        </w:r>
        <w:r w:rsidDel="00C67110">
          <w:rPr>
            <w:spacing w:val="-7"/>
            <w:sz w:val="20"/>
          </w:rPr>
          <w:delText xml:space="preserve"> </w:delText>
        </w:r>
        <w:r w:rsidDel="00C67110">
          <w:rPr>
            <w:sz w:val="20"/>
          </w:rPr>
          <w:delText>Some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Escape</w:delText>
        </w:r>
        <w:r w:rsidDel="00C67110">
          <w:rPr>
            <w:spacing w:val="-7"/>
            <w:sz w:val="20"/>
          </w:rPr>
          <w:delText xml:space="preserve"> </w:delText>
        </w:r>
        <w:r w:rsidDel="00C67110">
          <w:rPr>
            <w:sz w:val="20"/>
          </w:rPr>
          <w:delText>Sequences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Available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in</w:delText>
        </w:r>
        <w:r w:rsidDel="00C67110">
          <w:rPr>
            <w:spacing w:val="-6"/>
            <w:sz w:val="20"/>
          </w:rPr>
          <w:delText xml:space="preserve"> </w:delText>
        </w:r>
        <w:r w:rsidDel="00C67110">
          <w:rPr>
            <w:sz w:val="20"/>
          </w:rPr>
          <w:delText>Python</w:delText>
        </w:r>
      </w:del>
    </w:p>
    <w:p w:rsidR="00CB0608" w:rsidDel="00C67110" w:rsidRDefault="00CB0608">
      <w:pPr>
        <w:pStyle w:val="BodyText"/>
        <w:spacing w:before="6"/>
        <w:rPr>
          <w:del w:id="779" w:author="James Tan Swee Chuan (SUSS)" w:date="2022-03-31T16:51:00Z"/>
          <w:sz w:val="21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8"/>
        <w:gridCol w:w="1319"/>
        <w:gridCol w:w="673"/>
        <w:gridCol w:w="1135"/>
        <w:gridCol w:w="654"/>
        <w:gridCol w:w="2474"/>
      </w:tblGrid>
      <w:tr w:rsidR="00CB0608" w:rsidDel="00C67110">
        <w:trPr>
          <w:trHeight w:val="719"/>
          <w:del w:id="780" w:author="James Tan Swee Chuan (SUSS)" w:date="2022-03-31T16:51:00Z"/>
        </w:trPr>
        <w:tc>
          <w:tcPr>
            <w:tcW w:w="3128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502"/>
              <w:rPr>
                <w:del w:id="781" w:author="James Tan Swee Chuan (SUSS)" w:date="2022-03-31T16:51:00Z"/>
                <w:rFonts w:ascii="Palatino Linotype"/>
                <w:b/>
                <w:sz w:val="24"/>
              </w:rPr>
            </w:pPr>
            <w:del w:id="782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Escape</w:delText>
              </w:r>
              <w:r w:rsidDel="00C67110">
                <w:rPr>
                  <w:rFonts w:ascii="Palatino Linotype"/>
                  <w:b/>
                  <w:spacing w:val="-7"/>
                  <w:sz w:val="24"/>
                </w:rPr>
                <w:delText xml:space="preserve"> </w:delText>
              </w:r>
              <w:r w:rsidDel="00C67110">
                <w:rPr>
                  <w:rFonts w:ascii="Palatino Linotype"/>
                  <w:b/>
                  <w:sz w:val="24"/>
                </w:rPr>
                <w:delText>Sequences</w:delText>
              </w:r>
            </w:del>
          </w:p>
        </w:tc>
        <w:tc>
          <w:tcPr>
            <w:tcW w:w="3127" w:type="dxa"/>
            <w:gridSpan w:val="3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838"/>
              <w:rPr>
                <w:del w:id="783" w:author="James Tan Swee Chuan (SUSS)" w:date="2022-03-31T16:51:00Z"/>
                <w:rFonts w:ascii="Palatino Linotype"/>
                <w:b/>
                <w:sz w:val="24"/>
              </w:rPr>
            </w:pPr>
            <w:del w:id="784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Description</w:delText>
              </w:r>
            </w:del>
          </w:p>
        </w:tc>
        <w:tc>
          <w:tcPr>
            <w:tcW w:w="3128" w:type="dxa"/>
            <w:gridSpan w:val="2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1013"/>
              <w:rPr>
                <w:del w:id="785" w:author="James Tan Swee Chuan (SUSS)" w:date="2022-03-31T16:51:00Z"/>
                <w:rFonts w:ascii="Palatino Linotype"/>
                <w:b/>
                <w:sz w:val="24"/>
              </w:rPr>
            </w:pPr>
            <w:del w:id="786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Example</w:delText>
              </w:r>
            </w:del>
          </w:p>
        </w:tc>
      </w:tr>
      <w:tr w:rsidR="00CB0608" w:rsidDel="00C67110">
        <w:trPr>
          <w:trHeight w:val="1584"/>
          <w:del w:id="787" w:author="James Tan Swee Chuan (SUSS)" w:date="2022-03-31T16:51:00Z"/>
        </w:trPr>
        <w:tc>
          <w:tcPr>
            <w:tcW w:w="3128" w:type="dxa"/>
          </w:tcPr>
          <w:p w:rsidR="00CB0608" w:rsidDel="00C67110" w:rsidRDefault="00271F97">
            <w:pPr>
              <w:pStyle w:val="TableParagraph"/>
              <w:rPr>
                <w:del w:id="788" w:author="James Tan Swee Chuan (SUSS)" w:date="2022-03-31T16:51:00Z"/>
                <w:rFonts w:ascii="Courier New"/>
                <w:sz w:val="24"/>
              </w:rPr>
            </w:pPr>
            <w:del w:id="789" w:author="James Tan Swee Chuan (SUSS)" w:date="2022-03-31T16:51:00Z">
              <w:r w:rsidDel="00C67110">
                <w:rPr>
                  <w:rFonts w:ascii="Courier New"/>
                  <w:sz w:val="24"/>
                </w:rPr>
                <w:delText>\newline</w:delText>
              </w:r>
            </w:del>
          </w:p>
        </w:tc>
        <w:tc>
          <w:tcPr>
            <w:tcW w:w="1319" w:type="dxa"/>
            <w:tcBorders>
              <w:right w:val="nil"/>
            </w:tcBorders>
          </w:tcPr>
          <w:p w:rsidR="00CB0608" w:rsidDel="00C67110" w:rsidRDefault="00271F97">
            <w:pPr>
              <w:pStyle w:val="TableParagraph"/>
              <w:spacing w:before="183" w:line="348" w:lineRule="auto"/>
              <w:ind w:right="108"/>
              <w:rPr>
                <w:del w:id="790" w:author="James Tan Swee Chuan (SUSS)" w:date="2022-03-31T16:51:00Z"/>
                <w:sz w:val="24"/>
              </w:rPr>
            </w:pPr>
            <w:del w:id="791" w:author="James Tan Swee Chuan (SUSS)" w:date="2022-03-31T16:51:00Z">
              <w:r w:rsidDel="00C67110">
                <w:rPr>
                  <w:spacing w:val="-1"/>
                  <w:sz w:val="24"/>
                </w:rPr>
                <w:delText>Backslash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ignored</w:delText>
              </w:r>
            </w:del>
          </w:p>
        </w:tc>
        <w:tc>
          <w:tcPr>
            <w:tcW w:w="673" w:type="dxa"/>
            <w:tcBorders>
              <w:left w:val="nil"/>
              <w:right w:val="nil"/>
            </w:tcBorders>
          </w:tcPr>
          <w:p w:rsidR="00CB0608" w:rsidDel="00C67110" w:rsidRDefault="00271F97">
            <w:pPr>
              <w:pStyle w:val="TableParagraph"/>
              <w:spacing w:before="183"/>
              <w:ind w:left="144"/>
              <w:rPr>
                <w:del w:id="792" w:author="James Tan Swee Chuan (SUSS)" w:date="2022-03-31T16:51:00Z"/>
                <w:sz w:val="24"/>
              </w:rPr>
            </w:pPr>
            <w:del w:id="793" w:author="James Tan Swee Chuan (SUSS)" w:date="2022-03-31T16:51:00Z">
              <w:r w:rsidDel="00C67110">
                <w:rPr>
                  <w:sz w:val="24"/>
                </w:rPr>
                <w:delText>and</w:delText>
              </w:r>
            </w:del>
          </w:p>
        </w:tc>
        <w:tc>
          <w:tcPr>
            <w:tcW w:w="1135" w:type="dxa"/>
            <w:tcBorders>
              <w:left w:val="nil"/>
            </w:tcBorders>
          </w:tcPr>
          <w:p w:rsidR="00CB0608" w:rsidDel="00C67110" w:rsidRDefault="00271F97">
            <w:pPr>
              <w:pStyle w:val="TableParagraph"/>
              <w:spacing w:before="183"/>
              <w:ind w:left="145"/>
              <w:rPr>
                <w:del w:id="794" w:author="James Tan Swee Chuan (SUSS)" w:date="2022-03-31T16:51:00Z"/>
                <w:sz w:val="24"/>
              </w:rPr>
            </w:pPr>
            <w:del w:id="795" w:author="James Tan Swee Chuan (SUSS)" w:date="2022-03-31T16:51:00Z">
              <w:r w:rsidDel="00C67110">
                <w:rPr>
                  <w:sz w:val="24"/>
                </w:rPr>
                <w:delText>newline</w:delText>
              </w:r>
            </w:del>
          </w:p>
        </w:tc>
        <w:tc>
          <w:tcPr>
            <w:tcW w:w="3128" w:type="dxa"/>
            <w:gridSpan w:val="2"/>
          </w:tcPr>
          <w:p w:rsidR="00CB0608" w:rsidDel="00C67110" w:rsidRDefault="00271F97">
            <w:pPr>
              <w:pStyle w:val="TableParagraph"/>
              <w:spacing w:line="381" w:lineRule="auto"/>
              <w:ind w:left="152" w:right="343"/>
              <w:rPr>
                <w:del w:id="796" w:author="James Tan Swee Chuan (SUSS)" w:date="2022-03-31T16:51:00Z"/>
                <w:rFonts w:ascii="Courier New"/>
                <w:sz w:val="24"/>
              </w:rPr>
            </w:pPr>
            <w:del w:id="797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&gt;&gt;&gt; print("line1 \</w:delText>
              </w:r>
              <w:r w:rsidDel="00C67110">
                <w:rPr>
                  <w:rFonts w:ascii="Courier New"/>
                  <w:spacing w:val="-14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Line2")</w:delText>
              </w:r>
            </w:del>
          </w:p>
          <w:p w:rsidR="00CB0608" w:rsidDel="00C67110" w:rsidRDefault="00271F97">
            <w:pPr>
              <w:pStyle w:val="TableParagraph"/>
              <w:spacing w:before="0" w:line="271" w:lineRule="exact"/>
              <w:ind w:left="152"/>
              <w:rPr>
                <w:del w:id="798" w:author="James Tan Swee Chuan (SUSS)" w:date="2022-03-31T16:51:00Z"/>
                <w:rFonts w:ascii="Courier New"/>
                <w:sz w:val="24"/>
              </w:rPr>
            </w:pPr>
            <w:del w:id="799" w:author="James Tan Swee Chuan (SUSS)" w:date="2022-03-31T16:51:00Z">
              <w:r w:rsidDel="00C67110">
                <w:rPr>
                  <w:rFonts w:ascii="Courier New"/>
                  <w:sz w:val="24"/>
                </w:rPr>
                <w:delText>line1 line2</w:delText>
              </w:r>
            </w:del>
          </w:p>
        </w:tc>
      </w:tr>
      <w:tr w:rsidR="00CB0608" w:rsidDel="00C67110">
        <w:trPr>
          <w:trHeight w:val="1146"/>
          <w:del w:id="800" w:author="James Tan Swee Chuan (SUSS)" w:date="2022-03-31T16:51:00Z"/>
        </w:trPr>
        <w:tc>
          <w:tcPr>
            <w:tcW w:w="3128" w:type="dxa"/>
            <w:tcBorders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rPr>
                <w:del w:id="801" w:author="James Tan Swee Chuan (SUSS)" w:date="2022-03-31T16:51:00Z"/>
                <w:rFonts w:ascii="Courier New"/>
                <w:sz w:val="24"/>
              </w:rPr>
            </w:pPr>
            <w:del w:id="802" w:author="James Tan Swee Chuan (SUSS)" w:date="2022-03-31T16:51:00Z">
              <w:r w:rsidDel="00C67110">
                <w:rPr>
                  <w:rFonts w:ascii="Courier New"/>
                  <w:sz w:val="24"/>
                </w:rPr>
                <w:delText>\\</w:delText>
              </w:r>
            </w:del>
          </w:p>
        </w:tc>
        <w:tc>
          <w:tcPr>
            <w:tcW w:w="3127" w:type="dxa"/>
            <w:gridSpan w:val="3"/>
            <w:tcBorders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rPr>
                <w:del w:id="803" w:author="James Tan Swee Chuan (SUSS)" w:date="2022-03-31T16:51:00Z"/>
                <w:sz w:val="24"/>
              </w:rPr>
            </w:pPr>
            <w:del w:id="804" w:author="James Tan Swee Chuan (SUSS)" w:date="2022-03-31T16:51:00Z">
              <w:r w:rsidDel="00C67110">
                <w:rPr>
                  <w:sz w:val="24"/>
                </w:rPr>
                <w:delText>Backslash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(\)</w:delText>
              </w:r>
            </w:del>
          </w:p>
        </w:tc>
        <w:tc>
          <w:tcPr>
            <w:tcW w:w="654" w:type="dxa"/>
            <w:tcBorders>
              <w:bottom w:val="single" w:sz="12" w:space="0" w:color="000000"/>
              <w:right w:val="nil"/>
            </w:tcBorders>
          </w:tcPr>
          <w:p w:rsidR="00CB0608" w:rsidDel="00C67110" w:rsidRDefault="00271F97">
            <w:pPr>
              <w:pStyle w:val="TableParagraph"/>
              <w:ind w:left="152"/>
              <w:rPr>
                <w:del w:id="805" w:author="James Tan Swee Chuan (SUSS)" w:date="2022-03-31T16:51:00Z"/>
                <w:rFonts w:ascii="Courier New"/>
                <w:sz w:val="24"/>
              </w:rPr>
            </w:pPr>
            <w:del w:id="806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&gt;&gt;&gt;</w:delText>
              </w:r>
            </w:del>
          </w:p>
          <w:p w:rsidR="00CB0608" w:rsidDel="00C67110" w:rsidRDefault="00271F97">
            <w:pPr>
              <w:pStyle w:val="TableParagraph"/>
              <w:spacing w:before="160"/>
              <w:ind w:left="152"/>
              <w:rPr>
                <w:del w:id="807" w:author="James Tan Swee Chuan (SUSS)" w:date="2022-03-31T16:51:00Z"/>
                <w:rFonts w:ascii="Courier New"/>
                <w:sz w:val="24"/>
              </w:rPr>
            </w:pPr>
            <w:del w:id="808" w:author="James Tan Swee Chuan (SUSS)" w:date="2022-03-31T16:51:00Z">
              <w:r w:rsidDel="00C67110">
                <w:rPr>
                  <w:rFonts w:ascii="Courier New"/>
                  <w:sz w:val="24"/>
                </w:rPr>
                <w:delText>\</w:delText>
              </w:r>
            </w:del>
          </w:p>
        </w:tc>
        <w:tc>
          <w:tcPr>
            <w:tcW w:w="2474" w:type="dxa"/>
            <w:tcBorders>
              <w:left w:val="nil"/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84"/>
              <w:rPr>
                <w:del w:id="809" w:author="James Tan Swee Chuan (SUSS)" w:date="2022-03-31T16:51:00Z"/>
                <w:rFonts w:ascii="Courier New"/>
                <w:sz w:val="24"/>
              </w:rPr>
            </w:pPr>
            <w:del w:id="810" w:author="James Tan Swee Chuan (SUSS)" w:date="2022-03-31T16:51:00Z">
              <w:r w:rsidDel="00C67110">
                <w:rPr>
                  <w:rFonts w:ascii="Courier New"/>
                  <w:sz w:val="24"/>
                </w:rPr>
                <w:delText>print("\\")</w:delText>
              </w:r>
            </w:del>
          </w:p>
        </w:tc>
      </w:tr>
      <w:tr w:rsidR="00CB0608" w:rsidDel="00C67110">
        <w:trPr>
          <w:trHeight w:val="1147"/>
          <w:del w:id="811" w:author="James Tan Swee Chuan (SUSS)" w:date="2022-03-31T16:51:00Z"/>
        </w:trPr>
        <w:tc>
          <w:tcPr>
            <w:tcW w:w="3128" w:type="dxa"/>
            <w:tcBorders>
              <w:top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209"/>
              <w:rPr>
                <w:del w:id="812" w:author="James Tan Swee Chuan (SUSS)" w:date="2022-03-31T16:51:00Z"/>
                <w:rFonts w:ascii="Courier New"/>
                <w:sz w:val="24"/>
              </w:rPr>
            </w:pPr>
            <w:del w:id="813" w:author="James Tan Swee Chuan (SUSS)" w:date="2022-03-31T16:51:00Z">
              <w:r w:rsidDel="00C67110">
                <w:rPr>
                  <w:rFonts w:ascii="Courier New"/>
                  <w:sz w:val="24"/>
                </w:rPr>
                <w:delText>\'</w:delText>
              </w:r>
            </w:del>
          </w:p>
        </w:tc>
        <w:tc>
          <w:tcPr>
            <w:tcW w:w="3127" w:type="dxa"/>
            <w:gridSpan w:val="3"/>
            <w:tcBorders>
              <w:top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78"/>
              <w:rPr>
                <w:del w:id="814" w:author="James Tan Swee Chuan (SUSS)" w:date="2022-03-31T16:51:00Z"/>
                <w:sz w:val="24"/>
              </w:rPr>
            </w:pPr>
            <w:del w:id="815" w:author="James Tan Swee Chuan (SUSS)" w:date="2022-03-31T16:51:00Z">
              <w:r w:rsidDel="00C67110">
                <w:rPr>
                  <w:sz w:val="24"/>
                </w:rPr>
                <w:delText>Single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quote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(')</w:delText>
              </w:r>
            </w:del>
          </w:p>
        </w:tc>
        <w:tc>
          <w:tcPr>
            <w:tcW w:w="654" w:type="dxa"/>
            <w:tcBorders>
              <w:top w:val="single" w:sz="12" w:space="0" w:color="000000"/>
              <w:right w:val="nil"/>
            </w:tcBorders>
          </w:tcPr>
          <w:p w:rsidR="00CB0608" w:rsidDel="00C67110" w:rsidRDefault="00271F97">
            <w:pPr>
              <w:pStyle w:val="TableParagraph"/>
              <w:spacing w:before="209" w:line="381" w:lineRule="auto"/>
              <w:ind w:left="152" w:right="39"/>
              <w:rPr>
                <w:del w:id="816" w:author="James Tan Swee Chuan (SUSS)" w:date="2022-03-31T16:51:00Z"/>
                <w:rFonts w:ascii="Courier New"/>
                <w:sz w:val="24"/>
              </w:rPr>
            </w:pPr>
            <w:del w:id="817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&gt;&gt;&gt;</w:delText>
              </w:r>
              <w:r w:rsidDel="00C67110">
                <w:rPr>
                  <w:rFonts w:ascii="Courier New"/>
                  <w:spacing w:val="-14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'</w:delText>
              </w:r>
            </w:del>
          </w:p>
        </w:tc>
        <w:tc>
          <w:tcPr>
            <w:tcW w:w="2474" w:type="dxa"/>
            <w:tcBorders>
              <w:top w:val="single" w:sz="12" w:space="0" w:color="000000"/>
              <w:left w:val="nil"/>
            </w:tcBorders>
          </w:tcPr>
          <w:p w:rsidR="00CB0608" w:rsidDel="00C67110" w:rsidRDefault="00271F97">
            <w:pPr>
              <w:pStyle w:val="TableParagraph"/>
              <w:spacing w:before="209"/>
              <w:ind w:left="84"/>
              <w:rPr>
                <w:del w:id="818" w:author="James Tan Swee Chuan (SUSS)" w:date="2022-03-31T16:51:00Z"/>
                <w:rFonts w:ascii="Courier New"/>
                <w:sz w:val="24"/>
              </w:rPr>
            </w:pPr>
            <w:del w:id="819" w:author="James Tan Swee Chuan (SUSS)" w:date="2022-03-31T16:51:00Z">
              <w:r w:rsidDel="00C67110">
                <w:rPr>
                  <w:rFonts w:ascii="Courier New"/>
                  <w:sz w:val="24"/>
                </w:rPr>
                <w:delText>print("\'")</w:delText>
              </w:r>
            </w:del>
          </w:p>
        </w:tc>
      </w:tr>
      <w:tr w:rsidR="00CB0608" w:rsidDel="00C67110">
        <w:trPr>
          <w:trHeight w:val="720"/>
          <w:del w:id="820" w:author="James Tan Swee Chuan (SUSS)" w:date="2022-03-31T16:51:00Z"/>
        </w:trPr>
        <w:tc>
          <w:tcPr>
            <w:tcW w:w="3128" w:type="dxa"/>
          </w:tcPr>
          <w:p w:rsidR="00CB0608" w:rsidDel="00C67110" w:rsidRDefault="00271F97">
            <w:pPr>
              <w:pStyle w:val="TableParagraph"/>
              <w:rPr>
                <w:del w:id="821" w:author="James Tan Swee Chuan (SUSS)" w:date="2022-03-31T16:51:00Z"/>
                <w:rFonts w:ascii="Courier New"/>
                <w:sz w:val="24"/>
              </w:rPr>
            </w:pPr>
            <w:del w:id="822" w:author="James Tan Swee Chuan (SUSS)" w:date="2022-03-31T16:51:00Z">
              <w:r w:rsidDel="00C67110">
                <w:rPr>
                  <w:rFonts w:ascii="Courier New"/>
                  <w:sz w:val="24"/>
                </w:rPr>
                <w:delText>\"</w:delText>
              </w:r>
            </w:del>
          </w:p>
        </w:tc>
        <w:tc>
          <w:tcPr>
            <w:tcW w:w="3127" w:type="dxa"/>
            <w:gridSpan w:val="3"/>
          </w:tcPr>
          <w:p w:rsidR="00CB0608" w:rsidDel="00C67110" w:rsidRDefault="00271F97">
            <w:pPr>
              <w:pStyle w:val="TableParagraph"/>
              <w:spacing w:before="183"/>
              <w:rPr>
                <w:del w:id="823" w:author="James Tan Swee Chuan (SUSS)" w:date="2022-03-31T16:51:00Z"/>
                <w:sz w:val="24"/>
              </w:rPr>
            </w:pPr>
            <w:del w:id="824" w:author="James Tan Swee Chuan (SUSS)" w:date="2022-03-31T16:51:00Z">
              <w:r w:rsidDel="00C67110">
                <w:rPr>
                  <w:sz w:val="24"/>
                </w:rPr>
                <w:delText>Double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quote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(")</w:delText>
              </w:r>
            </w:del>
          </w:p>
        </w:tc>
        <w:tc>
          <w:tcPr>
            <w:tcW w:w="654" w:type="dxa"/>
            <w:tcBorders>
              <w:right w:val="nil"/>
            </w:tcBorders>
          </w:tcPr>
          <w:p w:rsidR="00CB0608" w:rsidDel="00C67110" w:rsidRDefault="00271F97">
            <w:pPr>
              <w:pStyle w:val="TableParagraph"/>
              <w:ind w:left="152"/>
              <w:rPr>
                <w:del w:id="825" w:author="James Tan Swee Chuan (SUSS)" w:date="2022-03-31T16:51:00Z"/>
                <w:rFonts w:ascii="Courier New"/>
                <w:sz w:val="24"/>
              </w:rPr>
            </w:pPr>
            <w:del w:id="826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&gt;&gt;&gt;</w:delText>
              </w:r>
            </w:del>
          </w:p>
        </w:tc>
        <w:tc>
          <w:tcPr>
            <w:tcW w:w="2474" w:type="dxa"/>
            <w:tcBorders>
              <w:left w:val="nil"/>
            </w:tcBorders>
          </w:tcPr>
          <w:p w:rsidR="00CB0608" w:rsidDel="00C67110" w:rsidRDefault="00271F97">
            <w:pPr>
              <w:pStyle w:val="TableParagraph"/>
              <w:ind w:left="84"/>
              <w:rPr>
                <w:del w:id="827" w:author="James Tan Swee Chuan (SUSS)" w:date="2022-03-31T16:51:00Z"/>
                <w:rFonts w:ascii="Courier New"/>
                <w:sz w:val="24"/>
              </w:rPr>
            </w:pPr>
            <w:del w:id="828" w:author="James Tan Swee Chuan (SUSS)" w:date="2022-03-31T16:51:00Z">
              <w:r w:rsidDel="00C67110">
                <w:rPr>
                  <w:rFonts w:ascii="Courier New"/>
                  <w:sz w:val="24"/>
                </w:rPr>
                <w:delText>print("\"")</w:delText>
              </w:r>
            </w:del>
          </w:p>
        </w:tc>
      </w:tr>
    </w:tbl>
    <w:p w:rsidR="00CB0608" w:rsidDel="00C67110" w:rsidRDefault="00CB0608">
      <w:pPr>
        <w:rPr>
          <w:del w:id="829" w:author="James Tan Swee Chuan (SUSS)" w:date="2022-03-31T16:51:00Z"/>
          <w:rFonts w:ascii="Courier New"/>
          <w:sz w:val="24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5" w:after="1"/>
        <w:rPr>
          <w:del w:id="830" w:author="James Tan Swee Chuan (SUSS)" w:date="2022-03-31T16:51:00Z"/>
          <w:sz w:val="15"/>
        </w:rPr>
      </w:pPr>
    </w:p>
    <w:tbl>
      <w:tblPr>
        <w:tblW w:w="0" w:type="auto"/>
        <w:tblInd w:w="4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8"/>
        <w:gridCol w:w="3128"/>
        <w:gridCol w:w="3128"/>
      </w:tblGrid>
      <w:tr w:rsidR="00CB0608" w:rsidDel="00C67110">
        <w:trPr>
          <w:trHeight w:val="719"/>
          <w:del w:id="831" w:author="James Tan Swee Chuan (SUSS)" w:date="2022-03-31T16:51:00Z"/>
        </w:trPr>
        <w:tc>
          <w:tcPr>
            <w:tcW w:w="3128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502"/>
              <w:rPr>
                <w:del w:id="832" w:author="James Tan Swee Chuan (SUSS)" w:date="2022-03-31T16:51:00Z"/>
                <w:rFonts w:ascii="Palatino Linotype"/>
                <w:b/>
                <w:sz w:val="24"/>
              </w:rPr>
            </w:pPr>
            <w:del w:id="833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Escape</w:delText>
              </w:r>
              <w:r w:rsidDel="00C67110">
                <w:rPr>
                  <w:rFonts w:ascii="Palatino Linotype"/>
                  <w:b/>
                  <w:spacing w:val="-7"/>
                  <w:sz w:val="24"/>
                </w:rPr>
                <w:delText xml:space="preserve"> </w:delText>
              </w:r>
              <w:r w:rsidDel="00C67110">
                <w:rPr>
                  <w:rFonts w:ascii="Palatino Linotype"/>
                  <w:b/>
                  <w:sz w:val="24"/>
                </w:rPr>
                <w:delText>Sequences</w:delText>
              </w:r>
            </w:del>
          </w:p>
        </w:tc>
        <w:tc>
          <w:tcPr>
            <w:tcW w:w="3128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838"/>
              <w:rPr>
                <w:del w:id="834" w:author="James Tan Swee Chuan (SUSS)" w:date="2022-03-31T16:51:00Z"/>
                <w:rFonts w:ascii="Palatino Linotype"/>
                <w:b/>
                <w:sz w:val="24"/>
              </w:rPr>
            </w:pPr>
            <w:del w:id="835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Description</w:delText>
              </w:r>
            </w:del>
          </w:p>
        </w:tc>
        <w:tc>
          <w:tcPr>
            <w:tcW w:w="3128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1012"/>
              <w:rPr>
                <w:del w:id="836" w:author="James Tan Swee Chuan (SUSS)" w:date="2022-03-31T16:51:00Z"/>
                <w:rFonts w:ascii="Palatino Linotype"/>
                <w:b/>
                <w:sz w:val="24"/>
              </w:rPr>
            </w:pPr>
            <w:del w:id="837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Example</w:delText>
              </w:r>
            </w:del>
          </w:p>
        </w:tc>
      </w:tr>
      <w:tr w:rsidR="00CB0608" w:rsidDel="00C67110">
        <w:trPr>
          <w:trHeight w:val="576"/>
          <w:del w:id="838" w:author="James Tan Swee Chuan (SUSS)" w:date="2022-03-31T16:51:00Z"/>
        </w:trPr>
        <w:tc>
          <w:tcPr>
            <w:tcW w:w="3128" w:type="dxa"/>
          </w:tcPr>
          <w:p w:rsidR="00CB0608" w:rsidDel="00C67110" w:rsidRDefault="00CB0608">
            <w:pPr>
              <w:pStyle w:val="TableParagraph"/>
              <w:spacing w:before="0"/>
              <w:ind w:left="0"/>
              <w:rPr>
                <w:del w:id="839" w:author="James Tan Swee Chuan (SUSS)" w:date="2022-03-31T16:51:00Z"/>
                <w:rFonts w:ascii="Times New Roman"/>
              </w:rPr>
            </w:pPr>
          </w:p>
        </w:tc>
        <w:tc>
          <w:tcPr>
            <w:tcW w:w="3128" w:type="dxa"/>
          </w:tcPr>
          <w:p w:rsidR="00CB0608" w:rsidDel="00C67110" w:rsidRDefault="00CB0608">
            <w:pPr>
              <w:pStyle w:val="TableParagraph"/>
              <w:spacing w:before="0"/>
              <w:ind w:left="0"/>
              <w:rPr>
                <w:del w:id="840" w:author="James Tan Swee Chuan (SUSS)" w:date="2022-03-31T16:51:00Z"/>
                <w:rFonts w:ascii="Times New Roman"/>
              </w:rPr>
            </w:pPr>
          </w:p>
        </w:tc>
        <w:tc>
          <w:tcPr>
            <w:tcW w:w="3128" w:type="dxa"/>
          </w:tcPr>
          <w:p w:rsidR="00CB0608" w:rsidDel="00C67110" w:rsidRDefault="00271F97">
            <w:pPr>
              <w:pStyle w:val="TableParagraph"/>
              <w:spacing w:before="70"/>
              <w:ind w:left="151"/>
              <w:rPr>
                <w:del w:id="841" w:author="James Tan Swee Chuan (SUSS)" w:date="2022-03-31T16:51:00Z"/>
                <w:rFonts w:ascii="Courier New"/>
                <w:sz w:val="24"/>
              </w:rPr>
            </w:pPr>
            <w:del w:id="842" w:author="James Tan Swee Chuan (SUSS)" w:date="2022-03-31T16:51:00Z">
              <w:r w:rsidDel="00C67110">
                <w:rPr>
                  <w:rFonts w:ascii="Courier New"/>
                  <w:sz w:val="24"/>
                </w:rPr>
                <w:delText>"</w:delText>
              </w:r>
            </w:del>
          </w:p>
        </w:tc>
      </w:tr>
      <w:tr w:rsidR="00CB0608" w:rsidDel="00C67110">
        <w:trPr>
          <w:trHeight w:val="2016"/>
          <w:del w:id="843" w:author="James Tan Swee Chuan (SUSS)" w:date="2022-03-31T16:51:00Z"/>
        </w:trPr>
        <w:tc>
          <w:tcPr>
            <w:tcW w:w="3128" w:type="dxa"/>
          </w:tcPr>
          <w:p w:rsidR="00CB0608" w:rsidDel="00C67110" w:rsidRDefault="00271F97">
            <w:pPr>
              <w:pStyle w:val="TableParagraph"/>
              <w:rPr>
                <w:del w:id="844" w:author="James Tan Swee Chuan (SUSS)" w:date="2022-03-31T16:51:00Z"/>
                <w:rFonts w:ascii="Courier New"/>
                <w:sz w:val="24"/>
              </w:rPr>
            </w:pPr>
            <w:del w:id="845" w:author="James Tan Swee Chuan (SUSS)" w:date="2022-03-31T16:51:00Z">
              <w:r w:rsidDel="00C67110">
                <w:rPr>
                  <w:rFonts w:ascii="Courier New"/>
                  <w:sz w:val="24"/>
                </w:rPr>
                <w:delText>\n</w:delText>
              </w:r>
            </w:del>
          </w:p>
        </w:tc>
        <w:tc>
          <w:tcPr>
            <w:tcW w:w="3128" w:type="dxa"/>
          </w:tcPr>
          <w:p w:rsidR="00CB0608" w:rsidDel="00C67110" w:rsidRDefault="00271F97">
            <w:pPr>
              <w:pStyle w:val="TableParagraph"/>
              <w:spacing w:before="183"/>
              <w:rPr>
                <w:del w:id="846" w:author="James Tan Swee Chuan (SUSS)" w:date="2022-03-31T16:51:00Z"/>
                <w:sz w:val="24"/>
              </w:rPr>
            </w:pPr>
            <w:del w:id="847" w:author="James Tan Swee Chuan (SUSS)" w:date="2022-03-31T16:51:00Z">
              <w:r w:rsidDel="00C67110">
                <w:rPr>
                  <w:sz w:val="24"/>
                </w:rPr>
                <w:delText>ENTER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or</w:delText>
              </w:r>
              <w:r w:rsidDel="00C67110">
                <w:rPr>
                  <w:spacing w:val="-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line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break</w:delText>
              </w:r>
            </w:del>
          </w:p>
        </w:tc>
        <w:tc>
          <w:tcPr>
            <w:tcW w:w="3128" w:type="dxa"/>
          </w:tcPr>
          <w:p w:rsidR="00CB0608" w:rsidDel="00C67110" w:rsidRDefault="00271F97">
            <w:pPr>
              <w:pStyle w:val="TableParagraph"/>
              <w:spacing w:line="381" w:lineRule="auto"/>
              <w:ind w:left="151" w:right="125"/>
              <w:rPr>
                <w:del w:id="848" w:author="James Tan Swee Chuan (SUSS)" w:date="2022-03-31T16:51:00Z"/>
                <w:rFonts w:ascii="Courier New"/>
                <w:sz w:val="24"/>
              </w:rPr>
            </w:pPr>
            <w:del w:id="849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&gt;&gt;&gt;</w:delText>
              </w:r>
              <w:r w:rsidDel="00C67110">
                <w:rPr>
                  <w:rFonts w:ascii="Courier New"/>
                  <w:spacing w:val="37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print("line1</w:delText>
              </w:r>
              <w:r w:rsidDel="00C67110">
                <w:rPr>
                  <w:rFonts w:ascii="Courier New"/>
                  <w:spacing w:val="38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\n</w:delText>
              </w:r>
              <w:r w:rsidDel="00C67110">
                <w:rPr>
                  <w:rFonts w:ascii="Courier New"/>
                  <w:spacing w:val="-14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line2")</w:delText>
              </w:r>
            </w:del>
          </w:p>
          <w:p w:rsidR="00CB0608" w:rsidDel="00C67110" w:rsidRDefault="00271F97">
            <w:pPr>
              <w:pStyle w:val="TableParagraph"/>
              <w:spacing w:before="0" w:line="381" w:lineRule="auto"/>
              <w:ind w:left="151" w:right="2216"/>
              <w:rPr>
                <w:del w:id="850" w:author="James Tan Swee Chuan (SUSS)" w:date="2022-03-31T16:51:00Z"/>
                <w:rFonts w:ascii="Courier New"/>
                <w:sz w:val="24"/>
              </w:rPr>
            </w:pPr>
            <w:del w:id="851" w:author="James Tan Swee Chuan (SUSS)" w:date="2022-03-31T16:51:00Z">
              <w:r w:rsidDel="00C67110">
                <w:rPr>
                  <w:rFonts w:ascii="Courier New"/>
                  <w:sz w:val="24"/>
                </w:rPr>
                <w:delText>line1</w:delText>
              </w:r>
              <w:r w:rsidDel="00C67110">
                <w:rPr>
                  <w:rFonts w:ascii="Courier New"/>
                  <w:spacing w:val="-14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line2</w:delText>
              </w:r>
            </w:del>
          </w:p>
        </w:tc>
      </w:tr>
      <w:tr w:rsidR="00CB0608" w:rsidDel="00C67110">
        <w:trPr>
          <w:trHeight w:val="1583"/>
          <w:del w:id="852" w:author="James Tan Swee Chuan (SUSS)" w:date="2022-03-31T16:51:00Z"/>
        </w:trPr>
        <w:tc>
          <w:tcPr>
            <w:tcW w:w="3128" w:type="dxa"/>
          </w:tcPr>
          <w:p w:rsidR="00CB0608" w:rsidDel="00C67110" w:rsidRDefault="00271F97">
            <w:pPr>
              <w:pStyle w:val="TableParagraph"/>
              <w:rPr>
                <w:del w:id="853" w:author="James Tan Swee Chuan (SUSS)" w:date="2022-03-31T16:51:00Z"/>
                <w:rFonts w:ascii="Courier New"/>
                <w:sz w:val="24"/>
              </w:rPr>
            </w:pPr>
            <w:del w:id="854" w:author="James Tan Swee Chuan (SUSS)" w:date="2022-03-31T16:51:00Z">
              <w:r w:rsidDel="00C67110">
                <w:rPr>
                  <w:rFonts w:ascii="Courier New"/>
                  <w:sz w:val="24"/>
                </w:rPr>
                <w:delText>\b</w:delText>
              </w:r>
            </w:del>
          </w:p>
        </w:tc>
        <w:tc>
          <w:tcPr>
            <w:tcW w:w="3128" w:type="dxa"/>
          </w:tcPr>
          <w:p w:rsidR="00CB0608" w:rsidDel="00C67110" w:rsidRDefault="00271F97">
            <w:pPr>
              <w:pStyle w:val="TableParagraph"/>
              <w:spacing w:before="183"/>
              <w:rPr>
                <w:del w:id="855" w:author="James Tan Swee Chuan (SUSS)" w:date="2022-03-31T16:51:00Z"/>
                <w:sz w:val="24"/>
              </w:rPr>
            </w:pPr>
            <w:del w:id="856" w:author="James Tan Swee Chuan (SUSS)" w:date="2022-03-31T16:51:00Z">
              <w:r w:rsidDel="00C67110">
                <w:rPr>
                  <w:sz w:val="24"/>
                </w:rPr>
                <w:delText>Backspace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(BS)</w:delText>
              </w:r>
            </w:del>
          </w:p>
        </w:tc>
        <w:tc>
          <w:tcPr>
            <w:tcW w:w="3128" w:type="dxa"/>
          </w:tcPr>
          <w:p w:rsidR="00CB0608" w:rsidDel="00C67110" w:rsidRDefault="00271F97">
            <w:pPr>
              <w:pStyle w:val="TableParagraph"/>
              <w:spacing w:line="381" w:lineRule="auto"/>
              <w:ind w:left="151" w:right="125"/>
              <w:rPr>
                <w:del w:id="857" w:author="James Tan Swee Chuan (SUSS)" w:date="2022-03-31T16:51:00Z"/>
                <w:rFonts w:ascii="Courier New"/>
                <w:sz w:val="24"/>
              </w:rPr>
            </w:pPr>
            <w:del w:id="858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&gt;&gt;&gt;</w:delText>
              </w:r>
              <w:r w:rsidDel="00C67110">
                <w:rPr>
                  <w:rFonts w:ascii="Courier New"/>
                  <w:spacing w:val="37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print("line1</w:delText>
              </w:r>
              <w:r w:rsidDel="00C67110">
                <w:rPr>
                  <w:rFonts w:ascii="Courier New"/>
                  <w:spacing w:val="38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\b</w:delText>
              </w:r>
              <w:r w:rsidDel="00C67110">
                <w:rPr>
                  <w:rFonts w:ascii="Courier New"/>
                  <w:spacing w:val="-14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line2")</w:delText>
              </w:r>
            </w:del>
          </w:p>
          <w:p w:rsidR="00CB0608" w:rsidDel="00C67110" w:rsidRDefault="00271F97">
            <w:pPr>
              <w:pStyle w:val="TableParagraph"/>
              <w:spacing w:before="0" w:line="271" w:lineRule="exact"/>
              <w:ind w:left="151"/>
              <w:rPr>
                <w:del w:id="859" w:author="James Tan Swee Chuan (SUSS)" w:date="2022-03-31T16:51:00Z"/>
                <w:rFonts w:ascii="Courier New"/>
                <w:sz w:val="24"/>
              </w:rPr>
            </w:pPr>
            <w:del w:id="860" w:author="James Tan Swee Chuan (SUSS)" w:date="2022-03-31T16:51:00Z">
              <w:r w:rsidDel="00C67110">
                <w:rPr>
                  <w:rFonts w:ascii="Courier New"/>
                  <w:sz w:val="24"/>
                </w:rPr>
                <w:delText>line1 line2</w:delText>
              </w:r>
            </w:del>
          </w:p>
        </w:tc>
      </w:tr>
      <w:tr w:rsidR="00CB0608" w:rsidDel="00C67110">
        <w:trPr>
          <w:trHeight w:val="1584"/>
          <w:del w:id="861" w:author="James Tan Swee Chuan (SUSS)" w:date="2022-03-31T16:51:00Z"/>
        </w:trPr>
        <w:tc>
          <w:tcPr>
            <w:tcW w:w="3128" w:type="dxa"/>
          </w:tcPr>
          <w:p w:rsidR="00CB0608" w:rsidDel="00C67110" w:rsidRDefault="00271F97">
            <w:pPr>
              <w:pStyle w:val="TableParagraph"/>
              <w:rPr>
                <w:del w:id="862" w:author="James Tan Swee Chuan (SUSS)" w:date="2022-03-31T16:51:00Z"/>
                <w:rFonts w:ascii="Courier New"/>
                <w:sz w:val="24"/>
              </w:rPr>
            </w:pPr>
            <w:del w:id="863" w:author="James Tan Swee Chuan (SUSS)" w:date="2022-03-31T16:51:00Z">
              <w:r w:rsidDel="00C67110">
                <w:rPr>
                  <w:rFonts w:ascii="Courier New"/>
                  <w:sz w:val="24"/>
                </w:rPr>
                <w:delText>\t</w:delText>
              </w:r>
            </w:del>
          </w:p>
        </w:tc>
        <w:tc>
          <w:tcPr>
            <w:tcW w:w="3128" w:type="dxa"/>
          </w:tcPr>
          <w:p w:rsidR="00CB0608" w:rsidDel="00C67110" w:rsidRDefault="00271F97">
            <w:pPr>
              <w:pStyle w:val="TableParagraph"/>
              <w:spacing w:before="183"/>
              <w:rPr>
                <w:del w:id="864" w:author="James Tan Swee Chuan (SUSS)" w:date="2022-03-31T16:51:00Z"/>
                <w:sz w:val="24"/>
              </w:rPr>
            </w:pPr>
            <w:del w:id="865" w:author="James Tan Swee Chuan (SUSS)" w:date="2022-03-31T16:51:00Z">
              <w:r w:rsidDel="00C67110">
                <w:rPr>
                  <w:spacing w:val="-1"/>
                  <w:sz w:val="24"/>
                </w:rPr>
                <w:delText>Horizontal</w:delText>
              </w:r>
              <w:r w:rsidDel="00C67110">
                <w:rPr>
                  <w:spacing w:val="-14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Tab</w:delText>
              </w:r>
              <w:r w:rsidDel="00C67110">
                <w:rPr>
                  <w:spacing w:val="-1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(TAB)</w:delText>
              </w:r>
            </w:del>
          </w:p>
        </w:tc>
        <w:tc>
          <w:tcPr>
            <w:tcW w:w="3128" w:type="dxa"/>
          </w:tcPr>
          <w:p w:rsidR="00CB0608" w:rsidDel="00C67110" w:rsidRDefault="00271F97">
            <w:pPr>
              <w:pStyle w:val="TableParagraph"/>
              <w:spacing w:line="381" w:lineRule="auto"/>
              <w:ind w:left="151" w:right="125"/>
              <w:rPr>
                <w:del w:id="866" w:author="James Tan Swee Chuan (SUSS)" w:date="2022-03-31T16:51:00Z"/>
                <w:rFonts w:ascii="Courier New"/>
                <w:sz w:val="24"/>
              </w:rPr>
            </w:pPr>
            <w:del w:id="867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&gt;&gt;&gt;</w:delText>
              </w:r>
              <w:r w:rsidDel="00C67110">
                <w:rPr>
                  <w:rFonts w:ascii="Courier New"/>
                  <w:spacing w:val="37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print("line1</w:delText>
              </w:r>
              <w:r w:rsidDel="00C67110">
                <w:rPr>
                  <w:rFonts w:ascii="Courier New"/>
                  <w:spacing w:val="38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\t</w:delText>
              </w:r>
              <w:r w:rsidDel="00C67110">
                <w:rPr>
                  <w:rFonts w:ascii="Courier New"/>
                  <w:spacing w:val="-14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line2")</w:delText>
              </w:r>
            </w:del>
          </w:p>
          <w:p w:rsidR="00CB0608" w:rsidDel="00C67110" w:rsidRDefault="00271F97">
            <w:pPr>
              <w:pStyle w:val="TableParagraph"/>
              <w:spacing w:before="0" w:line="271" w:lineRule="exact"/>
              <w:ind w:left="151"/>
              <w:rPr>
                <w:del w:id="868" w:author="James Tan Swee Chuan (SUSS)" w:date="2022-03-31T16:51:00Z"/>
                <w:rFonts w:ascii="Courier New"/>
                <w:sz w:val="24"/>
              </w:rPr>
            </w:pPr>
            <w:del w:id="869" w:author="James Tan Swee Chuan (SUSS)" w:date="2022-03-31T16:51:00Z">
              <w:r w:rsidDel="00C67110">
                <w:rPr>
                  <w:rFonts w:ascii="Courier New"/>
                  <w:sz w:val="24"/>
                </w:rPr>
                <w:delText>line1 line2</w:delText>
              </w:r>
            </w:del>
          </w:p>
        </w:tc>
      </w:tr>
      <w:tr w:rsidR="00CB0608" w:rsidDel="00C67110">
        <w:trPr>
          <w:trHeight w:val="2016"/>
          <w:del w:id="870" w:author="James Tan Swee Chuan (SUSS)" w:date="2022-03-31T16:51:00Z"/>
        </w:trPr>
        <w:tc>
          <w:tcPr>
            <w:tcW w:w="3128" w:type="dxa"/>
          </w:tcPr>
          <w:p w:rsidR="00CB0608" w:rsidDel="00C67110" w:rsidRDefault="00271F97">
            <w:pPr>
              <w:pStyle w:val="TableParagraph"/>
              <w:rPr>
                <w:del w:id="871" w:author="James Tan Swee Chuan (SUSS)" w:date="2022-03-31T16:51:00Z"/>
                <w:rFonts w:ascii="Courier New"/>
                <w:sz w:val="24"/>
              </w:rPr>
            </w:pPr>
            <w:del w:id="872" w:author="James Tan Swee Chuan (SUSS)" w:date="2022-03-31T16:51:00Z">
              <w:r w:rsidDel="00C67110">
                <w:rPr>
                  <w:rFonts w:ascii="Courier New"/>
                  <w:sz w:val="24"/>
                </w:rPr>
                <w:delText>\v</w:delText>
              </w:r>
            </w:del>
          </w:p>
        </w:tc>
        <w:tc>
          <w:tcPr>
            <w:tcW w:w="3128" w:type="dxa"/>
          </w:tcPr>
          <w:p w:rsidR="00CB0608" w:rsidDel="00C67110" w:rsidRDefault="00271F97">
            <w:pPr>
              <w:pStyle w:val="TableParagraph"/>
              <w:spacing w:before="183"/>
              <w:rPr>
                <w:del w:id="873" w:author="James Tan Swee Chuan (SUSS)" w:date="2022-03-31T16:51:00Z"/>
                <w:sz w:val="24"/>
              </w:rPr>
            </w:pPr>
            <w:del w:id="874" w:author="James Tan Swee Chuan (SUSS)" w:date="2022-03-31T16:51:00Z">
              <w:r w:rsidDel="00C67110">
                <w:rPr>
                  <w:sz w:val="24"/>
                </w:rPr>
                <w:delText>Vertical</w:delText>
              </w:r>
              <w:r w:rsidDel="00C67110">
                <w:rPr>
                  <w:spacing w:val="-1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Tab</w:delText>
              </w:r>
              <w:r w:rsidDel="00C67110">
                <w:rPr>
                  <w:spacing w:val="-1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(VT)</w:delText>
              </w:r>
            </w:del>
          </w:p>
        </w:tc>
        <w:tc>
          <w:tcPr>
            <w:tcW w:w="3128" w:type="dxa"/>
          </w:tcPr>
          <w:p w:rsidR="00CB0608" w:rsidDel="00C67110" w:rsidRDefault="00271F97">
            <w:pPr>
              <w:pStyle w:val="TableParagraph"/>
              <w:ind w:left="151"/>
              <w:rPr>
                <w:del w:id="875" w:author="James Tan Swee Chuan (SUSS)" w:date="2022-03-31T16:51:00Z"/>
                <w:rFonts w:ascii="Courier New"/>
                <w:sz w:val="24"/>
              </w:rPr>
            </w:pPr>
            <w:del w:id="876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&gt;&gt;&gt; print("line1</w:delText>
              </w:r>
            </w:del>
          </w:p>
          <w:p w:rsidR="00CB0608" w:rsidDel="00C67110" w:rsidRDefault="00271F97">
            <w:pPr>
              <w:pStyle w:val="TableParagraph"/>
              <w:spacing w:before="160" w:line="381" w:lineRule="auto"/>
              <w:ind w:left="151" w:right="1640"/>
              <w:rPr>
                <w:del w:id="877" w:author="James Tan Swee Chuan (SUSS)" w:date="2022-03-31T16:51:00Z"/>
                <w:rFonts w:ascii="Courier New"/>
                <w:sz w:val="24"/>
              </w:rPr>
            </w:pPr>
            <w:del w:id="878" w:author="James Tan Swee Chuan (SUSS)" w:date="2022-03-31T16:51:00Z">
              <w:r w:rsidDel="00C67110">
                <w:rPr>
                  <w:rFonts w:ascii="Courier New"/>
                  <w:sz w:val="24"/>
                </w:rPr>
                <w:delText>\vline2")</w:delText>
              </w:r>
              <w:r w:rsidDel="00C67110">
                <w:rPr>
                  <w:rFonts w:ascii="Courier New"/>
                  <w:spacing w:val="-14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line1</w:delText>
              </w:r>
              <w:r w:rsidDel="00C67110">
                <w:rPr>
                  <w:rFonts w:ascii="Courier New"/>
                  <w:spacing w:val="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line2</w:delText>
              </w:r>
            </w:del>
          </w:p>
        </w:tc>
      </w:tr>
    </w:tbl>
    <w:p w:rsidR="00CB0608" w:rsidDel="00C67110" w:rsidRDefault="00271F97">
      <w:pPr>
        <w:spacing w:before="95"/>
        <w:ind w:left="480"/>
        <w:rPr>
          <w:del w:id="879" w:author="James Tan Swee Chuan (SUSS)" w:date="2022-03-31T16:51:00Z"/>
          <w:sz w:val="20"/>
        </w:rPr>
      </w:pPr>
      <w:del w:id="880" w:author="James Tan Swee Chuan (SUSS)" w:date="2022-03-31T16:51:00Z">
        <w:r w:rsidDel="00C67110">
          <w:rPr>
            <w:sz w:val="20"/>
          </w:rPr>
          <w:delText>(Source:</w:delText>
        </w:r>
        <w:r w:rsidDel="00C67110">
          <w:rPr>
            <w:spacing w:val="-13"/>
            <w:sz w:val="20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"https://www.python-ds.com/python-3-escape-sequences" \h </w:delInstrText>
        </w:r>
        <w:r w:rsidR="002260BD" w:rsidDel="00C67110">
          <w:fldChar w:fldCharType="separate"/>
        </w:r>
        <w:r w:rsidDel="00C67110">
          <w:rPr>
            <w:color w:val="0000FF"/>
            <w:sz w:val="20"/>
          </w:rPr>
          <w:delText>https://www.python-ds.com/python-3-escape-sequences</w:delText>
        </w:r>
        <w:r w:rsidR="002260BD" w:rsidDel="00C67110">
          <w:rPr>
            <w:color w:val="0000FF"/>
            <w:sz w:val="20"/>
          </w:rPr>
          <w:fldChar w:fldCharType="end"/>
        </w:r>
        <w:r w:rsidDel="00C67110">
          <w:rPr>
            <w:sz w:val="20"/>
          </w:rPr>
          <w:delText>)</w:delText>
        </w:r>
      </w:del>
    </w:p>
    <w:p w:rsidR="00CB0608" w:rsidDel="00C67110" w:rsidRDefault="00CB0608">
      <w:pPr>
        <w:rPr>
          <w:del w:id="881" w:author="James Tan Swee Chuan (SUSS)" w:date="2022-03-31T16:51:00Z"/>
          <w:sz w:val="20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882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8"/>
        <w:rPr>
          <w:del w:id="883" w:author="James Tan Swee Chuan (SUSS)" w:date="2022-03-31T16:51:00Z"/>
          <w:sz w:val="27"/>
        </w:rPr>
      </w:pPr>
    </w:p>
    <w:p w:rsidR="00CB0608" w:rsidDel="00C67110" w:rsidRDefault="009E1B49">
      <w:pPr>
        <w:pStyle w:val="BodyText"/>
        <w:ind w:left="110"/>
        <w:rPr>
          <w:del w:id="884" w:author="James Tan Swee Chuan (SUSS)" w:date="2022-03-31T16:51:00Z"/>
          <w:sz w:val="20"/>
        </w:rPr>
      </w:pPr>
      <w:del w:id="885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72810" cy="2054225"/>
                  <wp:effectExtent l="3175" t="7620" r="5715" b="5080"/>
                  <wp:docPr id="128" name="docshapegroup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2054225"/>
                            <a:chOff x="0" y="0"/>
                            <a:chExt cx="9406" cy="3235"/>
                          </a:xfrm>
                        </wpg:grpSpPr>
                        <wps:wsp>
                          <wps:cNvPr id="129" name="docshape9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" y="10"/>
                              <a:ext cx="9386" cy="3215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0" name="docshape9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137" cy="999"/>
                            </a:xfrm>
                            <a:custGeom>
                              <a:avLst/>
                              <a:gdLst>
                                <a:gd name="T0" fmla="*/ 1136 w 1137"/>
                                <a:gd name="T1" fmla="*/ 0 h 999"/>
                                <a:gd name="T2" fmla="*/ 0 w 1137"/>
                                <a:gd name="T3" fmla="*/ 0 h 999"/>
                                <a:gd name="T4" fmla="*/ 0 w 1137"/>
                                <a:gd name="T5" fmla="*/ 998 h 999"/>
                                <a:gd name="T6" fmla="*/ 20 w 1137"/>
                                <a:gd name="T7" fmla="*/ 998 h 999"/>
                                <a:gd name="T8" fmla="*/ 20 w 1137"/>
                                <a:gd name="T9" fmla="*/ 20 h 999"/>
                                <a:gd name="T10" fmla="*/ 1136 w 1137"/>
                                <a:gd name="T11" fmla="*/ 20 h 999"/>
                                <a:gd name="T12" fmla="*/ 1136 w 1137"/>
                                <a:gd name="T13" fmla="*/ 0 h 9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11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31" name="docshape10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" y="236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32" name="docshape10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06" cy="3235"/>
                            </a:xfrm>
                            <a:custGeom>
                              <a:avLst/>
                              <a:gdLst>
                                <a:gd name="T0" fmla="*/ 9405 w 9406"/>
                                <a:gd name="T1" fmla="*/ 3234 h 3235"/>
                                <a:gd name="T2" fmla="*/ 9385 w 9406"/>
                                <a:gd name="T3" fmla="*/ 3214 h 3235"/>
                                <a:gd name="T4" fmla="*/ 1136 w 9406"/>
                                <a:gd name="T5" fmla="*/ 3214 h 3235"/>
                                <a:gd name="T6" fmla="*/ 20 w 9406"/>
                                <a:gd name="T7" fmla="*/ 3214 h 3235"/>
                                <a:gd name="T8" fmla="*/ 20 w 9406"/>
                                <a:gd name="T9" fmla="*/ 998 h 3235"/>
                                <a:gd name="T10" fmla="*/ 0 w 9406"/>
                                <a:gd name="T11" fmla="*/ 998 h 3235"/>
                                <a:gd name="T12" fmla="*/ 0 w 9406"/>
                                <a:gd name="T13" fmla="*/ 3234 h 3235"/>
                                <a:gd name="T14" fmla="*/ 1136 w 9406"/>
                                <a:gd name="T15" fmla="*/ 3234 h 3235"/>
                                <a:gd name="T16" fmla="*/ 9405 w 9406"/>
                                <a:gd name="T17" fmla="*/ 3234 h 3235"/>
                                <a:gd name="T18" fmla="*/ 9405 w 9406"/>
                                <a:gd name="T19" fmla="*/ 0 h 3235"/>
                                <a:gd name="T20" fmla="*/ 1136 w 9406"/>
                                <a:gd name="T21" fmla="*/ 0 h 3235"/>
                                <a:gd name="T22" fmla="*/ 1136 w 9406"/>
                                <a:gd name="T23" fmla="*/ 20 h 3235"/>
                                <a:gd name="T24" fmla="*/ 9386 w 9406"/>
                                <a:gd name="T25" fmla="*/ 20 h 3235"/>
                                <a:gd name="T26" fmla="*/ 9386 w 9406"/>
                                <a:gd name="T27" fmla="*/ 998 h 3235"/>
                                <a:gd name="T28" fmla="*/ 9386 w 9406"/>
                                <a:gd name="T29" fmla="*/ 3214 h 3235"/>
                                <a:gd name="T30" fmla="*/ 9405 w 9406"/>
                                <a:gd name="T31" fmla="*/ 3234 h 3235"/>
                                <a:gd name="T32" fmla="*/ 9405 w 9406"/>
                                <a:gd name="T33" fmla="*/ 998 h 3235"/>
                                <a:gd name="T34" fmla="*/ 9405 w 9406"/>
                                <a:gd name="T35" fmla="*/ 0 h 32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9406" h="3235">
                                  <a:moveTo>
                                    <a:pt x="9405" y="3234"/>
                                  </a:moveTo>
                                  <a:lnTo>
                                    <a:pt x="9385" y="3214"/>
                                  </a:lnTo>
                                  <a:lnTo>
                                    <a:pt x="1136" y="3214"/>
                                  </a:lnTo>
                                  <a:lnTo>
                                    <a:pt x="20" y="3214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0" y="3234"/>
                                  </a:lnTo>
                                  <a:lnTo>
                                    <a:pt x="1136" y="3234"/>
                                  </a:lnTo>
                                  <a:lnTo>
                                    <a:pt x="9405" y="3234"/>
                                  </a:lnTo>
                                  <a:close/>
                                  <a:moveTo>
                                    <a:pt x="9405" y="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8"/>
                                  </a:lnTo>
                                  <a:lnTo>
                                    <a:pt x="9386" y="3214"/>
                                  </a:lnTo>
                                  <a:lnTo>
                                    <a:pt x="9405" y="3234"/>
                                  </a:lnTo>
                                  <a:lnTo>
                                    <a:pt x="9405" y="998"/>
                                  </a:lnTo>
                                  <a:lnTo>
                                    <a:pt x="94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33" name="docshape10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06" cy="3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1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133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  <w:p w:rsidR="00D44B86" w:rsidRDefault="00D44B86">
                                <w:pPr>
                                  <w:spacing w:before="8"/>
                                  <w:rPr>
                                    <w:rFonts w:ascii="Palatino Linotype"/>
                                    <w:b/>
                                    <w:sz w:val="30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348" w:lineRule="auto"/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two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sections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textbook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using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escape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sequence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printing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formatted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strings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as in Figure 1.8:</w:t>
                                </w:r>
                              </w:p>
                              <w:p w:rsidR="00D44B86" w:rsidRDefault="00D44B86">
                                <w:pPr>
                                  <w:spacing w:before="143"/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9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Printing,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Printing,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sz w:val="24"/>
                                  </w:rPr>
                                  <w:t>Printing</w:t>
                                </w:r>
                                <w:proofErr w:type="gramEnd"/>
                              </w:p>
                              <w:p w:rsidR="00D44B86" w:rsidRDefault="00D44B86">
                                <w:pPr>
                                  <w:spacing w:before="5"/>
                                </w:pPr>
                              </w:p>
                              <w:p w:rsidR="00D44B86" w:rsidRDefault="00D44B86">
                                <w:pPr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10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What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Was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That?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97" o:spid="_x0000_s1113" style="width:470.3pt;height:161.75pt;mso-position-horizontal-relative:char;mso-position-vertical-relative:line" coordsize="9406,3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">
                  <v:rect id="docshape98" o:spid="_x0000_s1114" style="position:absolute;left:10;top:10;width:9386;height:3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" fillcolor="#d9d9d9" stroked="f"/>
                  <v:shape id="docshape99" o:spid="_x0000_s1115" style="position:absolute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" path="m1136,l,,,998r20,l20,20r1116,l1136,xe" fillcolor="#d9d9d9" stroked="f">
                    <v:path arrowok="t" o:connecttype="custom" o:connectlocs="1136,0;0,0;0,998;20,998;20,20;1136,20;1136,0" o:connectangles="0,0,0,0,0,0,0"/>
                  </v:shape>
                  <v:shape id="docshape100" o:spid="_x0000_s1116" type="#_x0000_t75" style="position:absolute;left:140;top:236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">
                    <v:imagedata r:id="rId25" o:title=""/>
                  </v:shape>
                  <v:shape id="docshape101" o:spid="_x0000_s1117" style="position:absolute;width:9406;height:3235;visibility:visible;mso-wrap-style:square;v-text-anchor:top" coordsize="9406,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" path="m9405,3234r-20,-20l1136,3214r-1116,l20,998,,998,,3234r1136,l9405,3234xm9405,l1136,r,20l9386,20r,978l9386,3214r19,20l9405,998,9405,xe" fillcolor="#d9d9d9" stroked="f">
                    <v:path arrowok="t" o:connecttype="custom" o:connectlocs="9405,3234;9385,3214;1136,3214;20,3214;20,998;0,998;0,3234;1136,3234;9405,3234;9405,0;1136,0;1136,20;9386,20;9386,998;9386,3214;9405,3234;9405,998;9405,0" o:connectangles="0,0,0,0,0,0,0,0,0,0,0,0,0,0,0,0,0,0"/>
                  </v:shape>
                  <v:shape id="docshape102" o:spid="_x0000_s1118" type="#_x0000_t202" style="position:absolute;width:9406;height:3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AUlwgAAANwAAAAPAAAAZHJzL2Rvd25yZXYueG1sRE9Ni8Iw&#10;EL0L+x/CLHjTdB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BfYAUlwgAAANwAAAAPAAAA&#10;AAAAAAAAAAAAAAcCAABkcnMvZG93bnJldi54bWxQSwUGAAAAAAMAAwC3AAAA9gIAAAAA&#10;" filled="f" stroked="f">
                    <v:textbox inset="0,0,0,0">
                      <w:txbxContent>
                        <w:p w:rsidR="00D44B86" w:rsidRDefault="00D44B86">
                          <w:pPr>
                            <w:spacing w:before="1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ind w:left="133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  <w:p w:rsidR="00D44B86" w:rsidRDefault="00D44B86">
                          <w:pPr>
                            <w:spacing w:before="8"/>
                            <w:rPr>
                              <w:rFonts w:ascii="Palatino Linotype"/>
                              <w:b/>
                              <w:sz w:val="30"/>
                            </w:rPr>
                          </w:pPr>
                        </w:p>
                        <w:p w:rsidR="00D44B86" w:rsidRDefault="00D44B86">
                          <w:pPr>
                            <w:spacing w:line="348" w:lineRule="auto"/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Read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two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sections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textbook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using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escape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sequence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printing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formatted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strings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as in Figure 1.8:</w:t>
                          </w:r>
                        </w:p>
                        <w:p w:rsidR="00D44B86" w:rsidRDefault="00D44B86">
                          <w:pPr>
                            <w:spacing w:before="143"/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9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Printing,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Printing,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4"/>
                            </w:rPr>
                            <w:t>Printing</w:t>
                          </w:r>
                          <w:proofErr w:type="gramEnd"/>
                        </w:p>
                        <w:p w:rsidR="00D44B86" w:rsidRDefault="00D44B86">
                          <w:pPr>
                            <w:spacing w:before="5"/>
                          </w:pPr>
                        </w:p>
                        <w:p w:rsidR="00D44B86" w:rsidRDefault="00D44B86">
                          <w:pPr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10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What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Was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That?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886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11"/>
        <w:rPr>
          <w:del w:id="887" w:author="James Tan Swee Chuan (SUSS)" w:date="2022-03-31T16:51:00Z"/>
          <w:sz w:val="27"/>
        </w:rPr>
      </w:pPr>
    </w:p>
    <w:p w:rsidR="00CB0608" w:rsidDel="00C67110" w:rsidRDefault="00271F97">
      <w:pPr>
        <w:pStyle w:val="Heading2"/>
        <w:numPr>
          <w:ilvl w:val="1"/>
          <w:numId w:val="5"/>
        </w:numPr>
        <w:tabs>
          <w:tab w:val="left" w:pos="600"/>
        </w:tabs>
        <w:jc w:val="left"/>
        <w:rPr>
          <w:del w:id="888" w:author="James Tan Swee Chuan (SUSS)" w:date="2022-03-31T16:51:00Z"/>
        </w:rPr>
      </w:pPr>
      <w:del w:id="889" w:author="James Tan Swee Chuan (SUSS)" w:date="2022-03-31T16:51:00Z">
        <w:r w:rsidDel="00C67110">
          <w:rPr>
            <w:color w:val="007DBA"/>
          </w:rPr>
          <w:delText>Input</w:delText>
        </w:r>
      </w:del>
    </w:p>
    <w:p w:rsidR="00CB0608" w:rsidDel="00C67110" w:rsidRDefault="00271F97">
      <w:pPr>
        <w:pStyle w:val="BodyText"/>
        <w:spacing w:before="230" w:line="348" w:lineRule="auto"/>
        <w:ind w:left="120" w:right="482"/>
        <w:jc w:val="both"/>
        <w:rPr>
          <w:del w:id="890" w:author="James Tan Swee Chuan (SUSS)" w:date="2022-03-31T16:51:00Z"/>
        </w:rPr>
      </w:pPr>
      <w:del w:id="891" w:author="James Tan Swee Chuan (SUSS)" w:date="2022-03-31T16:51:00Z">
        <w:r w:rsidDel="00C67110">
          <w:delText>While</w:delText>
        </w:r>
        <w:r w:rsidDel="00C67110">
          <w:rPr>
            <w:spacing w:val="-14"/>
          </w:rPr>
          <w:delText xml:space="preserve"> </w:delText>
        </w:r>
        <w:r w:rsidDel="00C67110">
          <w:delText>a</w:delText>
        </w:r>
        <w:r w:rsidDel="00C67110">
          <w:rPr>
            <w:spacing w:val="-13"/>
          </w:rPr>
          <w:delText xml:space="preserve"> </w:delText>
        </w:r>
        <w:r w:rsidDel="00C67110">
          <w:delText>program</w:delText>
        </w:r>
        <w:r w:rsidDel="00C67110">
          <w:rPr>
            <w:spacing w:val="-13"/>
          </w:rPr>
          <w:delText xml:space="preserve"> </w:delText>
        </w:r>
        <w:r w:rsidDel="00C67110">
          <w:delText>script</w:delText>
        </w:r>
        <w:r w:rsidDel="00C67110">
          <w:rPr>
            <w:spacing w:val="-13"/>
          </w:rPr>
          <w:delText xml:space="preserve"> </w:delText>
        </w:r>
        <w:r w:rsidDel="00C67110">
          <w:delText>is</w:delText>
        </w:r>
        <w:r w:rsidDel="00C67110">
          <w:rPr>
            <w:spacing w:val="-13"/>
          </w:rPr>
          <w:delText xml:space="preserve"> </w:delText>
        </w:r>
        <w:r w:rsidDel="00C67110">
          <w:delText>being</w:delText>
        </w:r>
        <w:r w:rsidDel="00C67110">
          <w:rPr>
            <w:spacing w:val="-13"/>
          </w:rPr>
          <w:delText xml:space="preserve"> </w:delText>
        </w:r>
        <w:r w:rsidDel="00C67110">
          <w:delText>executed,</w:delText>
        </w:r>
        <w:r w:rsidDel="00C67110">
          <w:rPr>
            <w:spacing w:val="-13"/>
          </w:rPr>
          <w:delText xml:space="preserve"> </w:delText>
        </w:r>
        <w:r w:rsidDel="00C67110">
          <w:delText>it</w:delText>
        </w:r>
        <w:r w:rsidDel="00C67110">
          <w:rPr>
            <w:spacing w:val="-13"/>
          </w:rPr>
          <w:delText xml:space="preserve"> </w:delText>
        </w:r>
        <w:r w:rsidDel="00C67110">
          <w:delText>requires</w:delText>
        </w:r>
        <w:r w:rsidDel="00C67110">
          <w:rPr>
            <w:spacing w:val="-13"/>
          </w:rPr>
          <w:delText xml:space="preserve"> </w:delText>
        </w:r>
        <w:r w:rsidDel="00C67110">
          <w:delText>values</w:delText>
        </w:r>
        <w:r w:rsidDel="00C67110">
          <w:rPr>
            <w:spacing w:val="-13"/>
          </w:rPr>
          <w:delText xml:space="preserve"> </w:delText>
        </w:r>
        <w:r w:rsidDel="00C67110">
          <w:delText>to</w:delText>
        </w:r>
        <w:r w:rsidDel="00C67110">
          <w:rPr>
            <w:spacing w:val="-13"/>
          </w:rPr>
          <w:delText xml:space="preserve"> </w:delText>
        </w:r>
        <w:r w:rsidDel="00C67110">
          <w:delText>be</w:delText>
        </w:r>
        <w:r w:rsidDel="00C67110">
          <w:rPr>
            <w:spacing w:val="-13"/>
          </w:rPr>
          <w:delText xml:space="preserve"> </w:delText>
        </w:r>
        <w:r w:rsidDel="00C67110">
          <w:delText>assigned</w:delText>
        </w:r>
        <w:r w:rsidDel="00C67110">
          <w:rPr>
            <w:spacing w:val="-13"/>
          </w:rPr>
          <w:delText xml:space="preserve"> </w:delText>
        </w:r>
        <w:r w:rsidDel="00C67110">
          <w:delText>to</w:delText>
        </w:r>
        <w:r w:rsidDel="00C67110">
          <w:rPr>
            <w:spacing w:val="-13"/>
          </w:rPr>
          <w:delText xml:space="preserve"> </w:delText>
        </w:r>
        <w:r w:rsidDel="00C67110">
          <w:delText>the</w:delText>
        </w:r>
        <w:r w:rsidDel="00C67110">
          <w:rPr>
            <w:spacing w:val="-13"/>
          </w:rPr>
          <w:delText xml:space="preserve"> </w:delText>
        </w:r>
        <w:r w:rsidDel="00C67110">
          <w:delText>variables</w:delText>
        </w:r>
        <w:r w:rsidDel="00C67110">
          <w:rPr>
            <w:spacing w:val="-57"/>
          </w:rPr>
          <w:delText xml:space="preserve"> </w:delText>
        </w:r>
        <w:r w:rsidDel="00C67110">
          <w:delText>in order to proceed in its instructions. So far, we have discussed the possibility to assign</w:delText>
        </w:r>
        <w:r w:rsidDel="00C67110">
          <w:rPr>
            <w:spacing w:val="1"/>
          </w:rPr>
          <w:delText xml:space="preserve"> </w:delText>
        </w:r>
        <w:r w:rsidDel="00C67110">
          <w:delText>values to the variables in the script. That means, the values are fixed when the program</w:delText>
        </w:r>
        <w:r w:rsidDel="00C67110">
          <w:rPr>
            <w:spacing w:val="1"/>
          </w:rPr>
          <w:delText xml:space="preserve"> </w:delText>
        </w:r>
        <w:r w:rsidDel="00C67110">
          <w:delText>started to run. However, in most of the cases, those values are unknown and can only be</w:delText>
        </w:r>
        <w:r w:rsidDel="00C67110">
          <w:rPr>
            <w:spacing w:val="-57"/>
          </w:rPr>
          <w:delText xml:space="preserve"> </w:delText>
        </w:r>
        <w:r w:rsidDel="00C67110">
          <w:delText>assigned</w:delText>
        </w:r>
        <w:r w:rsidDel="00C67110">
          <w:rPr>
            <w:spacing w:val="-4"/>
          </w:rPr>
          <w:delText xml:space="preserve"> </w:delText>
        </w:r>
        <w:r w:rsidDel="00C67110">
          <w:delText>while</w:delText>
        </w:r>
        <w:r w:rsidDel="00C67110">
          <w:rPr>
            <w:spacing w:val="-5"/>
          </w:rPr>
          <w:delText xml:space="preserve"> </w:delText>
        </w:r>
        <w:r w:rsidDel="00C67110">
          <w:delText>the</w:delText>
        </w:r>
        <w:r w:rsidDel="00C67110">
          <w:rPr>
            <w:spacing w:val="-4"/>
          </w:rPr>
          <w:delText xml:space="preserve"> </w:delText>
        </w:r>
        <w:r w:rsidDel="00C67110">
          <w:delText>program</w:delText>
        </w:r>
        <w:r w:rsidDel="00C67110">
          <w:rPr>
            <w:spacing w:val="-4"/>
          </w:rPr>
          <w:delText xml:space="preserve"> </w:delText>
        </w:r>
        <w:r w:rsidDel="00C67110">
          <w:delText>is</w:delText>
        </w:r>
        <w:r w:rsidDel="00C67110">
          <w:rPr>
            <w:spacing w:val="-4"/>
          </w:rPr>
          <w:delText xml:space="preserve"> </w:delText>
        </w:r>
        <w:r w:rsidDel="00C67110">
          <w:delText>running,</w:delText>
        </w:r>
        <w:r w:rsidDel="00C67110">
          <w:rPr>
            <w:spacing w:val="-4"/>
          </w:rPr>
          <w:delText xml:space="preserve"> </w:delText>
        </w:r>
        <w:r w:rsidDel="00C67110">
          <w:delText>mostly</w:delText>
        </w:r>
        <w:r w:rsidDel="00C67110">
          <w:rPr>
            <w:spacing w:val="-4"/>
          </w:rPr>
          <w:delText xml:space="preserve"> </w:delText>
        </w:r>
        <w:r w:rsidDel="00C67110">
          <w:delText>based</w:delText>
        </w:r>
        <w:r w:rsidDel="00C67110">
          <w:rPr>
            <w:spacing w:val="-4"/>
          </w:rPr>
          <w:delText xml:space="preserve"> </w:delText>
        </w:r>
        <w:r w:rsidDel="00C67110">
          <w:delText>on</w:delText>
        </w:r>
        <w:r w:rsidDel="00C67110">
          <w:rPr>
            <w:spacing w:val="-5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input</w:delText>
        </w:r>
        <w:r w:rsidDel="00C67110">
          <w:rPr>
            <w:spacing w:val="-4"/>
          </w:rPr>
          <w:delText xml:space="preserve"> </w:delText>
        </w:r>
        <w:r w:rsidDel="00C67110">
          <w:delText>of</w:delText>
        </w:r>
        <w:r w:rsidDel="00C67110">
          <w:rPr>
            <w:spacing w:val="-5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user.</w:delText>
        </w:r>
        <w:r w:rsidDel="00C67110">
          <w:rPr>
            <w:spacing w:val="-4"/>
          </w:rPr>
          <w:delText xml:space="preserve"> </w:delText>
        </w:r>
        <w:r w:rsidDel="00C67110">
          <w:delText>In</w:delText>
        </w:r>
        <w:r w:rsidDel="00C67110">
          <w:rPr>
            <w:spacing w:val="-5"/>
          </w:rPr>
          <w:delText xml:space="preserve"> </w:delText>
        </w:r>
        <w:r w:rsidDel="00C67110">
          <w:delText>Python,</w:delText>
        </w:r>
        <w:r w:rsidDel="00C67110">
          <w:rPr>
            <w:spacing w:val="-57"/>
          </w:rPr>
          <w:delText xml:space="preserve"> </w:delText>
        </w:r>
        <w:r w:rsidDel="00C67110">
          <w:rPr>
            <w:spacing w:val="-1"/>
          </w:rPr>
          <w:delText>we can use the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/>
            <w:spacing w:val="-1"/>
          </w:rPr>
          <w:delText>input()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rPr>
            <w:spacing w:val="-1"/>
          </w:rPr>
          <w:delText>function</w:delText>
        </w:r>
        <w:r w:rsidDel="00C67110">
          <w:delText xml:space="preserve"> </w:delText>
        </w:r>
        <w:r w:rsidDel="00C67110">
          <w:rPr>
            <w:spacing w:val="-1"/>
          </w:rPr>
          <w:delText>to ask</w:delText>
        </w:r>
        <w:r w:rsidDel="00C67110">
          <w:delText xml:space="preserve"> the</w:delText>
        </w:r>
        <w:r w:rsidDel="00C67110">
          <w:rPr>
            <w:spacing w:val="-1"/>
          </w:rPr>
          <w:delText xml:space="preserve"> </w:delText>
        </w:r>
        <w:r w:rsidDel="00C67110">
          <w:delText>user</w:delText>
        </w:r>
        <w:r w:rsidDel="00C67110">
          <w:rPr>
            <w:spacing w:val="-1"/>
          </w:rPr>
          <w:delText xml:space="preserve"> </w:delText>
        </w:r>
        <w:r w:rsidDel="00C67110">
          <w:delText>to</w:delText>
        </w:r>
        <w:r w:rsidDel="00C67110">
          <w:rPr>
            <w:spacing w:val="-1"/>
          </w:rPr>
          <w:delText xml:space="preserve"> </w:delText>
        </w:r>
        <w:r w:rsidDel="00C67110">
          <w:delText>enter the</w:delText>
        </w:r>
        <w:r w:rsidDel="00C67110">
          <w:rPr>
            <w:spacing w:val="-1"/>
          </w:rPr>
          <w:delText xml:space="preserve"> </w:delText>
        </w:r>
        <w:r w:rsidDel="00C67110">
          <w:delText>value</w:delText>
        </w:r>
        <w:r w:rsidDel="00C67110">
          <w:rPr>
            <w:spacing w:val="-1"/>
          </w:rPr>
          <w:delText xml:space="preserve"> </w:delText>
        </w:r>
        <w:r w:rsidDel="00C67110">
          <w:delText>for</w:delText>
        </w:r>
        <w:r w:rsidDel="00C67110">
          <w:rPr>
            <w:spacing w:val="1"/>
          </w:rPr>
          <w:delText xml:space="preserve"> </w:delText>
        </w:r>
        <w:r w:rsidDel="00C67110">
          <w:delText>a variable.</w:delText>
        </w:r>
      </w:del>
    </w:p>
    <w:p w:rsidR="00CB0608" w:rsidDel="00C67110" w:rsidRDefault="009E1B49">
      <w:pPr>
        <w:pStyle w:val="BodyText"/>
        <w:spacing w:before="11"/>
        <w:rPr>
          <w:del w:id="892" w:author="James Tan Swee Chuan (SUSS)" w:date="2022-03-31T16:51:00Z"/>
          <w:sz w:val="5"/>
        </w:rPr>
      </w:pPr>
      <w:del w:id="893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287351165" behindDoc="1" locked="0" layoutInCell="1" allowOverlap="1">
                  <wp:simplePos x="0" y="0"/>
                  <wp:positionH relativeFrom="page">
                    <wp:posOffset>679450</wp:posOffset>
                  </wp:positionH>
                  <wp:positionV relativeFrom="paragraph">
                    <wp:posOffset>67945</wp:posOffset>
                  </wp:positionV>
                  <wp:extent cx="5972810" cy="541020"/>
                  <wp:effectExtent l="0" t="0" r="0" b="0"/>
                  <wp:wrapTopAndBottom/>
                  <wp:docPr id="127" name="docshape10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541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1674" w:right="1911"/>
                                <w:jc w:val="center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variable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= input("My String")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03" o:spid="_x0000_s1119" type="#_x0000_t202" style="position:absolute;margin-left:53.5pt;margin-top:5.35pt;width:470.3pt;height:42.6pt;z-index:-215965315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1674" w:right="1911"/>
                          <w:jc w:val="center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variable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= input("My String")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894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8" w:lineRule="auto"/>
        <w:ind w:left="120" w:right="487"/>
        <w:jc w:val="both"/>
        <w:rPr>
          <w:del w:id="895" w:author="James Tan Swee Chuan (SUSS)" w:date="2022-03-31T16:51:00Z"/>
        </w:rPr>
      </w:pPr>
      <w:del w:id="896" w:author="James Tan Swee Chuan (SUSS)" w:date="2022-03-31T16:51:00Z">
        <w:r w:rsidDel="00C67110">
          <w:delText>The whole syntax will be put on the right-hand side of an equal sign so that Python can</w:delText>
        </w:r>
        <w:r w:rsidDel="00C67110">
          <w:rPr>
            <w:spacing w:val="1"/>
          </w:rPr>
          <w:delText xml:space="preserve"> </w:delText>
        </w:r>
        <w:r w:rsidDel="00C67110">
          <w:delText>assign</w:delText>
        </w:r>
        <w:r w:rsidDel="00C67110">
          <w:rPr>
            <w:spacing w:val="-12"/>
          </w:rPr>
          <w:delText xml:space="preserve"> </w:delText>
        </w:r>
        <w:r w:rsidDel="00C67110">
          <w:delText>the</w:delText>
        </w:r>
        <w:r w:rsidDel="00C67110">
          <w:rPr>
            <w:spacing w:val="-11"/>
          </w:rPr>
          <w:delText xml:space="preserve"> </w:delText>
        </w:r>
        <w:r w:rsidDel="00C67110">
          <w:delText>user</w:delText>
        </w:r>
        <w:r w:rsidDel="00C67110">
          <w:rPr>
            <w:spacing w:val="-11"/>
          </w:rPr>
          <w:delText xml:space="preserve"> </w:delText>
        </w:r>
        <w:r w:rsidDel="00C67110">
          <w:delText>input</w:delText>
        </w:r>
        <w:r w:rsidDel="00C67110">
          <w:rPr>
            <w:spacing w:val="-11"/>
          </w:rPr>
          <w:delText xml:space="preserve"> </w:delText>
        </w:r>
        <w:r w:rsidDel="00C67110">
          <w:delText>to</w:delText>
        </w:r>
        <w:r w:rsidDel="00C67110">
          <w:rPr>
            <w:spacing w:val="-11"/>
          </w:rPr>
          <w:delText xml:space="preserve"> </w:delText>
        </w:r>
        <w:r w:rsidDel="00C67110">
          <w:delText>the</w:delText>
        </w:r>
        <w:r w:rsidDel="00C67110">
          <w:rPr>
            <w:spacing w:val="-11"/>
          </w:rPr>
          <w:delText xml:space="preserve"> </w:delText>
        </w:r>
        <w:r w:rsidDel="00C67110">
          <w:delText>variable</w:delText>
        </w:r>
        <w:r w:rsidDel="00C67110">
          <w:rPr>
            <w:spacing w:val="-12"/>
          </w:rPr>
          <w:delText xml:space="preserve"> </w:delText>
        </w:r>
        <w:r w:rsidDel="00C67110">
          <w:delText>that</w:delText>
        </w:r>
        <w:r w:rsidDel="00C67110">
          <w:rPr>
            <w:spacing w:val="-11"/>
          </w:rPr>
          <w:delText xml:space="preserve"> </w:delText>
        </w:r>
        <w:r w:rsidDel="00C67110">
          <w:delText>is</w:delText>
        </w:r>
        <w:r w:rsidDel="00C67110">
          <w:rPr>
            <w:spacing w:val="-11"/>
          </w:rPr>
          <w:delText xml:space="preserve"> </w:delText>
        </w:r>
        <w:r w:rsidDel="00C67110">
          <w:delText>defined</w:delText>
        </w:r>
        <w:r w:rsidDel="00C67110">
          <w:rPr>
            <w:spacing w:val="-11"/>
          </w:rPr>
          <w:delText xml:space="preserve"> </w:delText>
        </w:r>
        <w:r w:rsidDel="00C67110">
          <w:delText>on</w:delText>
        </w:r>
        <w:r w:rsidDel="00C67110">
          <w:rPr>
            <w:spacing w:val="-11"/>
          </w:rPr>
          <w:delText xml:space="preserve"> </w:delText>
        </w:r>
        <w:r w:rsidDel="00C67110">
          <w:delText>the</w:delText>
        </w:r>
        <w:r w:rsidDel="00C67110">
          <w:rPr>
            <w:spacing w:val="-11"/>
          </w:rPr>
          <w:delText xml:space="preserve"> </w:delText>
        </w:r>
        <w:r w:rsidDel="00C67110">
          <w:delText>left-hand</w:delText>
        </w:r>
        <w:r w:rsidDel="00C67110">
          <w:rPr>
            <w:spacing w:val="-11"/>
          </w:rPr>
          <w:delText xml:space="preserve"> </w:delText>
        </w:r>
        <w:r w:rsidDel="00C67110">
          <w:delText>side</w:delText>
        </w:r>
        <w:r w:rsidDel="00C67110">
          <w:rPr>
            <w:spacing w:val="-11"/>
          </w:rPr>
          <w:delText xml:space="preserve"> </w:delText>
        </w:r>
        <w:r w:rsidDel="00C67110">
          <w:delText>of</w:delText>
        </w:r>
        <w:r w:rsidDel="00C67110">
          <w:rPr>
            <w:spacing w:val="-11"/>
          </w:rPr>
          <w:delText xml:space="preserve"> </w:delText>
        </w:r>
        <w:r w:rsidDel="00C67110">
          <w:delText>the</w:delText>
        </w:r>
        <w:r w:rsidDel="00C67110">
          <w:rPr>
            <w:spacing w:val="-11"/>
          </w:rPr>
          <w:delText xml:space="preserve"> </w:delText>
        </w:r>
        <w:r w:rsidDel="00C67110">
          <w:delText>same</w:delText>
        </w:r>
        <w:r w:rsidDel="00C67110">
          <w:rPr>
            <w:spacing w:val="-11"/>
          </w:rPr>
          <w:delText xml:space="preserve"> </w:delText>
        </w:r>
        <w:r w:rsidDel="00C67110">
          <w:delText>equal</w:delText>
        </w:r>
        <w:r w:rsidDel="00C67110">
          <w:rPr>
            <w:spacing w:val="-58"/>
          </w:rPr>
          <w:delText xml:space="preserve"> </w:delText>
        </w:r>
        <w:r w:rsidDel="00C67110">
          <w:delText>sign.</w:delText>
        </w:r>
      </w:del>
    </w:p>
    <w:p w:rsidR="00CB0608" w:rsidDel="00C67110" w:rsidRDefault="00271F97">
      <w:pPr>
        <w:pStyle w:val="BodyText"/>
        <w:spacing w:before="142" w:line="343" w:lineRule="auto"/>
        <w:ind w:left="120" w:right="477"/>
        <w:jc w:val="both"/>
        <w:rPr>
          <w:del w:id="897" w:author="James Tan Swee Chuan (SUSS)" w:date="2022-03-31T16:51:00Z"/>
        </w:rPr>
      </w:pPr>
      <w:del w:id="898" w:author="James Tan Swee Chuan (SUSS)" w:date="2022-03-31T16:51:00Z">
        <w:r w:rsidDel="00C67110">
          <w:rPr>
            <w:spacing w:val="-1"/>
          </w:rPr>
          <w:delText xml:space="preserve">Unlike the </w:delText>
        </w:r>
        <w:r w:rsidDel="00C67110">
          <w:rPr>
            <w:rFonts w:ascii="Courier New"/>
            <w:spacing w:val="-1"/>
          </w:rPr>
          <w:delText xml:space="preserve">print() </w:delText>
        </w:r>
        <w:r w:rsidDel="00C67110">
          <w:rPr>
            <w:spacing w:val="-1"/>
          </w:rPr>
          <w:delText xml:space="preserve">function, Python requires </w:delText>
        </w:r>
        <w:r w:rsidDel="00C67110">
          <w:delText>the user to type in something and then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press ENTER to complete the execution </w:delText>
        </w:r>
        <w:r w:rsidDel="00C67110">
          <w:delText xml:space="preserve">of the </w:delText>
        </w:r>
        <w:r w:rsidDel="00C67110">
          <w:rPr>
            <w:rFonts w:ascii="Courier New"/>
          </w:rPr>
          <w:delText xml:space="preserve">input() </w:delText>
        </w:r>
        <w:r w:rsidDel="00C67110">
          <w:delText xml:space="preserve">function. Same as the </w:delText>
        </w:r>
        <w:r w:rsidDel="00C67110">
          <w:rPr>
            <w:rFonts w:ascii="Courier New"/>
          </w:rPr>
          <w:delText>print()</w:delText>
        </w:r>
        <w:r w:rsidDel="00C67110">
          <w:rPr>
            <w:rFonts w:ascii="Courier New"/>
            <w:spacing w:val="-142"/>
          </w:rPr>
          <w:delText xml:space="preserve"> </w:delText>
        </w:r>
        <w:r w:rsidDel="00C67110">
          <w:delText xml:space="preserve">function, we can instruct Python to print a string to the screen within the </w:delText>
        </w:r>
        <w:r w:rsidDel="00C67110">
          <w:rPr>
            <w:rFonts w:ascii="Courier New"/>
          </w:rPr>
          <w:delText>input()</w:delText>
        </w:r>
        <w:r w:rsidDel="00C67110">
          <w:rPr>
            <w:rFonts w:ascii="Courier New"/>
            <w:spacing w:val="1"/>
          </w:rPr>
          <w:delText xml:space="preserve"> </w:delText>
        </w:r>
        <w:r w:rsidDel="00C67110">
          <w:delText>function.</w:delText>
        </w:r>
        <w:r w:rsidDel="00C67110">
          <w:rPr>
            <w:spacing w:val="-12"/>
          </w:rPr>
          <w:delText xml:space="preserve"> </w:delText>
        </w:r>
        <w:r w:rsidDel="00C67110">
          <w:delText>Usually,</w:delText>
        </w:r>
        <w:r w:rsidDel="00C67110">
          <w:rPr>
            <w:spacing w:val="-12"/>
          </w:rPr>
          <w:delText xml:space="preserve"> </w:delText>
        </w:r>
        <w:r w:rsidDel="00C67110">
          <w:delText>this</w:delText>
        </w:r>
        <w:r w:rsidDel="00C67110">
          <w:rPr>
            <w:spacing w:val="-12"/>
          </w:rPr>
          <w:delText xml:space="preserve"> </w:delText>
        </w:r>
        <w:r w:rsidDel="00C67110">
          <w:delText>string</w:delText>
        </w:r>
        <w:r w:rsidDel="00C67110">
          <w:rPr>
            <w:spacing w:val="-12"/>
          </w:rPr>
          <w:delText xml:space="preserve"> </w:delText>
        </w:r>
        <w:r w:rsidDel="00C67110">
          <w:delText>should</w:delText>
        </w:r>
        <w:r w:rsidDel="00C67110">
          <w:rPr>
            <w:spacing w:val="-12"/>
          </w:rPr>
          <w:delText xml:space="preserve"> </w:delText>
        </w:r>
        <w:r w:rsidDel="00C67110">
          <w:delText>be</w:delText>
        </w:r>
        <w:r w:rsidDel="00C67110">
          <w:rPr>
            <w:spacing w:val="-12"/>
          </w:rPr>
          <w:delText xml:space="preserve"> </w:delText>
        </w:r>
        <w:r w:rsidDel="00C67110">
          <w:delText>a</w:delText>
        </w:r>
        <w:r w:rsidDel="00C67110">
          <w:rPr>
            <w:spacing w:val="-12"/>
          </w:rPr>
          <w:delText xml:space="preserve"> </w:delText>
        </w:r>
        <w:r w:rsidDel="00C67110">
          <w:delText>question</w:delText>
        </w:r>
        <w:r w:rsidDel="00C67110">
          <w:rPr>
            <w:spacing w:val="-12"/>
          </w:rPr>
          <w:delText xml:space="preserve"> </w:delText>
        </w:r>
        <w:r w:rsidDel="00C67110">
          <w:delText>and/or</w:delText>
        </w:r>
        <w:r w:rsidDel="00C67110">
          <w:rPr>
            <w:spacing w:val="-12"/>
          </w:rPr>
          <w:delText xml:space="preserve"> </w:delText>
        </w:r>
        <w:r w:rsidDel="00C67110">
          <w:delText>some</w:delText>
        </w:r>
        <w:r w:rsidDel="00C67110">
          <w:rPr>
            <w:spacing w:val="-12"/>
          </w:rPr>
          <w:delText xml:space="preserve"> </w:delText>
        </w:r>
        <w:r w:rsidDel="00C67110">
          <w:delText>instructions</w:delText>
        </w:r>
        <w:r w:rsidDel="00C67110">
          <w:rPr>
            <w:spacing w:val="-12"/>
          </w:rPr>
          <w:delText xml:space="preserve"> </w:delText>
        </w:r>
        <w:r w:rsidDel="00C67110">
          <w:delText>to</w:delText>
        </w:r>
        <w:r w:rsidDel="00C67110">
          <w:rPr>
            <w:spacing w:val="-12"/>
          </w:rPr>
          <w:delText xml:space="preserve"> </w:delText>
        </w:r>
        <w:r w:rsidDel="00C67110">
          <w:delText>inform</w:delText>
        </w:r>
        <w:r w:rsidDel="00C67110">
          <w:rPr>
            <w:spacing w:val="-12"/>
          </w:rPr>
          <w:delText xml:space="preserve"> </w:delText>
        </w:r>
        <w:r w:rsidDel="00C67110">
          <w:delText>the</w:delText>
        </w:r>
        <w:r w:rsidDel="00C67110">
          <w:rPr>
            <w:spacing w:val="-57"/>
          </w:rPr>
          <w:delText xml:space="preserve"> </w:delText>
        </w:r>
        <w:r w:rsidDel="00C67110">
          <w:delText>user</w:delText>
        </w:r>
        <w:r w:rsidDel="00C67110">
          <w:rPr>
            <w:spacing w:val="17"/>
          </w:rPr>
          <w:delText xml:space="preserve"> </w:delText>
        </w:r>
        <w:r w:rsidDel="00C67110">
          <w:delText>what</w:delText>
        </w:r>
        <w:r w:rsidDel="00C67110">
          <w:rPr>
            <w:spacing w:val="17"/>
          </w:rPr>
          <w:delText xml:space="preserve"> </w:delText>
        </w:r>
        <w:r w:rsidDel="00C67110">
          <w:delText>they</w:delText>
        </w:r>
        <w:r w:rsidDel="00C67110">
          <w:rPr>
            <w:spacing w:val="17"/>
          </w:rPr>
          <w:delText xml:space="preserve"> </w:delText>
        </w:r>
        <w:r w:rsidDel="00C67110">
          <w:delText>shall</w:delText>
        </w:r>
        <w:r w:rsidDel="00C67110">
          <w:rPr>
            <w:spacing w:val="17"/>
          </w:rPr>
          <w:delText xml:space="preserve"> </w:delText>
        </w:r>
        <w:r w:rsidDel="00C67110">
          <w:delText>input</w:delText>
        </w:r>
        <w:r w:rsidDel="00C67110">
          <w:rPr>
            <w:spacing w:val="17"/>
          </w:rPr>
          <w:delText xml:space="preserve"> </w:delText>
        </w:r>
        <w:r w:rsidDel="00C67110">
          <w:delText>here.</w:delText>
        </w:r>
        <w:r w:rsidDel="00C67110">
          <w:rPr>
            <w:spacing w:val="17"/>
          </w:rPr>
          <w:delText xml:space="preserve"> </w:delText>
        </w:r>
        <w:r w:rsidDel="00C67110">
          <w:delText>Furthermore,</w:delText>
        </w:r>
        <w:r w:rsidDel="00C67110">
          <w:rPr>
            <w:spacing w:val="17"/>
          </w:rPr>
          <w:delText xml:space="preserve"> </w:delText>
        </w:r>
        <w:r w:rsidDel="00C67110">
          <w:delText>we</w:delText>
        </w:r>
        <w:r w:rsidDel="00C67110">
          <w:rPr>
            <w:spacing w:val="17"/>
          </w:rPr>
          <w:delText xml:space="preserve"> </w:delText>
        </w:r>
        <w:r w:rsidDel="00C67110">
          <w:delText>are</w:delText>
        </w:r>
        <w:r w:rsidDel="00C67110">
          <w:rPr>
            <w:spacing w:val="17"/>
          </w:rPr>
          <w:delText xml:space="preserve"> </w:delText>
        </w:r>
        <w:r w:rsidDel="00C67110">
          <w:delText>also</w:delText>
        </w:r>
        <w:r w:rsidDel="00C67110">
          <w:rPr>
            <w:spacing w:val="17"/>
          </w:rPr>
          <w:delText xml:space="preserve"> </w:delText>
        </w:r>
        <w:r w:rsidDel="00C67110">
          <w:delText>allowed</w:delText>
        </w:r>
        <w:r w:rsidDel="00C67110">
          <w:rPr>
            <w:spacing w:val="17"/>
          </w:rPr>
          <w:delText xml:space="preserve"> </w:delText>
        </w:r>
        <w:r w:rsidDel="00C67110">
          <w:delText>to</w:delText>
        </w:r>
        <w:r w:rsidDel="00C67110">
          <w:rPr>
            <w:spacing w:val="17"/>
          </w:rPr>
          <w:delText xml:space="preserve"> </w:delText>
        </w:r>
        <w:r w:rsidDel="00C67110">
          <w:delText>mix</w:delText>
        </w:r>
        <w:r w:rsidDel="00C67110">
          <w:rPr>
            <w:spacing w:val="17"/>
          </w:rPr>
          <w:delText xml:space="preserve"> </w:delText>
        </w:r>
        <w:r w:rsidDel="00C67110">
          <w:delText>the</w:delText>
        </w:r>
        <w:r w:rsidDel="00C67110">
          <w:rPr>
            <w:spacing w:val="17"/>
          </w:rPr>
          <w:delText xml:space="preserve"> </w:delText>
        </w:r>
        <w:r w:rsidDel="00C67110">
          <w:delText>assigned</w:delText>
        </w:r>
      </w:del>
    </w:p>
    <w:p w:rsidR="00CB0608" w:rsidDel="00C67110" w:rsidRDefault="00CB0608">
      <w:pPr>
        <w:spacing w:line="343" w:lineRule="auto"/>
        <w:jc w:val="both"/>
        <w:rPr>
          <w:del w:id="899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900" w:author="James Tan Swee Chuan (SUSS)" w:date="2022-03-31T16:51:00Z"/>
          <w:sz w:val="14"/>
        </w:rPr>
      </w:pPr>
    </w:p>
    <w:p w:rsidR="00CB0608" w:rsidDel="00C67110" w:rsidRDefault="00271F97">
      <w:pPr>
        <w:pStyle w:val="BodyText"/>
        <w:spacing w:before="67" w:line="348" w:lineRule="auto"/>
        <w:ind w:left="480" w:right="64"/>
        <w:rPr>
          <w:del w:id="901" w:author="James Tan Swee Chuan (SUSS)" w:date="2022-03-31T16:51:00Z"/>
        </w:rPr>
      </w:pPr>
      <w:del w:id="902" w:author="James Tan Swee Chuan (SUSS)" w:date="2022-03-31T16:51:00Z">
        <w:r w:rsidDel="00C67110">
          <w:delText>values</w:delText>
        </w:r>
        <w:r w:rsidDel="00C67110">
          <w:rPr>
            <w:spacing w:val="4"/>
          </w:rPr>
          <w:delText xml:space="preserve"> </w:delText>
        </w:r>
        <w:r w:rsidDel="00C67110">
          <w:delText>of</w:delText>
        </w:r>
        <w:r w:rsidDel="00C67110">
          <w:rPr>
            <w:spacing w:val="5"/>
          </w:rPr>
          <w:delText xml:space="preserve"> </w:delText>
        </w:r>
        <w:r w:rsidDel="00C67110">
          <w:delText>some</w:delText>
        </w:r>
        <w:r w:rsidDel="00C67110">
          <w:rPr>
            <w:spacing w:val="4"/>
          </w:rPr>
          <w:delText xml:space="preserve"> </w:delText>
        </w:r>
        <w:r w:rsidDel="00C67110">
          <w:delText>variables</w:delText>
        </w:r>
        <w:r w:rsidDel="00C67110">
          <w:rPr>
            <w:spacing w:val="5"/>
          </w:rPr>
          <w:delText xml:space="preserve"> </w:delText>
        </w:r>
        <w:r w:rsidDel="00C67110">
          <w:delText>with</w:delText>
        </w:r>
        <w:r w:rsidDel="00C67110">
          <w:rPr>
            <w:spacing w:val="5"/>
          </w:rPr>
          <w:delText xml:space="preserve"> </w:delText>
        </w:r>
        <w:r w:rsidDel="00C67110">
          <w:delText>the</w:delText>
        </w:r>
        <w:r w:rsidDel="00C67110">
          <w:rPr>
            <w:spacing w:val="4"/>
          </w:rPr>
          <w:delText xml:space="preserve"> </w:delText>
        </w:r>
        <w:r w:rsidDel="00C67110">
          <w:delText>instruction</w:delText>
        </w:r>
        <w:r w:rsidDel="00C67110">
          <w:rPr>
            <w:spacing w:val="5"/>
          </w:rPr>
          <w:delText xml:space="preserve"> </w:delText>
        </w:r>
        <w:r w:rsidDel="00C67110">
          <w:delText>text</w:delText>
        </w:r>
        <w:r w:rsidDel="00C67110">
          <w:rPr>
            <w:spacing w:val="4"/>
          </w:rPr>
          <w:delText xml:space="preserve"> </w:delText>
        </w:r>
        <w:r w:rsidDel="00C67110">
          <w:delText>to</w:delText>
        </w:r>
        <w:r w:rsidDel="00C67110">
          <w:rPr>
            <w:spacing w:val="5"/>
          </w:rPr>
          <w:delText xml:space="preserve"> </w:delText>
        </w:r>
        <w:r w:rsidDel="00C67110">
          <w:delText>become</w:delText>
        </w:r>
        <w:r w:rsidDel="00C67110">
          <w:rPr>
            <w:spacing w:val="5"/>
          </w:rPr>
          <w:delText xml:space="preserve"> </w:delText>
        </w:r>
        <w:r w:rsidDel="00C67110">
          <w:delText>a</w:delText>
        </w:r>
        <w:r w:rsidDel="00C67110">
          <w:rPr>
            <w:spacing w:val="4"/>
          </w:rPr>
          <w:delText xml:space="preserve"> </w:delText>
        </w:r>
        <w:r w:rsidDel="00C67110">
          <w:delText>formatted</w:delText>
        </w:r>
        <w:r w:rsidDel="00C67110">
          <w:rPr>
            <w:spacing w:val="5"/>
          </w:rPr>
          <w:delText xml:space="preserve"> </w:delText>
        </w:r>
        <w:r w:rsidDel="00C67110">
          <w:delText>string</w:delText>
        </w:r>
        <w:r w:rsidDel="00C67110">
          <w:rPr>
            <w:spacing w:val="4"/>
          </w:rPr>
          <w:delText xml:space="preserve"> </w:delText>
        </w:r>
        <w:r w:rsidDel="00C67110">
          <w:delText>that</w:delText>
        </w:r>
        <w:r w:rsidDel="00C67110">
          <w:rPr>
            <w:spacing w:val="5"/>
          </w:rPr>
          <w:delText xml:space="preserve"> </w:delText>
        </w:r>
        <w:r w:rsidDel="00C67110">
          <w:delText>will</w:delText>
        </w:r>
        <w:r w:rsidDel="00C67110">
          <w:rPr>
            <w:spacing w:val="-57"/>
          </w:rPr>
          <w:delText xml:space="preserve"> </w:delText>
        </w:r>
        <w:r w:rsidDel="00C67110">
          <w:delText>be</w:delText>
        </w:r>
        <w:r w:rsidDel="00C67110">
          <w:rPr>
            <w:spacing w:val="-2"/>
          </w:rPr>
          <w:delText xml:space="preserve"> </w:delText>
        </w:r>
        <w:r w:rsidDel="00C67110">
          <w:delText>printed</w:delText>
        </w:r>
        <w:r w:rsidDel="00C67110">
          <w:rPr>
            <w:spacing w:val="-1"/>
          </w:rPr>
          <w:delText xml:space="preserve"> </w:delText>
        </w:r>
        <w:r w:rsidDel="00C67110">
          <w:delText>on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screen for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subsequent</w:delText>
        </w:r>
        <w:r w:rsidDel="00C67110">
          <w:rPr>
            <w:spacing w:val="-1"/>
          </w:rPr>
          <w:delText xml:space="preserve"> </w:delText>
        </w:r>
        <w:r w:rsidDel="00C67110">
          <w:delText>input.</w:delText>
        </w:r>
      </w:del>
    </w:p>
    <w:p w:rsidR="00CB0608" w:rsidDel="00C67110" w:rsidRDefault="009E1B49">
      <w:pPr>
        <w:pStyle w:val="BodyText"/>
        <w:spacing w:before="12"/>
        <w:rPr>
          <w:del w:id="903" w:author="James Tan Swee Chuan (SUSS)" w:date="2022-03-31T16:51:00Z"/>
          <w:sz w:val="10"/>
        </w:rPr>
      </w:pPr>
      <w:del w:id="904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296058776" behindDoc="1" locked="0" layoutInCell="1" allowOverlap="1">
                  <wp:simplePos x="0" y="0"/>
                  <wp:positionH relativeFrom="page">
                    <wp:posOffset>901700</wp:posOffset>
                  </wp:positionH>
                  <wp:positionV relativeFrom="paragraph">
                    <wp:posOffset>101600</wp:posOffset>
                  </wp:positionV>
                  <wp:extent cx="5985510" cy="3649980"/>
                  <wp:effectExtent l="0" t="0" r="0" b="0"/>
                  <wp:wrapTopAndBottom/>
                  <wp:docPr id="124" name="docshapegroup10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3649980"/>
                            <a:chOff x="1420" y="160"/>
                            <a:chExt cx="9426" cy="5748"/>
                          </a:xfrm>
                        </wpg:grpSpPr>
                        <pic:pic xmlns:pic="http://schemas.openxmlformats.org/drawingml/2006/picture">
                          <pic:nvPicPr>
                            <pic:cNvPr id="125" name="docshape10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32" y="2368"/>
                              <a:ext cx="9174" cy="243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26" name="docshape1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40" y="180"/>
                              <a:ext cx="9386" cy="5708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43" w:lineRule="auto"/>
                                  <w:ind w:left="200" w:right="199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 xml:space="preserve">Example (Cont’d): </w:t>
                                </w:r>
                                <w:r>
                                  <w:rPr>
                                    <w:sz w:val="24"/>
                                  </w:rPr>
                                  <w:t>Instead of pre-assigning values to the variables, we will ask the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user to enter his/her name and his/her score. Subsequently, we will print out his/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her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by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addressing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his/her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name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embed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his/her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sentence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such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“Your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 is …</w:t>
                                </w:r>
                                <w:proofErr w:type="gramStart"/>
                                <w:r>
                                  <w:rPr>
                                    <w:sz w:val="24"/>
                                  </w:rPr>
                                  <w:t>”.</w:t>
                                </w:r>
                                <w:proofErr w:type="gramEnd"/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224"/>
                                  <w:ind w:left="200"/>
                                  <w:jc w:val="both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pacing w:val="-1"/>
                                    <w:sz w:val="20"/>
                                  </w:rPr>
                                  <w:t>Figure 1.27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Example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of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Using</w:t>
                                </w:r>
                                <w:r>
                                  <w:rPr>
                                    <w:spacing w:val="4"/>
                                    <w:sz w:val="20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pacing w:val="-1"/>
                                    <w:sz w:val="20"/>
                                  </w:rPr>
                                  <w:t>input(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pacing w:val="-1"/>
                                    <w:sz w:val="20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/>
                                    <w:spacing w:val="-70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Function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04" o:spid="_x0000_s1120" style="position:absolute;margin-left:71pt;margin-top:8pt;width:471.3pt;height:287.4pt;z-index:-207257704;mso-wrap-distance-left:0;mso-wrap-distance-right:0;mso-position-horizontal-relative:page;mso-position-vertical-relative:text" coordorigin="1420,160" coordsize="9426,57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">
                  <v:shape id="docshape105" o:spid="_x0000_s1121" type="#_x0000_t75" style="position:absolute;left:1532;top:2368;width:9174;height:2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">
                    <v:imagedata r:id="rId72" o:title=""/>
                  </v:shape>
                  <v:shape id="docshape106" o:spid="_x0000_s1122" type="#_x0000_t202" style="position:absolute;left:1440;top:180;width:9386;height:57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43" w:lineRule="auto"/>
                            <w:ind w:left="200" w:right="199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 xml:space="preserve">Example (Cont’d): </w:t>
                          </w:r>
                          <w:r>
                            <w:rPr>
                              <w:sz w:val="24"/>
                            </w:rPr>
                            <w:t>Instead of pre-assigning values to the variables, we will ask the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user to enter his/her name and his/her score. Subsequently, we will print out his/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her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by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addressing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his/her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name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embed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his/her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sentence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such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as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“Your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 is …</w:t>
                          </w:r>
                          <w:proofErr w:type="gramStart"/>
                          <w:r>
                            <w:rPr>
                              <w:sz w:val="24"/>
                            </w:rPr>
                            <w:t>”.</w:t>
                          </w:r>
                          <w:proofErr w:type="gramEnd"/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224"/>
                            <w:ind w:left="200"/>
                            <w:jc w:val="both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pacing w:val="-1"/>
                              <w:sz w:val="20"/>
                            </w:rPr>
                            <w:t>Figure 1.27</w:t>
                          </w:r>
                          <w:r>
                            <w:rPr>
                              <w:rFonts w:ascii="Palatino Linotype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Example</w:t>
                          </w:r>
                          <w:r>
                            <w:rPr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of</w:t>
                          </w:r>
                          <w:r>
                            <w:rPr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4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ourier New"/>
                              <w:spacing w:val="-1"/>
                              <w:sz w:val="20"/>
                            </w:rPr>
                            <w:t>input(</w:t>
                          </w:r>
                          <w:proofErr w:type="gramEnd"/>
                          <w:r>
                            <w:rPr>
                              <w:rFonts w:ascii="Courier New"/>
                              <w:spacing w:val="-1"/>
                              <w:sz w:val="20"/>
                            </w:rPr>
                            <w:t>)</w:t>
                          </w:r>
                          <w:r>
                            <w:rPr>
                              <w:rFonts w:ascii="Courier New"/>
                              <w:spacing w:val="-70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Function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8"/>
        <w:rPr>
          <w:del w:id="905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70" w:line="345" w:lineRule="auto"/>
        <w:ind w:left="480" w:right="119"/>
        <w:jc w:val="both"/>
        <w:rPr>
          <w:del w:id="906" w:author="James Tan Swee Chuan (SUSS)" w:date="2022-03-31T16:51:00Z"/>
        </w:rPr>
      </w:pPr>
      <w:del w:id="907" w:author="James Tan Swee Chuan (SUSS)" w:date="2022-03-31T16:51:00Z">
        <w:r w:rsidDel="00C67110">
          <w:rPr>
            <w:spacing w:val="-1"/>
          </w:rPr>
          <w:delText xml:space="preserve">In Python, the value assigned by the </w:delText>
        </w:r>
        <w:r w:rsidDel="00C67110">
          <w:delText xml:space="preserve">user within an </w:delText>
        </w:r>
        <w:r w:rsidDel="00C67110">
          <w:rPr>
            <w:rFonts w:ascii="Courier New"/>
          </w:rPr>
          <w:delText xml:space="preserve">input() </w:delText>
        </w:r>
        <w:r w:rsidDel="00C67110">
          <w:delText>function will be stored as</w:delText>
        </w:r>
        <w:r w:rsidDel="00C67110">
          <w:rPr>
            <w:spacing w:val="1"/>
          </w:rPr>
          <w:delText xml:space="preserve"> </w:delText>
        </w:r>
        <w:r w:rsidDel="00C67110">
          <w:delText>string.</w:delText>
        </w:r>
        <w:r w:rsidDel="00C67110">
          <w:rPr>
            <w:spacing w:val="-9"/>
          </w:rPr>
          <w:delText xml:space="preserve"> </w:delText>
        </w:r>
        <w:r w:rsidDel="00C67110">
          <w:delText>If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input</w:delText>
        </w:r>
        <w:r w:rsidDel="00C67110">
          <w:rPr>
            <w:spacing w:val="-8"/>
          </w:rPr>
          <w:delText xml:space="preserve"> </w:delText>
        </w:r>
        <w:r w:rsidDel="00C67110">
          <w:delText>should</w:delText>
        </w:r>
        <w:r w:rsidDel="00C67110">
          <w:rPr>
            <w:spacing w:val="-8"/>
          </w:rPr>
          <w:delText xml:space="preserve"> </w:delText>
        </w:r>
        <w:r w:rsidDel="00C67110">
          <w:delText>be</w:delText>
        </w:r>
        <w:r w:rsidDel="00C67110">
          <w:rPr>
            <w:spacing w:val="-8"/>
          </w:rPr>
          <w:delText xml:space="preserve"> </w:delText>
        </w:r>
        <w:r w:rsidDel="00C67110">
          <w:delText>an</w:delText>
        </w:r>
        <w:r w:rsidDel="00C67110">
          <w:rPr>
            <w:spacing w:val="-9"/>
          </w:rPr>
          <w:delText xml:space="preserve"> </w:delText>
        </w:r>
        <w:r w:rsidDel="00C67110">
          <w:delText>integer</w:delText>
        </w:r>
        <w:r w:rsidDel="00C67110">
          <w:rPr>
            <w:spacing w:val="-8"/>
          </w:rPr>
          <w:delText xml:space="preserve"> </w:delText>
        </w:r>
        <w:r w:rsidDel="00C67110">
          <w:delText>or</w:delText>
        </w:r>
        <w:r w:rsidDel="00C67110">
          <w:rPr>
            <w:spacing w:val="-8"/>
          </w:rPr>
          <w:delText xml:space="preserve"> </w:delText>
        </w:r>
        <w:r w:rsidDel="00C67110">
          <w:delText>a</w:delText>
        </w:r>
        <w:r w:rsidDel="00C67110">
          <w:rPr>
            <w:spacing w:val="-8"/>
          </w:rPr>
          <w:delText xml:space="preserve"> </w:delText>
        </w:r>
        <w:r w:rsidDel="00C67110">
          <w:delText>number</w:delText>
        </w:r>
        <w:r w:rsidDel="00C67110">
          <w:rPr>
            <w:spacing w:val="-8"/>
          </w:rPr>
          <w:delText xml:space="preserve"> </w:delText>
        </w:r>
        <w:r w:rsidDel="00C67110">
          <w:delText>with</w:delText>
        </w:r>
        <w:r w:rsidDel="00C67110">
          <w:rPr>
            <w:spacing w:val="-8"/>
          </w:rPr>
          <w:delText xml:space="preserve"> </w:delText>
        </w:r>
        <w:r w:rsidDel="00C67110">
          <w:delText>a</w:delText>
        </w:r>
        <w:r w:rsidDel="00C67110">
          <w:rPr>
            <w:spacing w:val="-9"/>
          </w:rPr>
          <w:delText xml:space="preserve"> </w:delText>
        </w:r>
        <w:r w:rsidDel="00C67110">
          <w:delText>floating</w:delText>
        </w:r>
        <w:r w:rsidDel="00C67110">
          <w:rPr>
            <w:spacing w:val="-8"/>
          </w:rPr>
          <w:delText xml:space="preserve"> </w:delText>
        </w:r>
        <w:r w:rsidDel="00C67110">
          <w:delText>point,</w:delText>
        </w:r>
        <w:r w:rsidDel="00C67110">
          <w:rPr>
            <w:spacing w:val="-8"/>
          </w:rPr>
          <w:delText xml:space="preserve"> </w:delText>
        </w:r>
        <w:r w:rsidDel="00C67110">
          <w:delText>we</w:delText>
        </w:r>
        <w:r w:rsidDel="00C67110">
          <w:rPr>
            <w:spacing w:val="-8"/>
          </w:rPr>
          <w:delText xml:space="preserve"> </w:delText>
        </w:r>
        <w:r w:rsidDel="00C67110">
          <w:delText>can</w:delText>
        </w:r>
        <w:r w:rsidDel="00C67110">
          <w:rPr>
            <w:spacing w:val="-8"/>
          </w:rPr>
          <w:delText xml:space="preserve"> </w:delText>
        </w:r>
        <w:r w:rsidDel="00C67110">
          <w:delText>convert</w:delText>
        </w:r>
        <w:r w:rsidDel="00C67110">
          <w:rPr>
            <w:spacing w:val="-58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input using:</w:delText>
        </w:r>
      </w:del>
    </w:p>
    <w:p w:rsidR="00CB0608" w:rsidDel="00C67110" w:rsidRDefault="009E1B49">
      <w:pPr>
        <w:pStyle w:val="BodyText"/>
        <w:spacing w:before="9"/>
        <w:rPr>
          <w:del w:id="908" w:author="James Tan Swee Chuan (SUSS)" w:date="2022-03-31T16:51:00Z"/>
          <w:sz w:val="6"/>
        </w:rPr>
      </w:pPr>
      <w:del w:id="909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304766387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74930</wp:posOffset>
                  </wp:positionV>
                  <wp:extent cx="5972810" cy="904240"/>
                  <wp:effectExtent l="0" t="0" r="0" b="0"/>
                  <wp:wrapTopAndBottom/>
                  <wp:docPr id="123" name="docshape10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90424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225" w:lineRule="auto"/>
                                <w:ind w:left="320" w:right="3037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variable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=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</w:rPr>
                                <w:t>int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</w:rPr>
                                <w:t>(input("My String"))</w:t>
                              </w:r>
                              <w:r>
                                <w:rPr>
                                  <w:rFonts w:asci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variable</w:t>
                              </w:r>
                              <w:r>
                                <w:rPr>
                                  <w:rFonts w:ascii="Courier New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=</w:t>
                              </w:r>
                              <w:r>
                                <w:rPr>
                                  <w:rFonts w:ascii="Courier New"/>
                                  <w:spacing w:val="-5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float(input("My</w:t>
                              </w:r>
                              <w:r>
                                <w:rPr>
                                  <w:rFonts w:ascii="Courier New"/>
                                  <w:spacing w:val="-6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String"))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07" o:spid="_x0000_s1123" type="#_x0000_t202" style="position:absolute;margin-left:71.5pt;margin-top:5.9pt;width:470.3pt;height:71.2pt;z-index:-198550093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1"/>
                          <w:rPr>
                            <w:sz w:val="19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225" w:lineRule="auto"/>
                          <w:ind w:left="320" w:right="3037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variable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= </w:t>
                        </w:r>
                        <w:proofErr w:type="spellStart"/>
                        <w:r>
                          <w:rPr>
                            <w:rFonts w:ascii="Courier New"/>
                          </w:rPr>
                          <w:t>int</w:t>
                        </w:r>
                        <w:proofErr w:type="spellEnd"/>
                        <w:r>
                          <w:rPr>
                            <w:rFonts w:ascii="Courier New"/>
                          </w:rPr>
                          <w:t>(input("My String"))</w:t>
                        </w:r>
                        <w:r>
                          <w:rPr>
                            <w:rFonts w:ascii="Courier New"/>
                            <w:spacing w:val="1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variable</w:t>
                        </w:r>
                        <w:r>
                          <w:rPr>
                            <w:rFonts w:ascii="Courier New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=</w:t>
                        </w:r>
                        <w:r>
                          <w:rPr>
                            <w:rFonts w:ascii="Courier New"/>
                            <w:spacing w:val="-5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float(input("My</w:t>
                        </w:r>
                        <w:r>
                          <w:rPr>
                            <w:rFonts w:ascii="Courier New"/>
                            <w:spacing w:val="-6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String"))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910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3" w:lineRule="auto"/>
        <w:ind w:left="480" w:right="119"/>
        <w:jc w:val="both"/>
        <w:rPr>
          <w:del w:id="911" w:author="James Tan Swee Chuan (SUSS)" w:date="2022-03-31T16:51:00Z"/>
        </w:rPr>
      </w:pPr>
      <w:del w:id="912" w:author="James Tan Swee Chuan (SUSS)" w:date="2022-03-31T16:51:00Z">
        <w:r w:rsidDel="00C67110">
          <w:rPr>
            <w:spacing w:val="-1"/>
          </w:rPr>
          <w:delText xml:space="preserve">The functions </w:delText>
        </w:r>
        <w:r w:rsidDel="00C67110">
          <w:rPr>
            <w:rFonts w:ascii="Courier New"/>
            <w:spacing w:val="-1"/>
          </w:rPr>
          <w:delText xml:space="preserve">int() </w:delText>
        </w:r>
        <w:r w:rsidDel="00C67110">
          <w:rPr>
            <w:spacing w:val="-1"/>
          </w:rPr>
          <w:delText xml:space="preserve">and </w:delText>
        </w:r>
        <w:r w:rsidDel="00C67110">
          <w:rPr>
            <w:rFonts w:ascii="Courier New"/>
            <w:spacing w:val="-1"/>
          </w:rPr>
          <w:delText xml:space="preserve">float() </w:delText>
        </w:r>
        <w:r w:rsidDel="00C67110">
          <w:rPr>
            <w:spacing w:val="-1"/>
          </w:rPr>
          <w:delText xml:space="preserve">are used to </w:delText>
        </w:r>
        <w:r w:rsidDel="00C67110">
          <w:delText>convert a string variable to become an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integer or a float variable. (Conversely, there is the </w:delText>
        </w:r>
        <w:r w:rsidDel="00C67110">
          <w:rPr>
            <w:rFonts w:ascii="Courier New"/>
            <w:spacing w:val="-1"/>
          </w:rPr>
          <w:delText xml:space="preserve">str() </w:delText>
        </w:r>
        <w:r w:rsidDel="00C67110">
          <w:rPr>
            <w:spacing w:val="-1"/>
          </w:rPr>
          <w:delText xml:space="preserve">function </w:delText>
        </w:r>
        <w:r w:rsidDel="00C67110">
          <w:delText>to convert an integer</w:delText>
        </w:r>
        <w:r w:rsidDel="00C67110">
          <w:rPr>
            <w:spacing w:val="-57"/>
          </w:rPr>
          <w:delText xml:space="preserve"> </w:delText>
        </w:r>
        <w:r w:rsidDel="00C67110">
          <w:delText>or</w:delText>
        </w:r>
        <w:r w:rsidDel="00C67110">
          <w:rPr>
            <w:spacing w:val="-2"/>
          </w:rPr>
          <w:delText xml:space="preserve"> </w:delText>
        </w:r>
        <w:r w:rsidDel="00C67110">
          <w:delText>a float variable</w:delText>
        </w:r>
        <w:r w:rsidDel="00C67110">
          <w:rPr>
            <w:spacing w:val="-1"/>
          </w:rPr>
          <w:delText xml:space="preserve"> </w:delText>
        </w:r>
        <w:r w:rsidDel="00C67110">
          <w:delText>into</w:delText>
        </w:r>
        <w:r w:rsidDel="00C67110">
          <w:rPr>
            <w:spacing w:val="-1"/>
          </w:rPr>
          <w:delText xml:space="preserve"> </w:delText>
        </w:r>
        <w:r w:rsidDel="00C67110">
          <w:delText>a string</w:delText>
        </w:r>
        <w:r w:rsidDel="00C67110">
          <w:rPr>
            <w:spacing w:val="-1"/>
          </w:rPr>
          <w:delText xml:space="preserve"> </w:delText>
        </w:r>
        <w:r w:rsidDel="00C67110">
          <w:delText>variable.)</w:delText>
        </w:r>
      </w:del>
    </w:p>
    <w:p w:rsidR="00CB0608" w:rsidDel="00C67110" w:rsidRDefault="00CB0608">
      <w:pPr>
        <w:spacing w:line="343" w:lineRule="auto"/>
        <w:jc w:val="both"/>
        <w:rPr>
          <w:del w:id="913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914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4"/>
        <w:rPr>
          <w:del w:id="915" w:author="James Tan Swee Chuan (SUSS)" w:date="2022-03-31T16:51:00Z"/>
          <w:sz w:val="12"/>
        </w:rPr>
      </w:pPr>
    </w:p>
    <w:p w:rsidR="00CB0608" w:rsidDel="00C67110" w:rsidRDefault="009E1B49">
      <w:pPr>
        <w:pStyle w:val="BodyText"/>
        <w:ind w:left="100"/>
        <w:rPr>
          <w:del w:id="916" w:author="James Tan Swee Chuan (SUSS)" w:date="2022-03-31T16:51:00Z"/>
          <w:sz w:val="20"/>
        </w:rPr>
      </w:pPr>
      <w:del w:id="917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4016375"/>
                  <wp:effectExtent l="6350" t="1270" r="8890" b="1905"/>
                  <wp:docPr id="120" name="docshapegroup10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4016375"/>
                            <a:chOff x="0" y="0"/>
                            <a:chExt cx="9426" cy="6325"/>
                          </a:xfrm>
                        </wpg:grpSpPr>
                        <pic:pic xmlns:pic="http://schemas.openxmlformats.org/drawingml/2006/picture">
                          <pic:nvPicPr>
                            <pic:cNvPr id="121" name="docshape10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5" y="2234"/>
                              <a:ext cx="9162" cy="29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22" name="docshape11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" y="20"/>
                              <a:ext cx="9386" cy="6285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43" w:lineRule="auto"/>
                                  <w:ind w:left="200" w:right="197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 xml:space="preserve">Example (Cont’d): </w:t>
                                </w:r>
                                <w:r>
                                  <w:rPr>
                                    <w:sz w:val="24"/>
                                  </w:rPr>
                                  <w:t>Since the score of a student must be an integer within 0 and 100,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can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convert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it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an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integer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by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embedding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input(</w:t>
                                </w:r>
                                <w:proofErr w:type="gramEnd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 w:hAnsi="Courier New"/>
                                    <w:spacing w:val="-9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function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within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int</w:t>
                                </w:r>
                                <w:proofErr w:type="spellEnd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()</w:t>
                                </w:r>
                                <w:r>
                                  <w:rPr>
                                    <w:rFonts w:ascii="Courier New" w:hAnsi="Courier New"/>
                                    <w:spacing w:val="-14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function. At the same time, we add a new question to ask the student for his/her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CGPA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 convert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it to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 float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variable.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rPr>
                                    <w:sz w:val="38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ind w:left="200"/>
                                  <w:jc w:val="both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1.28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Convert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Input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Value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to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Integer</w:t>
                                </w:r>
                                <w:r>
                                  <w:rPr>
                                    <w:spacing w:val="-6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Float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108" o:spid="_x0000_s1124" style="width:471.3pt;height:316.25pt;mso-position-horizontal-relative:char;mso-position-vertical-relative:line" coordsize="9426,63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">
                  <v:shape id="docshape109" o:spid="_x0000_s1125" type="#_x0000_t75" style="position:absolute;left:125;top:2234;width:9162;height:29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">
                    <v:imagedata r:id="rId74" o:title=""/>
                  </v:shape>
                  <v:shape id="docshape110" o:spid="_x0000_s1126" type="#_x0000_t202" style="position:absolute;left:20;top:20;width:9386;height:6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43" w:lineRule="auto"/>
                            <w:ind w:left="200" w:right="197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 xml:space="preserve">Example (Cont’d): </w:t>
                          </w:r>
                          <w:r>
                            <w:rPr>
                              <w:sz w:val="24"/>
                            </w:rPr>
                            <w:t>Since the score of a student must be an integer within 0 and 100,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can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convert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it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an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integer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by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embedding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ourier New" w:hAnsi="Courier New"/>
                              <w:sz w:val="24"/>
                            </w:rPr>
                            <w:t>input(</w:t>
                          </w:r>
                          <w:proofErr w:type="gramEnd"/>
                          <w:r>
                            <w:rPr>
                              <w:rFonts w:ascii="Courier New" w:hAnsi="Courier New"/>
                              <w:sz w:val="24"/>
                            </w:rPr>
                            <w:t>)</w:t>
                          </w:r>
                          <w:r>
                            <w:rPr>
                              <w:rFonts w:ascii="Courier New" w:hAnsi="Courier New"/>
                              <w:spacing w:val="-9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function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within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urier New" w:hAnsi="Courier New"/>
                              <w:sz w:val="24"/>
                            </w:rPr>
                            <w:t>int</w:t>
                          </w:r>
                          <w:proofErr w:type="spellEnd"/>
                          <w:r>
                            <w:rPr>
                              <w:rFonts w:ascii="Courier New" w:hAnsi="Courier New"/>
                              <w:sz w:val="24"/>
                            </w:rPr>
                            <w:t>()</w:t>
                          </w:r>
                          <w:r>
                            <w:rPr>
                              <w:rFonts w:ascii="Courier New" w:hAnsi="Courier New"/>
                              <w:spacing w:val="-14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function. At the same time, we add a new question to ask the student for his/her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CGPA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 convert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it to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 float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variable.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rPr>
                              <w:sz w:val="38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ind w:left="200"/>
                            <w:jc w:val="both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1.28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Convert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Input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Value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to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Integer</w:t>
                          </w:r>
                          <w:r>
                            <w:rPr>
                              <w:spacing w:val="-6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and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Float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7"/>
        <w:rPr>
          <w:del w:id="918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70" w:line="343" w:lineRule="auto"/>
        <w:ind w:left="120" w:right="477"/>
        <w:jc w:val="both"/>
        <w:rPr>
          <w:del w:id="919" w:author="James Tan Swee Chuan (SUSS)" w:date="2022-03-31T16:51:00Z"/>
        </w:rPr>
      </w:pPr>
      <w:del w:id="920" w:author="James Tan Swee Chuan (SUSS)" w:date="2022-03-31T16:51:00Z">
        <w:r w:rsidDel="00C67110">
          <w:rPr>
            <w:spacing w:val="-1"/>
          </w:rPr>
          <w:delText xml:space="preserve">The syntax introduced above </w:delText>
        </w:r>
        <w:r w:rsidDel="00C67110">
          <w:delText xml:space="preserve">is to put the </w:delText>
        </w:r>
        <w:r w:rsidDel="00C67110">
          <w:rPr>
            <w:rFonts w:ascii="Courier New"/>
          </w:rPr>
          <w:delText xml:space="preserve">input() </w:delText>
        </w:r>
        <w:r w:rsidDel="00C67110">
          <w:delText xml:space="preserve">function inside the </w:delText>
        </w:r>
        <w:r w:rsidDel="00C67110">
          <w:rPr>
            <w:rFonts w:ascii="Courier New"/>
          </w:rPr>
          <w:delText xml:space="preserve">int() </w:delText>
        </w:r>
        <w:r w:rsidDel="00C67110">
          <w:delText>and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/>
            <w:spacing w:val="-1"/>
          </w:rPr>
          <w:delText xml:space="preserve">float() </w:delText>
        </w:r>
        <w:r w:rsidDel="00C67110">
          <w:rPr>
            <w:spacing w:val="-1"/>
          </w:rPr>
          <w:delText xml:space="preserve">functions and construct the instruction </w:delText>
        </w:r>
        <w:r w:rsidDel="00C67110">
          <w:delText>within a single line. Nevertheless, we</w:delText>
        </w:r>
        <w:r w:rsidDel="00C67110">
          <w:rPr>
            <w:spacing w:val="1"/>
          </w:rPr>
          <w:delText xml:space="preserve"> </w:delText>
        </w:r>
        <w:r w:rsidDel="00C67110">
          <w:delText>can also separate these commands into two lines without changing the behaviour of the</w:delText>
        </w:r>
        <w:r w:rsidDel="00C67110">
          <w:rPr>
            <w:spacing w:val="1"/>
          </w:rPr>
          <w:delText xml:space="preserve"> </w:delText>
        </w:r>
        <w:r w:rsidDel="00C67110">
          <w:delText>program:</w:delText>
        </w:r>
      </w:del>
    </w:p>
    <w:p w:rsidR="00CB0608" w:rsidDel="00C67110" w:rsidRDefault="009E1B49">
      <w:pPr>
        <w:pStyle w:val="BodyText"/>
        <w:spacing w:before="7"/>
        <w:rPr>
          <w:del w:id="921" w:author="James Tan Swee Chuan (SUSS)" w:date="2022-03-31T16:51:00Z"/>
          <w:sz w:val="7"/>
        </w:rPr>
      </w:pPr>
      <w:del w:id="922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313473998" behindDoc="1" locked="0" layoutInCell="1" allowOverlap="1">
                  <wp:simplePos x="0" y="0"/>
                  <wp:positionH relativeFrom="page">
                    <wp:posOffset>679450</wp:posOffset>
                  </wp:positionH>
                  <wp:positionV relativeFrom="paragraph">
                    <wp:posOffset>81280</wp:posOffset>
                  </wp:positionV>
                  <wp:extent cx="5972810" cy="1065530"/>
                  <wp:effectExtent l="0" t="0" r="0" b="0"/>
                  <wp:wrapTopAndBottom/>
                  <wp:docPr id="119" name="docshape1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10655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225" w:lineRule="auto"/>
                                <w:ind w:left="320" w:right="4869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variable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= input("My String")</w:t>
                              </w:r>
                              <w:r>
                                <w:rPr>
                                  <w:rFonts w:ascii="Courier New"/>
                                  <w:spacing w:val="-14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 xml:space="preserve">variable = 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</w:rPr>
                                <w:t>int</w:t>
                              </w:r>
                              <w:proofErr w:type="spellEnd"/>
                              <w:r>
                                <w:rPr>
                                  <w:rFonts w:ascii="Courier New"/>
                                </w:rPr>
                                <w:t>(variable)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11" o:spid="_x0000_s1127" type="#_x0000_t202" style="position:absolute;margin-left:53.5pt;margin-top:6.4pt;width:470.3pt;height:83.9pt;z-index:-18984248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1"/>
                          <w:rPr>
                            <w:sz w:val="19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225" w:lineRule="auto"/>
                          <w:ind w:left="320" w:right="4869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variable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= input("My String")</w:t>
                        </w:r>
                        <w:r>
                          <w:rPr>
                            <w:rFonts w:ascii="Courier New"/>
                            <w:spacing w:val="-14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 xml:space="preserve">variable = </w:t>
                        </w:r>
                        <w:proofErr w:type="spellStart"/>
                        <w:r>
                          <w:rPr>
                            <w:rFonts w:ascii="Courier New"/>
                          </w:rPr>
                          <w:t>int</w:t>
                        </w:r>
                        <w:proofErr w:type="spellEnd"/>
                        <w:r>
                          <w:rPr>
                            <w:rFonts w:ascii="Courier New"/>
                          </w:rPr>
                          <w:t>(variable)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923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3" w:lineRule="auto"/>
        <w:ind w:left="120" w:right="478"/>
        <w:jc w:val="both"/>
        <w:rPr>
          <w:del w:id="924" w:author="James Tan Swee Chuan (SUSS)" w:date="2022-03-31T16:51:00Z"/>
        </w:rPr>
      </w:pPr>
      <w:del w:id="925" w:author="James Tan Swee Chuan (SUSS)" w:date="2022-03-31T16:51:00Z">
        <w:r w:rsidDel="00C67110">
          <w:rPr>
            <w:spacing w:val="-1"/>
          </w:rPr>
          <w:delText xml:space="preserve">These lines are certainly applicable </w:delText>
        </w:r>
        <w:r w:rsidDel="00C67110">
          <w:delText xml:space="preserve">to the </w:delText>
        </w:r>
        <w:r w:rsidDel="00C67110">
          <w:rPr>
            <w:rFonts w:ascii="Courier New"/>
          </w:rPr>
          <w:delText xml:space="preserve">float() </w:delText>
        </w:r>
        <w:r w:rsidDel="00C67110">
          <w:delText>function as well. It is noteworthy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that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if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user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enters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a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value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that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is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not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a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number,</w:delText>
        </w:r>
        <w:r w:rsidDel="00C67110">
          <w:rPr>
            <w:spacing w:val="2"/>
          </w:rPr>
          <w:delText xml:space="preserve"> </w:delText>
        </w:r>
        <w:r w:rsidDel="00C67110">
          <w:delText>the</w:delText>
        </w:r>
        <w:r w:rsidDel="00C67110">
          <w:rPr>
            <w:spacing w:val="4"/>
          </w:rPr>
          <w:delText xml:space="preserve"> </w:delText>
        </w:r>
        <w:r w:rsidDel="00C67110">
          <w:rPr>
            <w:rFonts w:ascii="Courier New"/>
          </w:rPr>
          <w:delText>int()</w:delText>
        </w:r>
        <w:r w:rsidDel="00C67110">
          <w:rPr>
            <w:rFonts w:ascii="Courier New"/>
            <w:spacing w:val="-82"/>
          </w:rPr>
          <w:delText xml:space="preserve"> </w:delText>
        </w:r>
        <w:r w:rsidDel="00C67110">
          <w:delText>or</w:delText>
        </w:r>
        <w:r w:rsidDel="00C67110">
          <w:rPr>
            <w:spacing w:val="2"/>
          </w:rPr>
          <w:delText xml:space="preserve"> </w:delText>
        </w:r>
        <w:r w:rsidDel="00C67110">
          <w:rPr>
            <w:rFonts w:ascii="Courier New"/>
          </w:rPr>
          <w:delText>float()</w:delText>
        </w:r>
        <w:r w:rsidDel="00C67110">
          <w:rPr>
            <w:rFonts w:ascii="Courier New"/>
            <w:spacing w:val="-82"/>
          </w:rPr>
          <w:delText xml:space="preserve"> </w:delText>
        </w:r>
        <w:r w:rsidDel="00C67110">
          <w:delText>functions</w:delText>
        </w:r>
        <w:r w:rsidDel="00C67110">
          <w:rPr>
            <w:spacing w:val="2"/>
          </w:rPr>
          <w:delText xml:space="preserve"> </w:delText>
        </w:r>
        <w:r w:rsidDel="00C67110">
          <w:delText>will</w:delText>
        </w:r>
        <w:r w:rsidDel="00C67110">
          <w:rPr>
            <w:spacing w:val="-58"/>
          </w:rPr>
          <w:delText xml:space="preserve"> </w:delText>
        </w:r>
        <w:r w:rsidDel="00C67110">
          <w:rPr>
            <w:spacing w:val="-1"/>
          </w:rPr>
          <w:delText>interpret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it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as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a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syntax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error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and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stop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executing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code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immediately.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It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is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therefore</w:delText>
        </w:r>
        <w:r w:rsidDel="00C67110">
          <w:rPr>
            <w:spacing w:val="-16"/>
          </w:rPr>
          <w:delText xml:space="preserve"> </w:delText>
        </w:r>
        <w:r w:rsidDel="00C67110">
          <w:delText>a</w:delText>
        </w:r>
        <w:r w:rsidDel="00C67110">
          <w:rPr>
            <w:spacing w:val="-16"/>
          </w:rPr>
          <w:delText xml:space="preserve"> </w:delText>
        </w:r>
        <w:r w:rsidDel="00C67110">
          <w:delText>good</w:delText>
        </w:r>
        <w:r w:rsidDel="00C67110">
          <w:rPr>
            <w:spacing w:val="-57"/>
          </w:rPr>
          <w:delText xml:space="preserve"> </w:delText>
        </w:r>
        <w:r w:rsidDel="00C67110">
          <w:delText>programming</w:delText>
        </w:r>
        <w:r w:rsidDel="00C67110">
          <w:rPr>
            <w:spacing w:val="-12"/>
          </w:rPr>
          <w:delText xml:space="preserve"> </w:delText>
        </w:r>
        <w:r w:rsidDel="00C67110">
          <w:delText>habit</w:delText>
        </w:r>
        <w:r w:rsidDel="00C67110">
          <w:rPr>
            <w:spacing w:val="-11"/>
          </w:rPr>
          <w:delText xml:space="preserve"> </w:delText>
        </w:r>
        <w:r w:rsidDel="00C67110">
          <w:delText>to</w:delText>
        </w:r>
        <w:r w:rsidDel="00C67110">
          <w:rPr>
            <w:spacing w:val="-12"/>
          </w:rPr>
          <w:delText xml:space="preserve"> </w:delText>
        </w:r>
        <w:r w:rsidDel="00C67110">
          <w:delText>build</w:delText>
        </w:r>
        <w:r w:rsidDel="00C67110">
          <w:rPr>
            <w:spacing w:val="-12"/>
          </w:rPr>
          <w:delText xml:space="preserve"> </w:delText>
        </w:r>
        <w:r w:rsidDel="00C67110">
          <w:delText>in</w:delText>
        </w:r>
        <w:r w:rsidDel="00C67110">
          <w:rPr>
            <w:spacing w:val="-11"/>
          </w:rPr>
          <w:delText xml:space="preserve"> </w:delText>
        </w:r>
        <w:r w:rsidDel="00C67110">
          <w:delText>certain</w:delText>
        </w:r>
        <w:r w:rsidDel="00C67110">
          <w:rPr>
            <w:spacing w:val="-12"/>
          </w:rPr>
          <w:delText xml:space="preserve"> </w:delText>
        </w:r>
        <w:r w:rsidDel="00C67110">
          <w:delText>control</w:delText>
        </w:r>
        <w:r w:rsidDel="00C67110">
          <w:rPr>
            <w:spacing w:val="-12"/>
          </w:rPr>
          <w:delText xml:space="preserve"> </w:delText>
        </w:r>
        <w:r w:rsidDel="00C67110">
          <w:delText>mechanism</w:delText>
        </w:r>
        <w:r w:rsidDel="00C67110">
          <w:rPr>
            <w:spacing w:val="-12"/>
          </w:rPr>
          <w:delText xml:space="preserve"> </w:delText>
        </w:r>
        <w:r w:rsidDel="00C67110">
          <w:delText>for</w:delText>
        </w:r>
        <w:r w:rsidDel="00C67110">
          <w:rPr>
            <w:spacing w:val="-11"/>
          </w:rPr>
          <w:delText xml:space="preserve"> </w:delText>
        </w:r>
        <w:r w:rsidDel="00C67110">
          <w:delText>any</w:delText>
        </w:r>
        <w:r w:rsidDel="00C67110">
          <w:rPr>
            <w:spacing w:val="-11"/>
          </w:rPr>
          <w:delText xml:space="preserve"> </w:delText>
        </w:r>
        <w:r w:rsidDel="00C67110">
          <w:delText>user</w:delText>
        </w:r>
        <w:r w:rsidDel="00C67110">
          <w:rPr>
            <w:spacing w:val="-11"/>
          </w:rPr>
          <w:delText xml:space="preserve"> </w:delText>
        </w:r>
        <w:r w:rsidDel="00C67110">
          <w:delText>input</w:delText>
        </w:r>
        <w:r w:rsidDel="00C67110">
          <w:rPr>
            <w:spacing w:val="-11"/>
          </w:rPr>
          <w:delText xml:space="preserve"> </w:delText>
        </w:r>
        <w:r w:rsidDel="00C67110">
          <w:delText>command</w:delText>
        </w:r>
        <w:r w:rsidDel="00C67110">
          <w:rPr>
            <w:spacing w:val="-12"/>
          </w:rPr>
          <w:delText xml:space="preserve"> </w:delText>
        </w:r>
        <w:r w:rsidDel="00C67110">
          <w:delText>in</w:delText>
        </w:r>
      </w:del>
    </w:p>
    <w:p w:rsidR="00CB0608" w:rsidDel="00C67110" w:rsidRDefault="00CB0608">
      <w:pPr>
        <w:spacing w:line="343" w:lineRule="auto"/>
        <w:jc w:val="both"/>
        <w:rPr>
          <w:del w:id="926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927" w:author="James Tan Swee Chuan (SUSS)" w:date="2022-03-31T16:51:00Z"/>
          <w:sz w:val="14"/>
        </w:rPr>
      </w:pPr>
    </w:p>
    <w:p w:rsidR="00CB0608" w:rsidDel="00C67110" w:rsidRDefault="00271F97">
      <w:pPr>
        <w:pStyle w:val="BodyText"/>
        <w:spacing w:before="67" w:line="348" w:lineRule="auto"/>
        <w:ind w:left="480"/>
        <w:rPr>
          <w:del w:id="928" w:author="James Tan Swee Chuan (SUSS)" w:date="2022-03-31T16:51:00Z"/>
        </w:rPr>
      </w:pPr>
      <w:del w:id="929" w:author="James Tan Swee Chuan (SUSS)" w:date="2022-03-31T16:51:00Z">
        <w:r w:rsidDel="00C67110">
          <w:delText>our</w:delText>
        </w:r>
        <w:r w:rsidDel="00C67110">
          <w:rPr>
            <w:spacing w:val="-11"/>
          </w:rPr>
          <w:delText xml:space="preserve"> </w:delText>
        </w:r>
        <w:r w:rsidDel="00C67110">
          <w:delText>code.</w:delText>
        </w:r>
        <w:r w:rsidDel="00C67110">
          <w:rPr>
            <w:spacing w:val="-10"/>
          </w:rPr>
          <w:delText xml:space="preserve"> </w:delText>
        </w:r>
        <w:r w:rsidDel="00C67110">
          <w:delText>We</w:delText>
        </w:r>
        <w:r w:rsidDel="00C67110">
          <w:rPr>
            <w:spacing w:val="-10"/>
          </w:rPr>
          <w:delText xml:space="preserve"> </w:delText>
        </w:r>
        <w:r w:rsidDel="00C67110">
          <w:delText>will</w:delText>
        </w:r>
        <w:r w:rsidDel="00C67110">
          <w:rPr>
            <w:spacing w:val="-11"/>
          </w:rPr>
          <w:delText xml:space="preserve"> </w:delText>
        </w:r>
        <w:r w:rsidDel="00C67110">
          <w:delText>discuss</w:delText>
        </w:r>
        <w:r w:rsidDel="00C67110">
          <w:rPr>
            <w:spacing w:val="-10"/>
          </w:rPr>
          <w:delText xml:space="preserve"> </w:delText>
        </w:r>
        <w:r w:rsidDel="00C67110">
          <w:delText>the</w:delText>
        </w:r>
        <w:r w:rsidDel="00C67110">
          <w:rPr>
            <w:spacing w:val="-10"/>
          </w:rPr>
          <w:delText xml:space="preserve"> </w:delText>
        </w:r>
        <w:r w:rsidDel="00C67110">
          <w:delText>construction</w:delText>
        </w:r>
        <w:r w:rsidDel="00C67110">
          <w:rPr>
            <w:spacing w:val="-10"/>
          </w:rPr>
          <w:delText xml:space="preserve"> </w:delText>
        </w:r>
        <w:r w:rsidDel="00C67110">
          <w:delText>of</w:delText>
        </w:r>
        <w:r w:rsidDel="00C67110">
          <w:rPr>
            <w:spacing w:val="-11"/>
          </w:rPr>
          <w:delText xml:space="preserve"> </w:delText>
        </w:r>
        <w:r w:rsidDel="00C67110">
          <w:delText>such</w:delText>
        </w:r>
        <w:r w:rsidDel="00C67110">
          <w:rPr>
            <w:spacing w:val="-10"/>
          </w:rPr>
          <w:delText xml:space="preserve"> </w:delText>
        </w:r>
        <w:r w:rsidDel="00C67110">
          <w:delText>control</w:delText>
        </w:r>
        <w:r w:rsidDel="00C67110">
          <w:rPr>
            <w:spacing w:val="-10"/>
          </w:rPr>
          <w:delText xml:space="preserve"> </w:delText>
        </w:r>
        <w:r w:rsidDel="00C67110">
          <w:delText>mechanism</w:delText>
        </w:r>
        <w:r w:rsidDel="00C67110">
          <w:rPr>
            <w:spacing w:val="-11"/>
          </w:rPr>
          <w:delText xml:space="preserve"> </w:delText>
        </w:r>
        <w:r w:rsidDel="00C67110">
          <w:delText>in</w:delText>
        </w:r>
        <w:r w:rsidDel="00C67110">
          <w:rPr>
            <w:spacing w:val="-10"/>
          </w:rPr>
          <w:delText xml:space="preserve"> </w:delText>
        </w:r>
        <w:r w:rsidDel="00C67110">
          <w:delText>Chapter</w:delText>
        </w:r>
        <w:r w:rsidDel="00C67110">
          <w:rPr>
            <w:spacing w:val="-10"/>
          </w:rPr>
          <w:delText xml:space="preserve"> </w:delText>
        </w:r>
        <w:r w:rsidDel="00C67110">
          <w:delText>5</w:delText>
        </w:r>
        <w:r w:rsidDel="00C67110">
          <w:rPr>
            <w:spacing w:val="-10"/>
          </w:rPr>
          <w:delText xml:space="preserve"> </w:delText>
        </w:r>
        <w:r w:rsidDel="00C67110">
          <w:delText>of</w:delText>
        </w:r>
        <w:r w:rsidDel="00C67110">
          <w:rPr>
            <w:spacing w:val="-11"/>
          </w:rPr>
          <w:delText xml:space="preserve"> </w:delText>
        </w:r>
        <w:r w:rsidDel="00C67110">
          <w:delText>this</w:delText>
        </w:r>
        <w:r w:rsidDel="00C67110">
          <w:rPr>
            <w:spacing w:val="-57"/>
          </w:rPr>
          <w:delText xml:space="preserve"> </w:delText>
        </w:r>
        <w:r w:rsidDel="00C67110">
          <w:delText>study</w:delText>
        </w:r>
        <w:r w:rsidDel="00C67110">
          <w:rPr>
            <w:spacing w:val="-2"/>
          </w:rPr>
          <w:delText xml:space="preserve"> </w:delText>
        </w:r>
        <w:r w:rsidDel="00C67110">
          <w:delText>unit.</w:delText>
        </w:r>
      </w:del>
    </w:p>
    <w:p w:rsidR="00CB0608" w:rsidDel="00C67110" w:rsidRDefault="009E1B49">
      <w:pPr>
        <w:pStyle w:val="BodyText"/>
        <w:spacing w:before="3"/>
        <w:rPr>
          <w:del w:id="930" w:author="James Tan Swee Chuan (SUSS)" w:date="2022-03-31T16:51:00Z"/>
          <w:sz w:val="26"/>
        </w:rPr>
      </w:pPr>
      <w:del w:id="931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322181609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222250</wp:posOffset>
                  </wp:positionV>
                  <wp:extent cx="5972810" cy="1779905"/>
                  <wp:effectExtent l="0" t="0" r="0" b="0"/>
                  <wp:wrapTopAndBottom/>
                  <wp:docPr id="113" name="docshapegroup1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1779905"/>
                            <a:chOff x="1430" y="350"/>
                            <a:chExt cx="9406" cy="2803"/>
                          </a:xfrm>
                        </wpg:grpSpPr>
                        <wps:wsp>
                          <wps:cNvPr id="114" name="docshape113"/>
                          <wps:cNvSpPr>
                            <a:spLocks noChangeArrowheads="1"/>
                          </wps:cNvSpPr>
                          <wps:spPr bwMode="auto">
                            <a:xfrm>
                              <a:off x="1440" y="360"/>
                              <a:ext cx="9386" cy="2783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5" name="docshape114"/>
                          <wps:cNvSpPr>
                            <a:spLocks/>
                          </wps:cNvSpPr>
                          <wps:spPr bwMode="auto">
                            <a:xfrm>
                              <a:off x="1430" y="350"/>
                              <a:ext cx="1137" cy="999"/>
                            </a:xfrm>
                            <a:custGeom>
                              <a:avLst/>
                              <a:gdLst>
                                <a:gd name="T0" fmla="+- 0 2566 1430"/>
                                <a:gd name="T1" fmla="*/ T0 w 1137"/>
                                <a:gd name="T2" fmla="+- 0 350 350"/>
                                <a:gd name="T3" fmla="*/ 350 h 999"/>
                                <a:gd name="T4" fmla="+- 0 1430 1430"/>
                                <a:gd name="T5" fmla="*/ T4 w 1137"/>
                                <a:gd name="T6" fmla="+- 0 350 350"/>
                                <a:gd name="T7" fmla="*/ 350 h 999"/>
                                <a:gd name="T8" fmla="+- 0 1430 1430"/>
                                <a:gd name="T9" fmla="*/ T8 w 1137"/>
                                <a:gd name="T10" fmla="+- 0 1348 350"/>
                                <a:gd name="T11" fmla="*/ 1348 h 999"/>
                                <a:gd name="T12" fmla="+- 0 1450 1430"/>
                                <a:gd name="T13" fmla="*/ T12 w 1137"/>
                                <a:gd name="T14" fmla="+- 0 1348 350"/>
                                <a:gd name="T15" fmla="*/ 1348 h 999"/>
                                <a:gd name="T16" fmla="+- 0 1450 1430"/>
                                <a:gd name="T17" fmla="*/ T16 w 1137"/>
                                <a:gd name="T18" fmla="+- 0 370 350"/>
                                <a:gd name="T19" fmla="*/ 370 h 999"/>
                                <a:gd name="T20" fmla="+- 0 2566 1430"/>
                                <a:gd name="T21" fmla="*/ T20 w 1137"/>
                                <a:gd name="T22" fmla="+- 0 370 350"/>
                                <a:gd name="T23" fmla="*/ 370 h 999"/>
                                <a:gd name="T24" fmla="+- 0 2566 1430"/>
                                <a:gd name="T25" fmla="*/ T24 w 1137"/>
                                <a:gd name="T26" fmla="+- 0 350 350"/>
                                <a:gd name="T27" fmla="*/ 350 h 9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11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6" name="docshape11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70" y="586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17" name="docshape116"/>
                          <wps:cNvSpPr>
                            <a:spLocks/>
                          </wps:cNvSpPr>
                          <wps:spPr bwMode="auto">
                            <a:xfrm>
                              <a:off x="1430" y="350"/>
                              <a:ext cx="9406" cy="2803"/>
                            </a:xfrm>
                            <a:custGeom>
                              <a:avLst/>
                              <a:gdLst>
                                <a:gd name="T0" fmla="+- 0 10835 1430"/>
                                <a:gd name="T1" fmla="*/ T0 w 9406"/>
                                <a:gd name="T2" fmla="+- 0 3152 350"/>
                                <a:gd name="T3" fmla="*/ 3152 h 2803"/>
                                <a:gd name="T4" fmla="+- 0 10815 1430"/>
                                <a:gd name="T5" fmla="*/ T4 w 9406"/>
                                <a:gd name="T6" fmla="+- 0 3132 350"/>
                                <a:gd name="T7" fmla="*/ 3132 h 2803"/>
                                <a:gd name="T8" fmla="+- 0 2566 1430"/>
                                <a:gd name="T9" fmla="*/ T8 w 9406"/>
                                <a:gd name="T10" fmla="+- 0 3132 350"/>
                                <a:gd name="T11" fmla="*/ 3132 h 2803"/>
                                <a:gd name="T12" fmla="+- 0 1450 1430"/>
                                <a:gd name="T13" fmla="*/ T12 w 9406"/>
                                <a:gd name="T14" fmla="+- 0 3132 350"/>
                                <a:gd name="T15" fmla="*/ 3132 h 2803"/>
                                <a:gd name="T16" fmla="+- 0 1450 1430"/>
                                <a:gd name="T17" fmla="*/ T16 w 9406"/>
                                <a:gd name="T18" fmla="+- 0 1348 350"/>
                                <a:gd name="T19" fmla="*/ 1348 h 2803"/>
                                <a:gd name="T20" fmla="+- 0 1430 1430"/>
                                <a:gd name="T21" fmla="*/ T20 w 9406"/>
                                <a:gd name="T22" fmla="+- 0 1348 350"/>
                                <a:gd name="T23" fmla="*/ 1348 h 2803"/>
                                <a:gd name="T24" fmla="+- 0 1430 1430"/>
                                <a:gd name="T25" fmla="*/ T24 w 9406"/>
                                <a:gd name="T26" fmla="+- 0 3152 350"/>
                                <a:gd name="T27" fmla="*/ 3152 h 2803"/>
                                <a:gd name="T28" fmla="+- 0 2566 1430"/>
                                <a:gd name="T29" fmla="*/ T28 w 9406"/>
                                <a:gd name="T30" fmla="+- 0 3152 350"/>
                                <a:gd name="T31" fmla="*/ 3152 h 2803"/>
                                <a:gd name="T32" fmla="+- 0 10835 1430"/>
                                <a:gd name="T33" fmla="*/ T32 w 9406"/>
                                <a:gd name="T34" fmla="+- 0 3152 350"/>
                                <a:gd name="T35" fmla="*/ 3152 h 2803"/>
                                <a:gd name="T36" fmla="+- 0 10836 1430"/>
                                <a:gd name="T37" fmla="*/ T36 w 9406"/>
                                <a:gd name="T38" fmla="+- 0 350 350"/>
                                <a:gd name="T39" fmla="*/ 350 h 2803"/>
                                <a:gd name="T40" fmla="+- 0 10835 1430"/>
                                <a:gd name="T41" fmla="*/ T40 w 9406"/>
                                <a:gd name="T42" fmla="+- 0 350 350"/>
                                <a:gd name="T43" fmla="*/ 350 h 2803"/>
                                <a:gd name="T44" fmla="+- 0 2566 1430"/>
                                <a:gd name="T45" fmla="*/ T44 w 9406"/>
                                <a:gd name="T46" fmla="+- 0 350 350"/>
                                <a:gd name="T47" fmla="*/ 350 h 2803"/>
                                <a:gd name="T48" fmla="+- 0 2566 1430"/>
                                <a:gd name="T49" fmla="*/ T48 w 9406"/>
                                <a:gd name="T50" fmla="+- 0 370 350"/>
                                <a:gd name="T51" fmla="*/ 370 h 2803"/>
                                <a:gd name="T52" fmla="+- 0 10816 1430"/>
                                <a:gd name="T53" fmla="*/ T52 w 9406"/>
                                <a:gd name="T54" fmla="+- 0 370 350"/>
                                <a:gd name="T55" fmla="*/ 370 h 2803"/>
                                <a:gd name="T56" fmla="+- 0 10816 1430"/>
                                <a:gd name="T57" fmla="*/ T56 w 9406"/>
                                <a:gd name="T58" fmla="+- 0 370 350"/>
                                <a:gd name="T59" fmla="*/ 370 h 2803"/>
                                <a:gd name="T60" fmla="+- 0 10816 1430"/>
                                <a:gd name="T61" fmla="*/ T60 w 9406"/>
                                <a:gd name="T62" fmla="+- 0 1348 350"/>
                                <a:gd name="T63" fmla="*/ 1348 h 2803"/>
                                <a:gd name="T64" fmla="+- 0 10816 1430"/>
                                <a:gd name="T65" fmla="*/ T64 w 9406"/>
                                <a:gd name="T66" fmla="+- 0 3132 350"/>
                                <a:gd name="T67" fmla="*/ 3132 h 2803"/>
                                <a:gd name="T68" fmla="+- 0 10835 1430"/>
                                <a:gd name="T69" fmla="*/ T68 w 9406"/>
                                <a:gd name="T70" fmla="+- 0 3152 350"/>
                                <a:gd name="T71" fmla="*/ 3152 h 2803"/>
                                <a:gd name="T72" fmla="+- 0 10835 1430"/>
                                <a:gd name="T73" fmla="*/ T72 w 9406"/>
                                <a:gd name="T74" fmla="+- 0 1348 350"/>
                                <a:gd name="T75" fmla="*/ 1348 h 2803"/>
                                <a:gd name="T76" fmla="+- 0 10835 1430"/>
                                <a:gd name="T77" fmla="*/ T76 w 9406"/>
                                <a:gd name="T78" fmla="+- 0 350 350"/>
                                <a:gd name="T79" fmla="*/ 350 h 2803"/>
                                <a:gd name="T80" fmla="+- 0 10836 1430"/>
                                <a:gd name="T81" fmla="*/ T80 w 9406"/>
                                <a:gd name="T82" fmla="+- 0 350 350"/>
                                <a:gd name="T83" fmla="*/ 350 h 28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</a:cxnLst>
                              <a:rect l="0" t="0" r="r" b="b"/>
                              <a:pathLst>
                                <a:path w="9406" h="2803">
                                  <a:moveTo>
                                    <a:pt x="9405" y="2802"/>
                                  </a:moveTo>
                                  <a:lnTo>
                                    <a:pt x="9385" y="2782"/>
                                  </a:lnTo>
                                  <a:lnTo>
                                    <a:pt x="1136" y="2782"/>
                                  </a:lnTo>
                                  <a:lnTo>
                                    <a:pt x="20" y="2782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0" y="2802"/>
                                  </a:lnTo>
                                  <a:lnTo>
                                    <a:pt x="1136" y="2802"/>
                                  </a:lnTo>
                                  <a:lnTo>
                                    <a:pt x="9405" y="2802"/>
                                  </a:lnTo>
                                  <a:close/>
                                  <a:moveTo>
                                    <a:pt x="9406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8"/>
                                  </a:lnTo>
                                  <a:lnTo>
                                    <a:pt x="9386" y="2782"/>
                                  </a:lnTo>
                                  <a:lnTo>
                                    <a:pt x="9405" y="2802"/>
                                  </a:lnTo>
                                  <a:lnTo>
                                    <a:pt x="9405" y="998"/>
                                  </a:lnTo>
                                  <a:lnTo>
                                    <a:pt x="9405" y="0"/>
                                  </a:lnTo>
                                  <a:lnTo>
                                    <a:pt x="940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18" name="docshape11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30" y="350"/>
                              <a:ext cx="9406" cy="28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1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133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  <w:p w:rsidR="00D44B86" w:rsidRDefault="00D44B86">
                                <w:pPr>
                                  <w:spacing w:before="8"/>
                                  <w:rPr>
                                    <w:rFonts w:ascii="Palatino Linotype"/>
                                    <w:b/>
                                    <w:sz w:val="30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463" w:lineRule="auto"/>
                                  <w:ind w:left="220" w:right="733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two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sections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textbook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getting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user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input: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11 Asking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Questions</w:t>
                                </w:r>
                              </w:p>
                              <w:p w:rsidR="00D44B86" w:rsidRDefault="00D44B86">
                                <w:pPr>
                                  <w:spacing w:before="1"/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12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Prompting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People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12" o:spid="_x0000_s1128" style="position:absolute;margin-left:71.5pt;margin-top:17.5pt;width:470.3pt;height:140.15pt;z-index:-181134871;mso-wrap-distance-left:0;mso-wrap-distance-right:0;mso-position-horizontal-relative:page;mso-position-vertical-relative:text" coordorigin="1430,350" coordsize="9406,2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">
                  <v:rect id="docshape113" o:spid="_x0000_s1129" style="position:absolute;left:1440;top:360;width:9386;height:2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" fillcolor="#d9d9d9" stroked="f"/>
                  <v:shape id="docshape114" o:spid="_x0000_s1130" style="position:absolute;left:1430;top:350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" path="m1136,l,,,998r20,l20,20r1116,l1136,xe" fillcolor="#d9d9d9" stroked="f">
                    <v:path arrowok="t" o:connecttype="custom" o:connectlocs="1136,350;0,350;0,1348;20,1348;20,370;1136,370;1136,350" o:connectangles="0,0,0,0,0,0,0"/>
                  </v:shape>
                  <v:shape id="docshape115" o:spid="_x0000_s1131" type="#_x0000_t75" style="position:absolute;left:1570;top:586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">
                    <v:imagedata r:id="rId25" o:title=""/>
                  </v:shape>
                  <v:shape id="docshape116" o:spid="_x0000_s1132" style="position:absolute;left:1430;top:350;width:9406;height:2803;visibility:visible;mso-wrap-style:square;v-text-anchor:top" coordsize="9406,2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" path="m9405,2802r-20,-20l1136,2782r-1116,l20,998,,998,,2802r1136,l9405,2802xm9406,r-1,l1136,r,20l9386,20r,978l9386,2782r19,20l9405,998,9405,r1,xe" fillcolor="#d9d9d9" stroked="f">
                    <v:path arrowok="t" o:connecttype="custom" o:connectlocs="9405,3152;9385,3132;1136,3132;20,3132;20,1348;0,1348;0,3152;1136,3152;9405,3152;9406,350;9405,350;1136,350;1136,370;9386,370;9386,370;9386,1348;9386,3132;9405,3152;9405,1348;9405,350;9406,350" o:connectangles="0,0,0,0,0,0,0,0,0,0,0,0,0,0,0,0,0,0,0,0,0"/>
                  </v:shape>
                  <v:shape id="docshape117" o:spid="_x0000_s1133" type="#_x0000_t202" style="position:absolute;left:1430;top:350;width:9406;height:2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cs0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" filled="f" stroked="f">
                    <v:textbox inset="0,0,0,0">
                      <w:txbxContent>
                        <w:p w:rsidR="00D44B86" w:rsidRDefault="00D44B86">
                          <w:pPr>
                            <w:spacing w:before="1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ind w:left="133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  <w:p w:rsidR="00D44B86" w:rsidRDefault="00D44B86">
                          <w:pPr>
                            <w:spacing w:before="8"/>
                            <w:rPr>
                              <w:rFonts w:ascii="Palatino Linotype"/>
                              <w:b/>
                              <w:sz w:val="30"/>
                            </w:rPr>
                          </w:pPr>
                        </w:p>
                        <w:p w:rsidR="00D44B86" w:rsidRDefault="00D44B86">
                          <w:pPr>
                            <w:spacing w:line="463" w:lineRule="auto"/>
                            <w:ind w:left="220" w:right="733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Read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two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sections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textbook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getting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user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input: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11 Asking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Questions</w:t>
                          </w:r>
                        </w:p>
                        <w:p w:rsidR="00D44B86" w:rsidRDefault="00D44B86">
                          <w:pPr>
                            <w:spacing w:before="1"/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12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Prompting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People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932" w:author="James Tan Swee Chuan (SUSS)" w:date="2022-03-31T16:51:00Z"/>
          <w:sz w:val="26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933" w:author="James Tan Swee Chuan (SUSS)" w:date="2022-03-31T16:51:00Z"/>
          <w:sz w:val="26"/>
        </w:rPr>
      </w:pPr>
    </w:p>
    <w:p w:rsidR="00CB0608" w:rsidDel="00C67110" w:rsidRDefault="00271F97">
      <w:pPr>
        <w:pStyle w:val="Heading1"/>
        <w:rPr>
          <w:del w:id="934" w:author="James Tan Swee Chuan (SUSS)" w:date="2022-03-31T16:51:00Z"/>
        </w:rPr>
      </w:pPr>
      <w:del w:id="935" w:author="James Tan Swee Chuan (SUSS)" w:date="2022-03-31T16:51:00Z">
        <w:r w:rsidDel="00C67110">
          <w:rPr>
            <w:color w:val="007DBA"/>
          </w:rPr>
          <w:delText>Chapter</w:delText>
        </w:r>
        <w:r w:rsidDel="00C67110">
          <w:rPr>
            <w:color w:val="007DBA"/>
            <w:spacing w:val="-10"/>
          </w:rPr>
          <w:delText xml:space="preserve"> </w:delText>
        </w:r>
        <w:r w:rsidDel="00C67110">
          <w:rPr>
            <w:color w:val="007DBA"/>
          </w:rPr>
          <w:delText>4:</w:delText>
        </w:r>
        <w:r w:rsidDel="00C67110">
          <w:rPr>
            <w:color w:val="007DBA"/>
            <w:spacing w:val="-9"/>
          </w:rPr>
          <w:delText xml:space="preserve"> </w:delText>
        </w:r>
        <w:r w:rsidDel="00C67110">
          <w:rPr>
            <w:color w:val="007DBA"/>
          </w:rPr>
          <w:delText>If-elif-else-Conditions</w:delText>
        </w:r>
      </w:del>
    </w:p>
    <w:p w:rsidR="00CB0608" w:rsidDel="00C67110" w:rsidRDefault="00CB0608">
      <w:pPr>
        <w:pStyle w:val="BodyText"/>
        <w:rPr>
          <w:del w:id="936" w:author="James Tan Swee Chuan (SUSS)" w:date="2022-03-31T16:51:00Z"/>
          <w:rFonts w:ascii="Palatino Linotype"/>
          <w:b/>
          <w:sz w:val="20"/>
        </w:rPr>
      </w:pPr>
    </w:p>
    <w:p w:rsidR="00CB0608" w:rsidDel="00C67110" w:rsidRDefault="00CB0608">
      <w:pPr>
        <w:pStyle w:val="BodyText"/>
        <w:rPr>
          <w:del w:id="937" w:author="James Tan Swee Chuan (SUSS)" w:date="2022-03-31T16:51:00Z"/>
          <w:rFonts w:ascii="Palatino Linotype"/>
          <w:b/>
          <w:sz w:val="20"/>
        </w:rPr>
      </w:pPr>
    </w:p>
    <w:p w:rsidR="00CB0608" w:rsidDel="00C67110" w:rsidRDefault="009E1B49">
      <w:pPr>
        <w:pStyle w:val="BodyText"/>
        <w:spacing w:before="9"/>
        <w:rPr>
          <w:del w:id="938" w:author="James Tan Swee Chuan (SUSS)" w:date="2022-03-31T16:51:00Z"/>
          <w:rFonts w:ascii="Palatino Linotype"/>
          <w:b/>
          <w:sz w:val="20"/>
        </w:rPr>
      </w:pPr>
      <w:del w:id="939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330889220" behindDoc="1" locked="0" layoutInCell="1" allowOverlap="1">
                  <wp:simplePos x="0" y="0"/>
                  <wp:positionH relativeFrom="page">
                    <wp:posOffset>685800</wp:posOffset>
                  </wp:positionH>
                  <wp:positionV relativeFrom="paragraph">
                    <wp:posOffset>193040</wp:posOffset>
                  </wp:positionV>
                  <wp:extent cx="5960110" cy="895985"/>
                  <wp:effectExtent l="0" t="0" r="0" b="0"/>
                  <wp:wrapTopAndBottom/>
                  <wp:docPr id="109" name="docshapegroup1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60110" cy="895985"/>
                            <a:chOff x="1080" y="304"/>
                            <a:chExt cx="9386" cy="1411"/>
                          </a:xfrm>
                        </wpg:grpSpPr>
                        <wps:wsp>
                          <wps:cNvPr id="110" name="docshape119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303"/>
                              <a:ext cx="9386" cy="1411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1" name="docshape120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00" y="519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12" name="docshape12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" y="303"/>
                              <a:ext cx="9386" cy="14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"/>
                                  <w:rPr>
                                    <w:rFonts w:ascii="Palatino Linotype"/>
                                    <w:b/>
                                    <w:sz w:val="24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ind w:left="132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Lesson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12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Recording</w:t>
                                </w:r>
                              </w:p>
                              <w:p w:rsidR="00D44B86" w:rsidRDefault="00D44B86">
                                <w:pPr>
                                  <w:spacing w:before="2"/>
                                  <w:rPr>
                                    <w:rFonts w:ascii="Palatino Linotype"/>
                                    <w:b/>
                                    <w:sz w:val="23"/>
                                  </w:rPr>
                                </w:pPr>
                              </w:p>
                              <w:p w:rsidR="00D44B86" w:rsidRDefault="00C41497">
                                <w:pPr>
                                  <w:ind w:left="200"/>
                                  <w:rPr>
                                    <w:sz w:val="24"/>
                                  </w:rPr>
                                </w:pPr>
                                <w:hyperlink r:id="rId75"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If-</w:t>
                                  </w:r>
                                  <w:proofErr w:type="spellStart"/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elif</w:t>
                                  </w:r>
                                  <w:proofErr w:type="spellEnd"/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-else-Conditions</w:t>
                                  </w:r>
                                  <w:r w:rsidR="00D44B86">
                                    <w:rPr>
                                      <w:color w:val="0000FF"/>
                                      <w:spacing w:val="-12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in</w:t>
                                  </w:r>
                                  <w:r w:rsidR="00D44B86">
                                    <w:rPr>
                                      <w:color w:val="0000FF"/>
                                      <w:spacing w:val="-11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Python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18" o:spid="_x0000_s1134" style="position:absolute;margin-left:54pt;margin-top:15.2pt;width:469.3pt;height:70.55pt;z-index:-172427260;mso-wrap-distance-left:0;mso-wrap-distance-right:0;mso-position-horizontal-relative:page;mso-position-vertical-relative:text" coordorigin="1080,304" coordsize="9386,1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">
                  <v:rect id="docshape119" o:spid="_x0000_s1135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" fillcolor="#d9d9d9" stroked="f"/>
                  <v:shape id="docshape120" o:spid="_x0000_s1136" type="#_x0000_t75" style="position:absolute;left:1200;top:519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">
                    <v:imagedata r:id="rId17" o:title=""/>
                  </v:shape>
                  <v:shape id="docshape121" o:spid="_x0000_s1137" type="#_x0000_t202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" filled="f" stroked="f">
                    <v:textbox inset="0,0,0,0">
                      <w:txbxContent>
                        <w:p w:rsidR="00D44B86" w:rsidRDefault="00D44B86">
                          <w:pPr>
                            <w:spacing w:before="2"/>
                            <w:rPr>
                              <w:rFonts w:ascii="Palatino Linotype"/>
                              <w:b/>
                              <w:sz w:val="24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ind w:left="132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Lesson</w:t>
                          </w:r>
                          <w:r>
                            <w:rPr>
                              <w:rFonts w:ascii="Palatino Linotype"/>
                              <w:b/>
                              <w:spacing w:val="-12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Recording</w:t>
                          </w:r>
                        </w:p>
                        <w:p w:rsidR="00D44B86" w:rsidRDefault="00D44B86">
                          <w:pPr>
                            <w:spacing w:before="2"/>
                            <w:rPr>
                              <w:rFonts w:ascii="Palatino Linotype"/>
                              <w:b/>
                              <w:sz w:val="23"/>
                            </w:rPr>
                          </w:pPr>
                        </w:p>
                        <w:p w:rsidR="00D44B86" w:rsidRDefault="00D44B86">
                          <w:pPr>
                            <w:ind w:left="200"/>
                            <w:rPr>
                              <w:sz w:val="24"/>
                            </w:rPr>
                          </w:pPr>
                          <w:hyperlink r:id="rId76">
                            <w:r>
                              <w:rPr>
                                <w:color w:val="0000FF"/>
                                <w:sz w:val="24"/>
                              </w:rPr>
                              <w:t>If-</w:t>
                            </w:r>
                            <w:proofErr w:type="spellStart"/>
                            <w:r>
                              <w:rPr>
                                <w:color w:val="0000FF"/>
                                <w:sz w:val="24"/>
                              </w:rPr>
                              <w:t>elif</w:t>
                            </w:r>
                            <w:proofErr w:type="spellEnd"/>
                            <w:r>
                              <w:rPr>
                                <w:color w:val="0000FF"/>
                                <w:sz w:val="24"/>
                              </w:rPr>
                              <w:t>-else-Conditions</w:t>
                            </w:r>
                            <w:r>
                              <w:rPr>
                                <w:color w:val="0000FF"/>
                                <w:spacing w:val="-12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1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Python</w:t>
                            </w:r>
                          </w:hyperlink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940" w:author="James Tan Swee Chuan (SUSS)" w:date="2022-03-31T16:51:00Z"/>
          <w:rFonts w:ascii="Palatino Linotype"/>
          <w:b/>
          <w:sz w:val="20"/>
        </w:rPr>
      </w:pPr>
    </w:p>
    <w:p w:rsidR="00CB0608" w:rsidDel="00C67110" w:rsidRDefault="00CB0608">
      <w:pPr>
        <w:pStyle w:val="BodyText"/>
        <w:spacing w:before="2"/>
        <w:rPr>
          <w:del w:id="941" w:author="James Tan Swee Chuan (SUSS)" w:date="2022-03-31T16:51:00Z"/>
          <w:rFonts w:ascii="Palatino Linotype"/>
          <w:b/>
          <w:sz w:val="27"/>
        </w:rPr>
      </w:pPr>
    </w:p>
    <w:p w:rsidR="00CB0608" w:rsidDel="00C67110" w:rsidRDefault="00271F97">
      <w:pPr>
        <w:pStyle w:val="Heading2"/>
        <w:numPr>
          <w:ilvl w:val="1"/>
          <w:numId w:val="4"/>
        </w:numPr>
        <w:tabs>
          <w:tab w:val="left" w:pos="600"/>
        </w:tabs>
        <w:rPr>
          <w:del w:id="942" w:author="James Tan Swee Chuan (SUSS)" w:date="2022-03-31T16:51:00Z"/>
        </w:rPr>
      </w:pPr>
      <w:del w:id="943" w:author="James Tan Swee Chuan (SUSS)" w:date="2022-03-31T16:51:00Z">
        <w:r w:rsidDel="00C67110">
          <w:rPr>
            <w:color w:val="007DBA"/>
          </w:rPr>
          <w:delText>Boolean</w:delText>
        </w:r>
        <w:r w:rsidDel="00C67110">
          <w:rPr>
            <w:color w:val="007DBA"/>
            <w:spacing w:val="-8"/>
          </w:rPr>
          <w:delText xml:space="preserve"> </w:delText>
        </w:r>
        <w:r w:rsidDel="00C67110">
          <w:rPr>
            <w:color w:val="007DBA"/>
          </w:rPr>
          <w:delText>Expressions</w:delText>
        </w:r>
      </w:del>
    </w:p>
    <w:p w:rsidR="00CB0608" w:rsidDel="00C67110" w:rsidRDefault="00271F97">
      <w:pPr>
        <w:pStyle w:val="BodyText"/>
        <w:spacing w:before="229" w:line="348" w:lineRule="auto"/>
        <w:ind w:left="120" w:right="484"/>
        <w:jc w:val="both"/>
        <w:rPr>
          <w:del w:id="944" w:author="James Tan Swee Chuan (SUSS)" w:date="2022-03-31T16:51:00Z"/>
        </w:rPr>
      </w:pPr>
      <w:del w:id="945" w:author="James Tan Swee Chuan (SUSS)" w:date="2022-03-31T16:51:00Z">
        <w:r w:rsidDel="00C67110">
          <w:delText>To automate a routine by a computer program, we usually need to let the program</w:delText>
        </w:r>
        <w:r w:rsidDel="00C67110">
          <w:rPr>
            <w:spacing w:val="1"/>
          </w:rPr>
          <w:delText xml:space="preserve"> </w:delText>
        </w:r>
        <w:r w:rsidDel="00C67110">
          <w:delText>“decide”</w:delText>
        </w:r>
        <w:r w:rsidDel="00C67110">
          <w:rPr>
            <w:spacing w:val="-12"/>
          </w:rPr>
          <w:delText xml:space="preserve"> </w:delText>
        </w:r>
        <w:r w:rsidDel="00C67110">
          <w:delText>what</w:delText>
        </w:r>
        <w:r w:rsidDel="00C67110">
          <w:rPr>
            <w:spacing w:val="-12"/>
          </w:rPr>
          <w:delText xml:space="preserve"> </w:delText>
        </w:r>
        <w:r w:rsidDel="00C67110">
          <w:delText>to</w:delText>
        </w:r>
        <w:r w:rsidDel="00C67110">
          <w:rPr>
            <w:spacing w:val="-11"/>
          </w:rPr>
          <w:delText xml:space="preserve"> </w:delText>
        </w:r>
        <w:r w:rsidDel="00C67110">
          <w:delText>execute</w:delText>
        </w:r>
        <w:r w:rsidDel="00C67110">
          <w:rPr>
            <w:spacing w:val="-11"/>
          </w:rPr>
          <w:delText xml:space="preserve"> </w:delText>
        </w:r>
        <w:r w:rsidDel="00C67110">
          <w:delText>in</w:delText>
        </w:r>
        <w:r w:rsidDel="00C67110">
          <w:rPr>
            <w:spacing w:val="-11"/>
          </w:rPr>
          <w:delText xml:space="preserve"> </w:delText>
        </w:r>
        <w:r w:rsidDel="00C67110">
          <w:delText>the</w:delText>
        </w:r>
        <w:r w:rsidDel="00C67110">
          <w:rPr>
            <w:spacing w:val="-12"/>
          </w:rPr>
          <w:delText xml:space="preserve"> </w:delText>
        </w:r>
        <w:r w:rsidDel="00C67110">
          <w:delText>next</w:delText>
        </w:r>
        <w:r w:rsidDel="00C67110">
          <w:rPr>
            <w:spacing w:val="-11"/>
          </w:rPr>
          <w:delText xml:space="preserve"> </w:delText>
        </w:r>
        <w:r w:rsidDel="00C67110">
          <w:delText>step</w:delText>
        </w:r>
        <w:r w:rsidDel="00C67110">
          <w:rPr>
            <w:spacing w:val="-12"/>
          </w:rPr>
          <w:delText xml:space="preserve"> </w:delText>
        </w:r>
        <w:r w:rsidDel="00C67110">
          <w:delText>based</w:delText>
        </w:r>
        <w:r w:rsidDel="00C67110">
          <w:rPr>
            <w:spacing w:val="-11"/>
          </w:rPr>
          <w:delText xml:space="preserve"> </w:delText>
        </w:r>
        <w:r w:rsidDel="00C67110">
          <w:delText>on</w:delText>
        </w:r>
        <w:r w:rsidDel="00C67110">
          <w:rPr>
            <w:spacing w:val="-12"/>
          </w:rPr>
          <w:delText xml:space="preserve"> </w:delText>
        </w:r>
        <w:r w:rsidDel="00C67110">
          <w:delText>some</w:delText>
        </w:r>
        <w:r w:rsidDel="00C67110">
          <w:rPr>
            <w:spacing w:val="-12"/>
          </w:rPr>
          <w:delText xml:space="preserve"> </w:delText>
        </w:r>
        <w:r w:rsidDel="00C67110">
          <w:delText>conditions.</w:delText>
        </w:r>
        <w:r w:rsidDel="00C67110">
          <w:rPr>
            <w:spacing w:val="-12"/>
          </w:rPr>
          <w:delText xml:space="preserve"> </w:delText>
        </w:r>
        <w:r w:rsidDel="00C67110">
          <w:delText>For</w:delText>
        </w:r>
        <w:r w:rsidDel="00C67110">
          <w:rPr>
            <w:spacing w:val="-12"/>
          </w:rPr>
          <w:delText xml:space="preserve"> </w:delText>
        </w:r>
        <w:r w:rsidDel="00C67110">
          <w:delText>instance,</w:delText>
        </w:r>
        <w:r w:rsidDel="00C67110">
          <w:rPr>
            <w:spacing w:val="-11"/>
          </w:rPr>
          <w:delText xml:space="preserve"> </w:delText>
        </w:r>
        <w:r w:rsidDel="00C67110">
          <w:delText>the</w:delText>
        </w:r>
        <w:r w:rsidDel="00C67110">
          <w:rPr>
            <w:spacing w:val="-11"/>
          </w:rPr>
          <w:delText xml:space="preserve"> </w:delText>
        </w:r>
        <w:r w:rsidDel="00C67110">
          <w:delText>user</w:delText>
        </w:r>
        <w:r w:rsidDel="00C67110">
          <w:rPr>
            <w:spacing w:val="-58"/>
          </w:rPr>
          <w:delText xml:space="preserve"> </w:delText>
        </w:r>
        <w:r w:rsidDel="00C67110">
          <w:delText>can</w:delText>
        </w:r>
        <w:r w:rsidDel="00C67110">
          <w:rPr>
            <w:spacing w:val="-4"/>
          </w:rPr>
          <w:delText xml:space="preserve"> </w:delText>
        </w:r>
        <w:r w:rsidDel="00C67110">
          <w:delText>choose</w:delText>
        </w:r>
        <w:r w:rsidDel="00C67110">
          <w:rPr>
            <w:spacing w:val="-4"/>
          </w:rPr>
          <w:delText xml:space="preserve"> </w:delText>
        </w:r>
        <w:r w:rsidDel="00C67110">
          <w:delText>to</w:delText>
        </w:r>
        <w:r w:rsidDel="00C67110">
          <w:rPr>
            <w:spacing w:val="-4"/>
          </w:rPr>
          <w:delText xml:space="preserve"> </w:delText>
        </w:r>
        <w:r w:rsidDel="00C67110">
          <w:delText>stay</w:delText>
        </w:r>
        <w:r w:rsidDel="00C67110">
          <w:rPr>
            <w:spacing w:val="-3"/>
          </w:rPr>
          <w:delText xml:space="preserve"> </w:delText>
        </w:r>
        <w:r w:rsidDel="00C67110">
          <w:delText>or</w:delText>
        </w:r>
        <w:r w:rsidDel="00C67110">
          <w:rPr>
            <w:spacing w:val="-4"/>
          </w:rPr>
          <w:delText xml:space="preserve"> </w:delText>
        </w:r>
        <w:r w:rsidDel="00C67110">
          <w:delText>quit</w:delText>
        </w:r>
        <w:r w:rsidDel="00C67110">
          <w:rPr>
            <w:spacing w:val="-4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program</w:delText>
        </w:r>
        <w:r w:rsidDel="00C67110">
          <w:rPr>
            <w:spacing w:val="-4"/>
          </w:rPr>
          <w:delText xml:space="preserve"> </w:delText>
        </w:r>
        <w:r w:rsidDel="00C67110">
          <w:delText>after</w:delText>
        </w:r>
        <w:r w:rsidDel="00C67110">
          <w:rPr>
            <w:spacing w:val="-3"/>
          </w:rPr>
          <w:delText xml:space="preserve"> </w:delText>
        </w:r>
        <w:r w:rsidDel="00C67110">
          <w:delText>certain</w:delText>
        </w:r>
        <w:r w:rsidDel="00C67110">
          <w:rPr>
            <w:spacing w:val="-4"/>
          </w:rPr>
          <w:delText xml:space="preserve"> </w:delText>
        </w:r>
        <w:r w:rsidDel="00C67110">
          <w:delText>operations</w:delText>
        </w:r>
        <w:r w:rsidDel="00C67110">
          <w:rPr>
            <w:spacing w:val="-3"/>
          </w:rPr>
          <w:delText xml:space="preserve"> </w:delText>
        </w:r>
        <w:r w:rsidDel="00C67110">
          <w:delText>have</w:delText>
        </w:r>
        <w:r w:rsidDel="00C67110">
          <w:rPr>
            <w:spacing w:val="-4"/>
          </w:rPr>
          <w:delText xml:space="preserve"> </w:delText>
        </w:r>
        <w:r w:rsidDel="00C67110">
          <w:delText>been</w:delText>
        </w:r>
        <w:r w:rsidDel="00C67110">
          <w:rPr>
            <w:spacing w:val="-4"/>
          </w:rPr>
          <w:delText xml:space="preserve"> </w:delText>
        </w:r>
        <w:r w:rsidDel="00C67110">
          <w:delText>completed.</w:delText>
        </w:r>
      </w:del>
    </w:p>
    <w:p w:rsidR="00CB0608" w:rsidDel="00C67110" w:rsidRDefault="00271F97">
      <w:pPr>
        <w:pStyle w:val="BodyText"/>
        <w:spacing w:before="143" w:line="345" w:lineRule="auto"/>
        <w:ind w:left="120" w:right="477"/>
        <w:jc w:val="both"/>
        <w:rPr>
          <w:del w:id="946" w:author="James Tan Swee Chuan (SUSS)" w:date="2022-03-31T16:51:00Z"/>
        </w:rPr>
      </w:pPr>
      <w:del w:id="947" w:author="James Tan Swee Chuan (SUSS)" w:date="2022-03-31T16:51:00Z">
        <w:r w:rsidDel="00C67110">
          <w:delText xml:space="preserve">Before introducing the </w:delText>
        </w:r>
        <w:r w:rsidDel="00C67110">
          <w:rPr>
            <w:rFonts w:ascii="Courier New"/>
          </w:rPr>
          <w:delText>if</w:delText>
        </w:r>
        <w:r w:rsidDel="00C67110">
          <w:delText>-</w:delText>
        </w:r>
        <w:r w:rsidDel="00C67110">
          <w:rPr>
            <w:rFonts w:ascii="Courier New"/>
          </w:rPr>
          <w:delText>elif</w:delText>
        </w:r>
        <w:r w:rsidDel="00C67110">
          <w:delText>-</w:delText>
        </w:r>
        <w:r w:rsidDel="00C67110">
          <w:rPr>
            <w:rFonts w:ascii="Courier New"/>
          </w:rPr>
          <w:delText>else</w:delText>
        </w:r>
        <w:r w:rsidDel="00C67110">
          <w:delText>-conditions that Python uses to decide how the</w:delText>
        </w:r>
        <w:r w:rsidDel="00C67110">
          <w:rPr>
            <w:spacing w:val="1"/>
          </w:rPr>
          <w:delText xml:space="preserve"> </w:delText>
        </w:r>
        <w:r w:rsidDel="00C67110">
          <w:delText>program should behave after a certain stage of the code, we need to get ourselves</w:delText>
        </w:r>
        <w:r w:rsidDel="00C67110">
          <w:rPr>
            <w:spacing w:val="1"/>
          </w:rPr>
          <w:delText xml:space="preserve"> </w:delText>
        </w:r>
        <w:r w:rsidDel="00C67110">
          <w:delText>familiarised with the Boolean expressions first. As introduced in Chapter 2.3, Boolean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variables have only two possible values: </w:delText>
        </w:r>
        <w:r w:rsidDel="00C67110">
          <w:rPr>
            <w:rFonts w:ascii="Courier New"/>
            <w:spacing w:val="-1"/>
          </w:rPr>
          <w:delText xml:space="preserve">True </w:delText>
        </w:r>
        <w:r w:rsidDel="00C67110">
          <w:rPr>
            <w:spacing w:val="-1"/>
          </w:rPr>
          <w:delText xml:space="preserve">and </w:delText>
        </w:r>
        <w:r w:rsidDel="00C67110">
          <w:rPr>
            <w:rFonts w:ascii="Courier New"/>
            <w:spacing w:val="-1"/>
          </w:rPr>
          <w:delText>False</w:delText>
        </w:r>
        <w:r w:rsidDel="00C67110">
          <w:rPr>
            <w:spacing w:val="-1"/>
          </w:rPr>
          <w:delText xml:space="preserve">. So, </w:delText>
        </w:r>
        <w:r w:rsidDel="00C67110">
          <w:delText>the basic concept of the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conditional control flow is to evaluate whether </w:delText>
        </w:r>
        <w:r w:rsidDel="00C67110">
          <w:delText xml:space="preserve">a Boolean expression is </w:delText>
        </w:r>
        <w:r w:rsidDel="00C67110">
          <w:rPr>
            <w:rFonts w:ascii="Courier New"/>
          </w:rPr>
          <w:delText xml:space="preserve">True </w:delText>
        </w:r>
        <w:r w:rsidDel="00C67110">
          <w:delText>or not first,</w:delText>
        </w:r>
        <w:r w:rsidDel="00C67110">
          <w:rPr>
            <w:spacing w:val="-57"/>
          </w:rPr>
          <w:delText xml:space="preserve"> </w:delText>
        </w:r>
        <w:r w:rsidDel="00C67110">
          <w:delText>and</w:delText>
        </w:r>
        <w:r w:rsidDel="00C67110">
          <w:rPr>
            <w:spacing w:val="-1"/>
          </w:rPr>
          <w:delText xml:space="preserve"> </w:delText>
        </w:r>
        <w:r w:rsidDel="00C67110">
          <w:delText>then</w:delText>
        </w:r>
        <w:r w:rsidDel="00C67110">
          <w:rPr>
            <w:spacing w:val="-2"/>
          </w:rPr>
          <w:delText xml:space="preserve"> </w:delText>
        </w:r>
        <w:r w:rsidDel="00C67110">
          <w:delText>carry</w:delText>
        </w:r>
        <w:r w:rsidDel="00C67110">
          <w:rPr>
            <w:spacing w:val="-2"/>
          </w:rPr>
          <w:delText xml:space="preserve"> </w:delText>
        </w:r>
        <w:r w:rsidDel="00C67110">
          <w:delText>out</w:delText>
        </w:r>
        <w:r w:rsidDel="00C67110">
          <w:rPr>
            <w:spacing w:val="-2"/>
          </w:rPr>
          <w:delText xml:space="preserve"> </w:delText>
        </w:r>
        <w:r w:rsidDel="00C67110">
          <w:delText>either set</w:delText>
        </w:r>
        <w:r w:rsidDel="00C67110">
          <w:rPr>
            <w:spacing w:val="-2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instructions</w:delText>
        </w:r>
        <w:r w:rsidDel="00C67110">
          <w:rPr>
            <w:spacing w:val="-2"/>
          </w:rPr>
          <w:delText xml:space="preserve"> </w:delText>
        </w:r>
        <w:r w:rsidDel="00C67110">
          <w:delText>depending</w:delText>
        </w:r>
        <w:r w:rsidDel="00C67110">
          <w:rPr>
            <w:spacing w:val="-2"/>
          </w:rPr>
          <w:delText xml:space="preserve"> </w:delText>
        </w:r>
        <w:r w:rsidDel="00C67110">
          <w:delText>on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evaluation.</w:delText>
        </w:r>
      </w:del>
    </w:p>
    <w:p w:rsidR="00CB0608" w:rsidDel="00C67110" w:rsidRDefault="00271F97">
      <w:pPr>
        <w:pStyle w:val="BodyText"/>
        <w:spacing w:before="146" w:line="348" w:lineRule="auto"/>
        <w:ind w:left="120" w:right="488"/>
        <w:jc w:val="both"/>
        <w:rPr>
          <w:del w:id="948" w:author="James Tan Swee Chuan (SUSS)" w:date="2022-03-31T16:51:00Z"/>
        </w:rPr>
      </w:pPr>
      <w:del w:id="949" w:author="James Tan Swee Chuan (SUSS)" w:date="2022-03-31T16:51:00Z">
        <w:r w:rsidDel="00C67110">
          <w:delText>A Boolean expression can be the result of a single relational operation or a combination</w:delText>
        </w:r>
        <w:r w:rsidDel="00C67110">
          <w:rPr>
            <w:spacing w:val="1"/>
          </w:rPr>
          <w:delText xml:space="preserve"> </w:delText>
        </w:r>
        <w:r w:rsidDel="00C67110">
          <w:delText>of multiple relational operations linked by logical operators. Here are some relational</w:delText>
        </w:r>
        <w:r w:rsidDel="00C67110">
          <w:rPr>
            <w:spacing w:val="1"/>
          </w:rPr>
          <w:delText xml:space="preserve"> </w:delText>
        </w:r>
        <w:r w:rsidDel="00C67110">
          <w:delText>operation</w:delText>
        </w:r>
        <w:r w:rsidDel="00C67110">
          <w:rPr>
            <w:spacing w:val="-2"/>
          </w:rPr>
          <w:delText xml:space="preserve"> </w:delText>
        </w:r>
        <w:r w:rsidDel="00C67110">
          <w:delText>examples:</w:delText>
        </w:r>
      </w:del>
    </w:p>
    <w:p w:rsidR="00CB0608" w:rsidDel="00C67110" w:rsidRDefault="00271F97">
      <w:pPr>
        <w:spacing w:before="177"/>
        <w:ind w:left="120"/>
        <w:jc w:val="both"/>
        <w:rPr>
          <w:del w:id="950" w:author="James Tan Swee Chuan (SUSS)" w:date="2022-03-31T16:51:00Z"/>
          <w:sz w:val="20"/>
        </w:rPr>
      </w:pPr>
      <w:del w:id="951" w:author="James Tan Swee Chuan (SUSS)" w:date="2022-03-31T16:51:00Z">
        <w:r w:rsidDel="00C67110">
          <w:rPr>
            <w:rFonts w:ascii="Palatino Linotype"/>
            <w:b/>
            <w:sz w:val="20"/>
          </w:rPr>
          <w:delText>Table</w:delText>
        </w:r>
        <w:r w:rsidDel="00C67110">
          <w:rPr>
            <w:rFonts w:ascii="Palatino Linotype"/>
            <w:b/>
            <w:spacing w:val="-8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1.4</w:delText>
        </w:r>
        <w:r w:rsidDel="00C67110">
          <w:rPr>
            <w:rFonts w:ascii="Palatino Linotype"/>
            <w:b/>
            <w:spacing w:val="-9"/>
            <w:sz w:val="20"/>
          </w:rPr>
          <w:delText xml:space="preserve"> </w:delText>
        </w:r>
        <w:r w:rsidDel="00C67110">
          <w:rPr>
            <w:sz w:val="20"/>
          </w:rPr>
          <w:delText>Examples</w:delText>
        </w:r>
        <w:r w:rsidDel="00C67110">
          <w:rPr>
            <w:spacing w:val="-9"/>
            <w:sz w:val="20"/>
          </w:rPr>
          <w:delText xml:space="preserve"> </w:delText>
        </w:r>
        <w:r w:rsidDel="00C67110">
          <w:rPr>
            <w:sz w:val="20"/>
          </w:rPr>
          <w:delText>of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Relational</w:delText>
        </w:r>
        <w:r w:rsidDel="00C67110">
          <w:rPr>
            <w:spacing w:val="-9"/>
            <w:sz w:val="20"/>
          </w:rPr>
          <w:delText xml:space="preserve"> </w:delText>
        </w:r>
        <w:r w:rsidDel="00C67110">
          <w:rPr>
            <w:sz w:val="20"/>
          </w:rPr>
          <w:delText>Operation</w:delText>
        </w:r>
      </w:del>
    </w:p>
    <w:p w:rsidR="00CB0608" w:rsidDel="00C67110" w:rsidRDefault="00CB0608">
      <w:pPr>
        <w:pStyle w:val="BodyText"/>
        <w:spacing w:before="6"/>
        <w:rPr>
          <w:del w:id="952" w:author="James Tan Swee Chuan (SUSS)" w:date="2022-03-31T16:51:00Z"/>
          <w:sz w:val="21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93"/>
        <w:gridCol w:w="4693"/>
      </w:tblGrid>
      <w:tr w:rsidR="00CB0608" w:rsidDel="00C67110">
        <w:trPr>
          <w:trHeight w:val="720"/>
          <w:del w:id="953" w:author="James Tan Swee Chuan (SUSS)" w:date="2022-03-31T16:51:00Z"/>
        </w:trPr>
        <w:tc>
          <w:tcPr>
            <w:tcW w:w="4693" w:type="dxa"/>
            <w:tcBorders>
              <w:righ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62" w:right="895"/>
              <w:jc w:val="center"/>
              <w:rPr>
                <w:del w:id="954" w:author="James Tan Swee Chuan (SUSS)" w:date="2022-03-31T16:51:00Z"/>
                <w:rFonts w:ascii="Palatino Linotype"/>
                <w:b/>
                <w:sz w:val="24"/>
              </w:rPr>
            </w:pPr>
            <w:del w:id="955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Relational</w:delText>
              </w:r>
              <w:r w:rsidDel="00C67110">
                <w:rPr>
                  <w:rFonts w:ascii="Palatino Linotype"/>
                  <w:b/>
                  <w:spacing w:val="-4"/>
                  <w:sz w:val="24"/>
                </w:rPr>
                <w:delText xml:space="preserve"> </w:delText>
              </w:r>
              <w:r w:rsidDel="00C67110">
                <w:rPr>
                  <w:rFonts w:ascii="Palatino Linotype"/>
                  <w:b/>
                  <w:sz w:val="24"/>
                </w:rPr>
                <w:delText>Operation</w:delText>
              </w:r>
            </w:del>
          </w:p>
        </w:tc>
        <w:tc>
          <w:tcPr>
            <w:tcW w:w="4693" w:type="dxa"/>
            <w:tcBorders>
              <w:lef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1908"/>
              <w:rPr>
                <w:del w:id="956" w:author="James Tan Swee Chuan (SUSS)" w:date="2022-03-31T16:51:00Z"/>
                <w:rFonts w:ascii="Palatino Linotype"/>
                <w:b/>
                <w:sz w:val="24"/>
              </w:rPr>
            </w:pPr>
            <w:del w:id="957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Result</w:delText>
              </w:r>
            </w:del>
          </w:p>
        </w:tc>
      </w:tr>
      <w:tr w:rsidR="00CB0608" w:rsidDel="00C67110">
        <w:trPr>
          <w:trHeight w:val="720"/>
          <w:del w:id="958" w:author="James Tan Swee Chuan (SUSS)" w:date="2022-03-31T16:51:00Z"/>
        </w:trPr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762" w:right="975"/>
              <w:jc w:val="center"/>
              <w:rPr>
                <w:del w:id="959" w:author="James Tan Swee Chuan (SUSS)" w:date="2022-03-31T16:51:00Z"/>
                <w:rFonts w:ascii="Courier New"/>
                <w:sz w:val="24"/>
              </w:rPr>
            </w:pPr>
            <w:del w:id="960" w:author="James Tan Swee Chuan (SUSS)" w:date="2022-03-31T16:51:00Z">
              <w:r w:rsidDel="00C67110">
                <w:rPr>
                  <w:rFonts w:ascii="Courier New"/>
                  <w:sz w:val="24"/>
                </w:rPr>
                <w:delText>1 == 1</w:delText>
              </w:r>
            </w:del>
          </w:p>
        </w:tc>
        <w:tc>
          <w:tcPr>
            <w:tcW w:w="4693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1933"/>
              <w:rPr>
                <w:del w:id="961" w:author="James Tan Swee Chuan (SUSS)" w:date="2022-03-31T16:51:00Z"/>
                <w:rFonts w:ascii="Courier New"/>
                <w:sz w:val="24"/>
              </w:rPr>
            </w:pPr>
            <w:del w:id="962" w:author="James Tan Swee Chuan (SUSS)" w:date="2022-03-31T16:51:00Z">
              <w:r w:rsidDel="00C67110">
                <w:rPr>
                  <w:rFonts w:ascii="Courier New"/>
                  <w:sz w:val="24"/>
                </w:rPr>
                <w:delText>True</w:delText>
              </w:r>
            </w:del>
          </w:p>
        </w:tc>
      </w:tr>
      <w:tr w:rsidR="00CB0608" w:rsidDel="00C67110">
        <w:trPr>
          <w:trHeight w:val="719"/>
          <w:del w:id="963" w:author="James Tan Swee Chuan (SUSS)" w:date="2022-03-31T16:51:00Z"/>
        </w:trPr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762" w:right="975"/>
              <w:jc w:val="center"/>
              <w:rPr>
                <w:del w:id="964" w:author="James Tan Swee Chuan (SUSS)" w:date="2022-03-31T16:51:00Z"/>
                <w:rFonts w:ascii="Courier New"/>
                <w:sz w:val="24"/>
              </w:rPr>
            </w:pPr>
            <w:del w:id="965" w:author="James Tan Swee Chuan (SUSS)" w:date="2022-03-31T16:51:00Z">
              <w:r w:rsidDel="00C67110">
                <w:rPr>
                  <w:rFonts w:ascii="Courier New"/>
                  <w:sz w:val="24"/>
                </w:rPr>
                <w:delText>3 &gt; 2</w:delText>
              </w:r>
            </w:del>
          </w:p>
        </w:tc>
        <w:tc>
          <w:tcPr>
            <w:tcW w:w="4693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1933"/>
              <w:rPr>
                <w:del w:id="966" w:author="James Tan Swee Chuan (SUSS)" w:date="2022-03-31T16:51:00Z"/>
                <w:rFonts w:ascii="Courier New"/>
                <w:sz w:val="24"/>
              </w:rPr>
            </w:pPr>
            <w:del w:id="967" w:author="James Tan Swee Chuan (SUSS)" w:date="2022-03-31T16:51:00Z">
              <w:r w:rsidDel="00C67110">
                <w:rPr>
                  <w:rFonts w:ascii="Courier New"/>
                  <w:sz w:val="24"/>
                </w:rPr>
                <w:delText>True</w:delText>
              </w:r>
            </w:del>
          </w:p>
        </w:tc>
      </w:tr>
    </w:tbl>
    <w:p w:rsidR="00CB0608" w:rsidDel="00C67110" w:rsidRDefault="00CB0608">
      <w:pPr>
        <w:rPr>
          <w:del w:id="968" w:author="James Tan Swee Chuan (SUSS)" w:date="2022-03-31T16:51:00Z"/>
          <w:rFonts w:ascii="Courier New"/>
          <w:sz w:val="24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5" w:after="1"/>
        <w:rPr>
          <w:del w:id="969" w:author="James Tan Swee Chuan (SUSS)" w:date="2022-03-31T16:51:00Z"/>
          <w:sz w:val="15"/>
        </w:rPr>
      </w:pPr>
    </w:p>
    <w:tbl>
      <w:tblPr>
        <w:tblW w:w="0" w:type="auto"/>
        <w:tblInd w:w="4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93"/>
        <w:gridCol w:w="4693"/>
      </w:tblGrid>
      <w:tr w:rsidR="00CB0608" w:rsidDel="00C67110">
        <w:trPr>
          <w:trHeight w:val="719"/>
          <w:del w:id="970" w:author="James Tan Swee Chuan (SUSS)" w:date="2022-03-31T16:51:00Z"/>
        </w:trPr>
        <w:tc>
          <w:tcPr>
            <w:tcW w:w="4693" w:type="dxa"/>
            <w:tcBorders>
              <w:righ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62" w:right="895"/>
              <w:jc w:val="center"/>
              <w:rPr>
                <w:del w:id="971" w:author="James Tan Swee Chuan (SUSS)" w:date="2022-03-31T16:51:00Z"/>
                <w:rFonts w:ascii="Palatino Linotype"/>
                <w:b/>
                <w:sz w:val="24"/>
              </w:rPr>
            </w:pPr>
            <w:del w:id="972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Relational</w:delText>
              </w:r>
              <w:r w:rsidDel="00C67110">
                <w:rPr>
                  <w:rFonts w:ascii="Palatino Linotype"/>
                  <w:b/>
                  <w:spacing w:val="-4"/>
                  <w:sz w:val="24"/>
                </w:rPr>
                <w:delText xml:space="preserve"> </w:delText>
              </w:r>
              <w:r w:rsidDel="00C67110">
                <w:rPr>
                  <w:rFonts w:ascii="Palatino Linotype"/>
                  <w:b/>
                  <w:sz w:val="24"/>
                </w:rPr>
                <w:delText>Operation</w:delText>
              </w:r>
            </w:del>
          </w:p>
        </w:tc>
        <w:tc>
          <w:tcPr>
            <w:tcW w:w="4693" w:type="dxa"/>
            <w:tcBorders>
              <w:lef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62" w:right="905"/>
              <w:jc w:val="center"/>
              <w:rPr>
                <w:del w:id="973" w:author="James Tan Swee Chuan (SUSS)" w:date="2022-03-31T16:51:00Z"/>
                <w:rFonts w:ascii="Palatino Linotype"/>
                <w:b/>
                <w:sz w:val="24"/>
              </w:rPr>
            </w:pPr>
            <w:del w:id="974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Result</w:delText>
              </w:r>
            </w:del>
          </w:p>
        </w:tc>
      </w:tr>
      <w:tr w:rsidR="00CB0608" w:rsidDel="00C67110">
        <w:trPr>
          <w:trHeight w:val="720"/>
          <w:del w:id="975" w:author="James Tan Swee Chuan (SUSS)" w:date="2022-03-31T16:51:00Z"/>
        </w:trPr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762" w:right="975"/>
              <w:jc w:val="center"/>
              <w:rPr>
                <w:del w:id="976" w:author="James Tan Swee Chuan (SUSS)" w:date="2022-03-31T16:51:00Z"/>
                <w:rFonts w:ascii="Courier New"/>
                <w:sz w:val="24"/>
              </w:rPr>
            </w:pPr>
            <w:del w:id="977" w:author="James Tan Swee Chuan (SUSS)" w:date="2022-03-31T16:51:00Z">
              <w:r w:rsidDel="00C67110">
                <w:rPr>
                  <w:rFonts w:ascii="Courier New"/>
                  <w:sz w:val="24"/>
                </w:rPr>
                <w:delText>0 &lt;= -5</w:delText>
              </w:r>
            </w:del>
          </w:p>
        </w:tc>
        <w:tc>
          <w:tcPr>
            <w:tcW w:w="4693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762" w:right="985"/>
              <w:jc w:val="center"/>
              <w:rPr>
                <w:del w:id="978" w:author="James Tan Swee Chuan (SUSS)" w:date="2022-03-31T16:51:00Z"/>
                <w:rFonts w:ascii="Courier New"/>
                <w:sz w:val="24"/>
              </w:rPr>
            </w:pPr>
            <w:del w:id="979" w:author="James Tan Swee Chuan (SUSS)" w:date="2022-03-31T16:51:00Z">
              <w:r w:rsidDel="00C67110">
                <w:rPr>
                  <w:rFonts w:ascii="Courier New"/>
                  <w:sz w:val="24"/>
                </w:rPr>
                <w:delText>False</w:delText>
              </w:r>
            </w:del>
          </w:p>
        </w:tc>
      </w:tr>
      <w:tr w:rsidR="00CB0608" w:rsidDel="00C67110">
        <w:trPr>
          <w:trHeight w:val="720"/>
          <w:del w:id="980" w:author="James Tan Swee Chuan (SUSS)" w:date="2022-03-31T16:51:00Z"/>
        </w:trPr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762" w:right="975"/>
              <w:jc w:val="center"/>
              <w:rPr>
                <w:del w:id="981" w:author="James Tan Swee Chuan (SUSS)" w:date="2022-03-31T16:51:00Z"/>
                <w:rFonts w:ascii="Courier New"/>
                <w:sz w:val="24"/>
              </w:rPr>
            </w:pPr>
            <w:del w:id="982" w:author="James Tan Swee Chuan (SUSS)" w:date="2022-03-31T16:51:00Z">
              <w:r w:rsidDel="00C67110">
                <w:rPr>
                  <w:rFonts w:ascii="Courier New"/>
                  <w:sz w:val="24"/>
                </w:rPr>
                <w:delText>a + b &lt; 10</w:delText>
              </w:r>
            </w:del>
          </w:p>
        </w:tc>
        <w:tc>
          <w:tcPr>
            <w:tcW w:w="4693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762" w:right="985"/>
              <w:jc w:val="center"/>
              <w:rPr>
                <w:del w:id="983" w:author="James Tan Swee Chuan (SUSS)" w:date="2022-03-31T16:51:00Z"/>
                <w:rFonts w:ascii="Courier New"/>
                <w:sz w:val="24"/>
              </w:rPr>
            </w:pPr>
            <w:del w:id="984" w:author="James Tan Swee Chuan (SUSS)" w:date="2022-03-31T16:51:00Z">
              <w:r w:rsidDel="00C67110">
                <w:rPr>
                  <w:rFonts w:ascii="Courier New"/>
                  <w:sz w:val="24"/>
                </w:rPr>
                <w:delText>False if a + b &gt;= 10</w:delText>
              </w:r>
            </w:del>
          </w:p>
        </w:tc>
      </w:tr>
    </w:tbl>
    <w:p w:rsidR="00CB0608" w:rsidDel="00C67110" w:rsidRDefault="00CB0608">
      <w:pPr>
        <w:pStyle w:val="BodyText"/>
        <w:spacing w:before="11"/>
        <w:rPr>
          <w:del w:id="985" w:author="James Tan Swee Chuan (SUSS)" w:date="2022-03-31T16:51:00Z"/>
          <w:sz w:val="12"/>
        </w:rPr>
      </w:pPr>
    </w:p>
    <w:p w:rsidR="00CB0608" w:rsidDel="00C67110" w:rsidRDefault="00271F97">
      <w:pPr>
        <w:pStyle w:val="BodyText"/>
        <w:spacing w:before="70" w:line="343" w:lineRule="auto"/>
        <w:ind w:left="480" w:right="117"/>
        <w:jc w:val="both"/>
        <w:rPr>
          <w:del w:id="986" w:author="James Tan Swee Chuan (SUSS)" w:date="2022-03-31T16:51:00Z"/>
        </w:rPr>
      </w:pPr>
      <w:del w:id="987" w:author="James Tan Swee Chuan (SUSS)" w:date="2022-03-31T16:51:00Z">
        <w:r w:rsidDel="00C67110">
          <w:rPr>
            <w:spacing w:val="-1"/>
          </w:rPr>
          <w:delText>In</w:delText>
        </w:r>
        <w:r w:rsidDel="00C67110">
          <w:rPr>
            <w:spacing w:val="-7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rPr>
            <w:spacing w:val="-1"/>
          </w:rPr>
          <w:delText>above</w:delText>
        </w:r>
        <w:r w:rsidDel="00C67110">
          <w:rPr>
            <w:spacing w:val="-7"/>
          </w:rPr>
          <w:delText xml:space="preserve"> </w:delText>
        </w:r>
        <w:r w:rsidDel="00C67110">
          <w:rPr>
            <w:spacing w:val="-1"/>
          </w:rPr>
          <w:delText>examples,</w:delText>
        </w:r>
        <w:r w:rsidDel="00C67110">
          <w:rPr>
            <w:spacing w:val="-6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7"/>
          </w:rPr>
          <w:delText xml:space="preserve"> </w:delText>
        </w:r>
        <w:r w:rsidDel="00C67110">
          <w:rPr>
            <w:spacing w:val="-1"/>
          </w:rPr>
          <w:delText>first</w:delText>
        </w:r>
        <w:r w:rsidDel="00C67110">
          <w:rPr>
            <w:spacing w:val="-6"/>
          </w:rPr>
          <w:delText xml:space="preserve"> </w:delText>
        </w:r>
        <w:r w:rsidDel="00C67110">
          <w:rPr>
            <w:spacing w:val="-1"/>
          </w:rPr>
          <w:delText>two</w:delText>
        </w:r>
        <w:r w:rsidDel="00C67110">
          <w:rPr>
            <w:spacing w:val="-6"/>
          </w:rPr>
          <w:delText xml:space="preserve"> </w:delText>
        </w:r>
        <w:r w:rsidDel="00C67110">
          <w:rPr>
            <w:spacing w:val="-1"/>
          </w:rPr>
          <w:delText>operations</w:delText>
        </w:r>
        <w:r w:rsidDel="00C67110">
          <w:rPr>
            <w:spacing w:val="-7"/>
          </w:rPr>
          <w:delText xml:space="preserve"> </w:delText>
        </w:r>
        <w:r w:rsidDel="00C67110">
          <w:rPr>
            <w:spacing w:val="-1"/>
          </w:rPr>
          <w:delText>are</w:delText>
        </w:r>
        <w:r w:rsidDel="00C67110">
          <w:rPr>
            <w:spacing w:val="-6"/>
          </w:rPr>
          <w:delText xml:space="preserve"> </w:delText>
        </w:r>
        <w:r w:rsidDel="00C67110">
          <w:rPr>
            <w:spacing w:val="-1"/>
          </w:rPr>
          <w:delText xml:space="preserve">obviously </w:delText>
        </w:r>
        <w:r w:rsidDel="00C67110">
          <w:rPr>
            <w:rFonts w:ascii="Courier New"/>
          </w:rPr>
          <w:delText>True</w:delText>
        </w:r>
        <w:r w:rsidDel="00C67110">
          <w:rPr>
            <w:rFonts w:ascii="Courier New"/>
            <w:spacing w:val="-90"/>
          </w:rPr>
          <w:delText xml:space="preserve"> </w:delText>
        </w:r>
        <w:r w:rsidDel="00C67110">
          <w:delText>since</w:delText>
        </w:r>
        <w:r w:rsidDel="00C67110">
          <w:rPr>
            <w:spacing w:val="-6"/>
          </w:rPr>
          <w:delText xml:space="preserve"> </w:delText>
        </w:r>
        <w:r w:rsidDel="00C67110">
          <w:delText>they</w:delText>
        </w:r>
        <w:r w:rsidDel="00C67110">
          <w:rPr>
            <w:spacing w:val="-7"/>
          </w:rPr>
          <w:delText xml:space="preserve"> </w:delText>
        </w:r>
        <w:r w:rsidDel="00C67110">
          <w:delText>correspond</w:delText>
        </w:r>
        <w:r w:rsidDel="00C67110">
          <w:rPr>
            <w:spacing w:val="-58"/>
          </w:rPr>
          <w:delText xml:space="preserve"> </w:delText>
        </w:r>
        <w:r w:rsidDel="00C67110">
          <w:delText>to the mathematical relationship between the left-hand and the right-hand sides of the</w:delText>
        </w:r>
        <w:r w:rsidDel="00C67110">
          <w:rPr>
            <w:spacing w:val="1"/>
          </w:rPr>
          <w:delText xml:space="preserve"> </w:delText>
        </w:r>
        <w:r w:rsidDel="00C67110">
          <w:delText>equations. Note that if we want to check whether two expressions are identical, we will</w:delText>
        </w:r>
        <w:r w:rsidDel="00C67110">
          <w:rPr>
            <w:spacing w:val="1"/>
          </w:rPr>
          <w:delText xml:space="preserve"> </w:delText>
        </w:r>
        <w:r w:rsidDel="00C67110">
          <w:delText>have to use the double equal sign (</w:delText>
        </w:r>
        <w:r w:rsidDel="00C67110">
          <w:rPr>
            <w:rFonts w:ascii="Courier New"/>
          </w:rPr>
          <w:delText>==</w:delText>
        </w:r>
        <w:r w:rsidDel="00C67110">
          <w:delText>) instead of the ordinary equal sign (</w:delText>
        </w:r>
        <w:r w:rsidDel="00C67110">
          <w:rPr>
            <w:rFonts w:ascii="Courier New"/>
          </w:rPr>
          <w:delText>=</w:delText>
        </w:r>
        <w:r w:rsidDel="00C67110">
          <w:delText>) since the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single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equal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sign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is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used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to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assign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a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value</w:delText>
        </w:r>
        <w:r w:rsidDel="00C67110">
          <w:rPr>
            <w:spacing w:val="14"/>
          </w:rPr>
          <w:delText xml:space="preserve"> </w:delText>
        </w:r>
        <w:r w:rsidDel="00C67110">
          <w:rPr>
            <w:spacing w:val="-1"/>
          </w:rPr>
          <w:delText>to</w:delText>
        </w:r>
        <w:r w:rsidDel="00C67110">
          <w:rPr>
            <w:spacing w:val="14"/>
          </w:rPr>
          <w:delText xml:space="preserve"> </w:delText>
        </w:r>
        <w:r w:rsidDel="00C67110">
          <w:delText>a</w:delText>
        </w:r>
        <w:r w:rsidDel="00C67110">
          <w:rPr>
            <w:spacing w:val="14"/>
          </w:rPr>
          <w:delText xml:space="preserve"> </w:delText>
        </w:r>
        <w:r w:rsidDel="00C67110">
          <w:delText>variable.</w:delText>
        </w:r>
        <w:r w:rsidDel="00C67110">
          <w:rPr>
            <w:spacing w:val="14"/>
          </w:rPr>
          <w:delText xml:space="preserve"> </w:delText>
        </w:r>
        <w:r w:rsidDel="00C67110">
          <w:delText>So,</w:delText>
        </w:r>
        <w:r w:rsidDel="00C67110">
          <w:rPr>
            <w:spacing w:val="14"/>
          </w:rPr>
          <w:delText xml:space="preserve"> </w:delText>
        </w:r>
        <w:r w:rsidDel="00C67110">
          <w:delText>if</w:delText>
        </w:r>
        <w:r w:rsidDel="00C67110">
          <w:rPr>
            <w:spacing w:val="14"/>
          </w:rPr>
          <w:delText xml:space="preserve"> </w:delText>
        </w:r>
        <w:r w:rsidDel="00C67110">
          <w:delText>we</w:delText>
        </w:r>
        <w:r w:rsidDel="00C67110">
          <w:rPr>
            <w:spacing w:val="14"/>
          </w:rPr>
          <w:delText xml:space="preserve"> </w:delText>
        </w:r>
        <w:r w:rsidDel="00C67110">
          <w:delText>wrote</w:delText>
        </w:r>
        <w:r w:rsidDel="00C67110">
          <w:rPr>
            <w:spacing w:val="25"/>
          </w:rPr>
          <w:delText xml:space="preserve"> </w:delText>
        </w:r>
        <w:r w:rsidDel="00C67110">
          <w:rPr>
            <w:rFonts w:ascii="Courier New"/>
          </w:rPr>
          <w:delText>1</w:delText>
        </w:r>
        <w:r w:rsidDel="00C67110">
          <w:rPr>
            <w:rFonts w:ascii="Courier New"/>
            <w:spacing w:val="34"/>
          </w:rPr>
          <w:delText xml:space="preserve"> </w:delText>
        </w:r>
        <w:r w:rsidDel="00C67110">
          <w:rPr>
            <w:rFonts w:ascii="Courier New"/>
          </w:rPr>
          <w:delText>=</w:delText>
        </w:r>
        <w:r w:rsidDel="00C67110">
          <w:rPr>
            <w:rFonts w:ascii="Courier New"/>
            <w:spacing w:val="34"/>
          </w:rPr>
          <w:delText xml:space="preserve"> </w:delText>
        </w:r>
        <w:r w:rsidDel="00C67110">
          <w:rPr>
            <w:rFonts w:ascii="Courier New"/>
          </w:rPr>
          <w:delText>1</w:delText>
        </w:r>
        <w:r w:rsidDel="00C67110">
          <w:rPr>
            <w:rFonts w:ascii="Courier New"/>
            <w:spacing w:val="-70"/>
          </w:rPr>
          <w:delText xml:space="preserve"> </w:delText>
        </w:r>
        <w:r w:rsidDel="00C67110">
          <w:delText>instead</w:delText>
        </w:r>
        <w:r w:rsidDel="00C67110">
          <w:rPr>
            <w:spacing w:val="-57"/>
          </w:rPr>
          <w:delText xml:space="preserve"> </w:delText>
        </w:r>
        <w:r w:rsidDel="00C67110">
          <w:delText>of</w:delText>
        </w:r>
        <w:r w:rsidDel="00C67110">
          <w:rPr>
            <w:spacing w:val="-3"/>
          </w:rPr>
          <w:delText xml:space="preserve"> </w:delText>
        </w:r>
        <w:r w:rsidDel="00C67110">
          <w:rPr>
            <w:rFonts w:ascii="Courier New"/>
          </w:rPr>
          <w:delText>1</w:delText>
        </w:r>
        <w:r w:rsidDel="00C67110">
          <w:rPr>
            <w:rFonts w:ascii="Courier New"/>
            <w:spacing w:val="-4"/>
          </w:rPr>
          <w:delText xml:space="preserve"> </w:delText>
        </w:r>
        <w:r w:rsidDel="00C67110">
          <w:rPr>
            <w:rFonts w:ascii="Courier New"/>
          </w:rPr>
          <w:delText>==</w:delText>
        </w:r>
        <w:r w:rsidDel="00C67110">
          <w:rPr>
            <w:rFonts w:ascii="Courier New"/>
            <w:spacing w:val="-3"/>
          </w:rPr>
          <w:delText xml:space="preserve"> </w:delText>
        </w:r>
        <w:r w:rsidDel="00C67110">
          <w:rPr>
            <w:rFonts w:ascii="Courier New"/>
          </w:rPr>
          <w:delText>1</w:delText>
        </w:r>
        <w:r w:rsidDel="00C67110">
          <w:delText>,</w:delText>
        </w:r>
        <w:r w:rsidDel="00C67110">
          <w:rPr>
            <w:spacing w:val="-3"/>
          </w:rPr>
          <w:delText xml:space="preserve"> </w:delText>
        </w:r>
        <w:r w:rsidDel="00C67110">
          <w:delText>a</w:delText>
        </w:r>
        <w:r w:rsidDel="00C67110">
          <w:rPr>
            <w:spacing w:val="-2"/>
          </w:rPr>
          <w:delText xml:space="preserve"> </w:delText>
        </w:r>
        <w:r w:rsidDel="00C67110">
          <w:delText>syntax</w:delText>
        </w:r>
        <w:r w:rsidDel="00C67110">
          <w:rPr>
            <w:spacing w:val="-2"/>
          </w:rPr>
          <w:delText xml:space="preserve"> </w:delText>
        </w:r>
        <w:r w:rsidDel="00C67110">
          <w:delText>error</w:delText>
        </w:r>
        <w:r w:rsidDel="00C67110">
          <w:rPr>
            <w:spacing w:val="-2"/>
          </w:rPr>
          <w:delText xml:space="preserve"> </w:delText>
        </w:r>
        <w:r w:rsidDel="00C67110">
          <w:delText>would</w:delText>
        </w:r>
        <w:r w:rsidDel="00C67110">
          <w:rPr>
            <w:spacing w:val="-3"/>
          </w:rPr>
          <w:delText xml:space="preserve"> </w:delText>
        </w:r>
        <w:r w:rsidDel="00C67110">
          <w:delText>return</w:delText>
        </w:r>
        <w:r w:rsidDel="00C67110">
          <w:rPr>
            <w:spacing w:val="-2"/>
          </w:rPr>
          <w:delText xml:space="preserve"> </w:delText>
        </w:r>
        <w:r w:rsidDel="00C67110">
          <w:delText>since</w:delText>
        </w:r>
        <w:r w:rsidDel="00C67110">
          <w:rPr>
            <w:spacing w:val="-2"/>
          </w:rPr>
          <w:delText xml:space="preserve"> </w:delText>
        </w:r>
        <w:r w:rsidDel="00C67110">
          <w:delText>Python</w:delText>
        </w:r>
        <w:r w:rsidDel="00C67110">
          <w:rPr>
            <w:spacing w:val="-2"/>
          </w:rPr>
          <w:delText xml:space="preserve"> </w:delText>
        </w:r>
        <w:r w:rsidDel="00C67110">
          <w:delText>would</w:delText>
        </w:r>
        <w:r w:rsidDel="00C67110">
          <w:rPr>
            <w:spacing w:val="-3"/>
          </w:rPr>
          <w:delText xml:space="preserve"> </w:delText>
        </w:r>
        <w:r w:rsidDel="00C67110">
          <w:delText>interpret</w:delText>
        </w:r>
        <w:r w:rsidDel="00C67110">
          <w:rPr>
            <w:spacing w:val="-2"/>
          </w:rPr>
          <w:delText xml:space="preserve"> </w:delText>
        </w:r>
        <w:r w:rsidDel="00C67110">
          <w:delText>our</w:delText>
        </w:r>
        <w:r w:rsidDel="00C67110">
          <w:rPr>
            <w:spacing w:val="-2"/>
          </w:rPr>
          <w:delText xml:space="preserve"> </w:delText>
        </w:r>
        <w:r w:rsidDel="00C67110">
          <w:delText>intention</w:delText>
        </w:r>
        <w:r w:rsidDel="00C67110">
          <w:rPr>
            <w:spacing w:val="-2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be</w:delText>
        </w:r>
        <w:r w:rsidDel="00C67110">
          <w:rPr>
            <w:spacing w:val="-58"/>
          </w:rPr>
          <w:delText xml:space="preserve"> </w:delText>
        </w:r>
        <w:r w:rsidDel="00C67110">
          <w:delText>assigning</w:delText>
        </w:r>
        <w:r w:rsidDel="00C67110">
          <w:rPr>
            <w:spacing w:val="-2"/>
          </w:rPr>
          <w:delText xml:space="preserve"> </w:delText>
        </w:r>
        <w:r w:rsidDel="00C67110">
          <w:delText>a</w:delText>
        </w:r>
        <w:r w:rsidDel="00C67110">
          <w:rPr>
            <w:spacing w:val="-1"/>
          </w:rPr>
          <w:delText xml:space="preserve"> </w:delText>
        </w:r>
        <w:r w:rsidDel="00C67110">
          <w:delText>value</w:delText>
        </w:r>
        <w:r w:rsidDel="00C67110">
          <w:rPr>
            <w:spacing w:val="-3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a</w:delText>
        </w:r>
        <w:r w:rsidDel="00C67110">
          <w:rPr>
            <w:spacing w:val="-2"/>
          </w:rPr>
          <w:delText xml:space="preserve"> </w:delText>
        </w:r>
        <w:r w:rsidDel="00C67110">
          <w:delText>number,</w:delText>
        </w:r>
        <w:r w:rsidDel="00C67110">
          <w:rPr>
            <w:spacing w:val="-1"/>
          </w:rPr>
          <w:delText xml:space="preserve"> </w:delText>
        </w:r>
        <w:r w:rsidDel="00C67110">
          <w:delText>which</w:delText>
        </w:r>
        <w:r w:rsidDel="00C67110">
          <w:rPr>
            <w:spacing w:val="-3"/>
          </w:rPr>
          <w:delText xml:space="preserve"> </w:delText>
        </w:r>
        <w:r w:rsidDel="00C67110">
          <w:delText>we</w:delText>
        </w:r>
        <w:r w:rsidDel="00C67110">
          <w:rPr>
            <w:spacing w:val="-2"/>
          </w:rPr>
          <w:delText xml:space="preserve"> </w:delText>
        </w:r>
        <w:r w:rsidDel="00C67110">
          <w:delText>know</w:delText>
        </w:r>
        <w:r w:rsidDel="00C67110">
          <w:rPr>
            <w:spacing w:val="-3"/>
          </w:rPr>
          <w:delText xml:space="preserve"> </w:delText>
        </w:r>
        <w:r w:rsidDel="00C67110">
          <w:delText>is</w:delText>
        </w:r>
        <w:r w:rsidDel="00C67110">
          <w:rPr>
            <w:spacing w:val="-1"/>
          </w:rPr>
          <w:delText xml:space="preserve"> </w:delText>
        </w:r>
        <w:r w:rsidDel="00C67110">
          <w:delText>not</w:delText>
        </w:r>
        <w:r w:rsidDel="00C67110">
          <w:rPr>
            <w:spacing w:val="-3"/>
          </w:rPr>
          <w:delText xml:space="preserve"> </w:delText>
        </w:r>
        <w:r w:rsidDel="00C67110">
          <w:delText>allowed</w:delText>
        </w:r>
        <w:r w:rsidDel="00C67110">
          <w:rPr>
            <w:spacing w:val="-1"/>
          </w:rPr>
          <w:delText xml:space="preserve"> </w:delText>
        </w:r>
        <w:r w:rsidDel="00C67110">
          <w:delText>from</w:delText>
        </w:r>
        <w:r w:rsidDel="00C67110">
          <w:rPr>
            <w:spacing w:val="-3"/>
          </w:rPr>
          <w:delText xml:space="preserve"> </w:delText>
        </w:r>
        <w:r w:rsidDel="00C67110">
          <w:delText>Chapter</w:delText>
        </w:r>
        <w:r w:rsidDel="00C67110">
          <w:rPr>
            <w:spacing w:val="-2"/>
          </w:rPr>
          <w:delText xml:space="preserve"> </w:delText>
        </w:r>
        <w:r w:rsidDel="00C67110">
          <w:delText>2.2.</w:delText>
        </w:r>
      </w:del>
    </w:p>
    <w:p w:rsidR="00CB0608" w:rsidDel="00C67110" w:rsidRDefault="00271F97">
      <w:pPr>
        <w:pStyle w:val="BodyText"/>
        <w:spacing w:before="165"/>
        <w:ind w:left="480"/>
        <w:jc w:val="both"/>
        <w:rPr>
          <w:del w:id="988" w:author="James Tan Swee Chuan (SUSS)" w:date="2022-03-31T16:51:00Z"/>
        </w:rPr>
      </w:pPr>
      <w:del w:id="989" w:author="James Tan Swee Chuan (SUSS)" w:date="2022-03-31T16:51:00Z">
        <w:r w:rsidDel="00C67110">
          <w:delText>Below</w:delText>
        </w:r>
        <w:r w:rsidDel="00C67110">
          <w:rPr>
            <w:spacing w:val="-3"/>
          </w:rPr>
          <w:delText xml:space="preserve"> </w:delText>
        </w:r>
        <w:r w:rsidDel="00C67110">
          <w:delText>is</w:delText>
        </w:r>
        <w:r w:rsidDel="00C67110">
          <w:rPr>
            <w:spacing w:val="-2"/>
          </w:rPr>
          <w:delText xml:space="preserve"> </w:delText>
        </w:r>
        <w:r w:rsidDel="00C67110">
          <w:delText>a</w:delText>
        </w:r>
        <w:r w:rsidDel="00C67110">
          <w:rPr>
            <w:spacing w:val="-2"/>
          </w:rPr>
          <w:delText xml:space="preserve"> </w:delText>
        </w:r>
        <w:r w:rsidDel="00C67110">
          <w:delText>list</w:delText>
        </w:r>
        <w:r w:rsidDel="00C67110">
          <w:rPr>
            <w:spacing w:val="-2"/>
          </w:rPr>
          <w:delText xml:space="preserve"> </w:delText>
        </w:r>
        <w:r w:rsidDel="00C67110">
          <w:delText>of</w:delText>
        </w:r>
        <w:r w:rsidDel="00C67110">
          <w:rPr>
            <w:spacing w:val="-3"/>
          </w:rPr>
          <w:delText xml:space="preserve"> </w:delText>
        </w:r>
        <w:r w:rsidDel="00C67110">
          <w:delText>relational</w:delText>
        </w:r>
        <w:r w:rsidDel="00C67110">
          <w:rPr>
            <w:spacing w:val="-2"/>
          </w:rPr>
          <w:delText xml:space="preserve"> </w:delText>
        </w:r>
        <w:r w:rsidDel="00C67110">
          <w:delText>operators</w:delText>
        </w:r>
        <w:r w:rsidDel="00C67110">
          <w:rPr>
            <w:spacing w:val="-3"/>
          </w:rPr>
          <w:delText xml:space="preserve"> </w:delText>
        </w:r>
        <w:r w:rsidDel="00C67110">
          <w:delText>that</w:delText>
        </w:r>
        <w:r w:rsidDel="00C67110">
          <w:rPr>
            <w:spacing w:val="-3"/>
          </w:rPr>
          <w:delText xml:space="preserve"> </w:delText>
        </w:r>
        <w:r w:rsidDel="00C67110">
          <w:delText>we</w:delText>
        </w:r>
        <w:r w:rsidDel="00C67110">
          <w:rPr>
            <w:spacing w:val="-3"/>
          </w:rPr>
          <w:delText xml:space="preserve"> </w:delText>
        </w:r>
        <w:r w:rsidDel="00C67110">
          <w:delText>can</w:delText>
        </w:r>
        <w:r w:rsidDel="00C67110">
          <w:rPr>
            <w:spacing w:val="-3"/>
          </w:rPr>
          <w:delText xml:space="preserve"> </w:delText>
        </w:r>
        <w:r w:rsidDel="00C67110">
          <w:delText>use</w:delText>
        </w:r>
        <w:r w:rsidDel="00C67110">
          <w:rPr>
            <w:spacing w:val="-3"/>
          </w:rPr>
          <w:delText xml:space="preserve"> </w:delText>
        </w:r>
        <w:r w:rsidDel="00C67110">
          <w:delText>in</w:delText>
        </w:r>
        <w:r w:rsidDel="00C67110">
          <w:rPr>
            <w:spacing w:val="-2"/>
          </w:rPr>
          <w:delText xml:space="preserve"> </w:delText>
        </w:r>
        <w:r w:rsidDel="00C67110">
          <w:delText>Python.</w:delText>
        </w:r>
      </w:del>
    </w:p>
    <w:p w:rsidR="00CB0608" w:rsidDel="00C67110" w:rsidRDefault="00CB0608">
      <w:pPr>
        <w:pStyle w:val="BodyText"/>
        <w:spacing w:before="1"/>
        <w:rPr>
          <w:del w:id="990" w:author="James Tan Swee Chuan (SUSS)" w:date="2022-03-31T16:51:00Z"/>
          <w:sz w:val="25"/>
        </w:rPr>
      </w:pPr>
    </w:p>
    <w:p w:rsidR="00CB0608" w:rsidDel="00C67110" w:rsidRDefault="00271F97">
      <w:pPr>
        <w:ind w:left="480"/>
        <w:jc w:val="both"/>
        <w:rPr>
          <w:del w:id="991" w:author="James Tan Swee Chuan (SUSS)" w:date="2022-03-31T16:51:00Z"/>
          <w:sz w:val="20"/>
        </w:rPr>
      </w:pPr>
      <w:del w:id="992" w:author="James Tan Swee Chuan (SUSS)" w:date="2022-03-31T16:51:00Z">
        <w:r w:rsidDel="00C67110">
          <w:rPr>
            <w:rFonts w:ascii="Palatino Linotype"/>
            <w:b/>
            <w:sz w:val="20"/>
          </w:rPr>
          <w:delText>Table</w:delText>
        </w:r>
        <w:r w:rsidDel="00C67110">
          <w:rPr>
            <w:rFonts w:ascii="Palatino Linotype"/>
            <w:b/>
            <w:spacing w:val="-8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1.5</w:delText>
        </w:r>
        <w:r w:rsidDel="00C67110">
          <w:rPr>
            <w:rFonts w:ascii="Palatino Linotype"/>
            <w:b/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List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of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Relational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Operators</w:delText>
        </w:r>
      </w:del>
    </w:p>
    <w:p w:rsidR="00CB0608" w:rsidDel="00C67110" w:rsidRDefault="00CB0608">
      <w:pPr>
        <w:pStyle w:val="BodyText"/>
        <w:spacing w:before="7"/>
        <w:rPr>
          <w:del w:id="993" w:author="James Tan Swee Chuan (SUSS)" w:date="2022-03-31T16:51:00Z"/>
          <w:sz w:val="21"/>
        </w:rPr>
      </w:pPr>
    </w:p>
    <w:tbl>
      <w:tblPr>
        <w:tblW w:w="0" w:type="auto"/>
        <w:tblInd w:w="4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7"/>
        <w:gridCol w:w="4693"/>
        <w:gridCol w:w="2816"/>
      </w:tblGrid>
      <w:tr w:rsidR="00CB0608" w:rsidDel="00C67110">
        <w:trPr>
          <w:trHeight w:val="720"/>
          <w:del w:id="994" w:author="James Tan Swee Chuan (SUSS)" w:date="2022-03-31T16:51:00Z"/>
        </w:trPr>
        <w:tc>
          <w:tcPr>
            <w:tcW w:w="1877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9" w:right="216"/>
              <w:jc w:val="center"/>
              <w:rPr>
                <w:del w:id="995" w:author="James Tan Swee Chuan (SUSS)" w:date="2022-03-31T16:51:00Z"/>
                <w:rFonts w:ascii="Palatino Linotype"/>
                <w:b/>
                <w:sz w:val="24"/>
              </w:rPr>
            </w:pPr>
            <w:del w:id="996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Operator</w:delText>
              </w:r>
            </w:del>
          </w:p>
        </w:tc>
        <w:tc>
          <w:tcPr>
            <w:tcW w:w="4693" w:type="dxa"/>
            <w:tcBorders>
              <w:righ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62" w:right="894"/>
              <w:jc w:val="center"/>
              <w:rPr>
                <w:del w:id="997" w:author="James Tan Swee Chuan (SUSS)" w:date="2022-03-31T16:51:00Z"/>
                <w:rFonts w:ascii="Palatino Linotype"/>
                <w:b/>
                <w:sz w:val="24"/>
              </w:rPr>
            </w:pPr>
            <w:del w:id="998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Description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849"/>
              <w:rPr>
                <w:del w:id="999" w:author="James Tan Swee Chuan (SUSS)" w:date="2022-03-31T16:51:00Z"/>
                <w:rFonts w:ascii="Palatino Linotype"/>
                <w:b/>
                <w:sz w:val="24"/>
              </w:rPr>
            </w:pPr>
            <w:del w:id="1000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Example</w:delText>
              </w:r>
            </w:del>
          </w:p>
        </w:tc>
      </w:tr>
      <w:tr w:rsidR="00CB0608" w:rsidDel="00C67110">
        <w:trPr>
          <w:trHeight w:val="1151"/>
          <w:del w:id="1001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ind w:left="79" w:right="296"/>
              <w:jc w:val="center"/>
              <w:rPr>
                <w:del w:id="1002" w:author="James Tan Swee Chuan (SUSS)" w:date="2022-03-31T16:51:00Z"/>
                <w:rFonts w:ascii="Courier New"/>
                <w:sz w:val="24"/>
              </w:rPr>
            </w:pPr>
            <w:del w:id="1003" w:author="James Tan Swee Chuan (SUSS)" w:date="2022-03-31T16:51:00Z">
              <w:r w:rsidDel="00C67110">
                <w:rPr>
                  <w:rFonts w:ascii="Courier New"/>
                  <w:sz w:val="24"/>
                </w:rPr>
                <w:delText>==</w:delText>
              </w:r>
            </w:del>
          </w:p>
        </w:tc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3" w:lineRule="auto"/>
              <w:rPr>
                <w:del w:id="1004" w:author="James Tan Swee Chuan (SUSS)" w:date="2022-03-31T16:51:00Z"/>
                <w:sz w:val="24"/>
              </w:rPr>
            </w:pPr>
            <w:del w:id="1005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True</w:delText>
              </w:r>
              <w:r w:rsidDel="00C67110">
                <w:rPr>
                  <w:rFonts w:ascii="Courier New"/>
                  <w:spacing w:val="-43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if</w:delText>
              </w:r>
              <w:r w:rsidDel="00C67110">
                <w:rPr>
                  <w:spacing w:val="42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the</w:delText>
              </w:r>
              <w:r w:rsidDel="00C67110">
                <w:rPr>
                  <w:spacing w:val="42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values</w:delText>
              </w:r>
              <w:r w:rsidDel="00C67110">
                <w:rPr>
                  <w:spacing w:val="41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of</w:delText>
              </w:r>
              <w:r w:rsidDel="00C67110">
                <w:rPr>
                  <w:spacing w:val="41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two</w:delText>
              </w:r>
              <w:r w:rsidDel="00C67110">
                <w:rPr>
                  <w:spacing w:val="42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operands</w:delText>
              </w:r>
              <w:r w:rsidDel="00C67110">
                <w:rPr>
                  <w:spacing w:val="4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are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equal.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ind w:left="144"/>
              <w:rPr>
                <w:del w:id="1006" w:author="James Tan Swee Chuan (SUSS)" w:date="2022-03-31T16:51:00Z"/>
                <w:sz w:val="24"/>
              </w:rPr>
            </w:pPr>
            <w:del w:id="1007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(10</w:delText>
              </w:r>
              <w:r w:rsidDel="00C67110">
                <w:rPr>
                  <w:rFonts w:ascii="Courier New"/>
                  <w:spacing w:val="-3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==</w:delText>
              </w:r>
              <w:r w:rsidDel="00C67110">
                <w:rPr>
                  <w:rFonts w:ascii="Courier New"/>
                  <w:spacing w:val="-30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20)</w:delText>
              </w:r>
              <w:r w:rsidDel="00C67110">
                <w:rPr>
                  <w:rFonts w:ascii="Courier New"/>
                  <w:spacing w:val="-9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1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False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  <w:tr w:rsidR="00CB0608" w:rsidDel="00C67110">
        <w:trPr>
          <w:trHeight w:val="1152"/>
          <w:del w:id="1008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ind w:left="79" w:right="296"/>
              <w:jc w:val="center"/>
              <w:rPr>
                <w:del w:id="1009" w:author="James Tan Swee Chuan (SUSS)" w:date="2022-03-31T16:51:00Z"/>
                <w:rFonts w:ascii="Courier New"/>
                <w:sz w:val="24"/>
              </w:rPr>
            </w:pPr>
            <w:del w:id="1010" w:author="James Tan Swee Chuan (SUSS)" w:date="2022-03-31T16:51:00Z">
              <w:r w:rsidDel="00C67110">
                <w:rPr>
                  <w:rFonts w:ascii="Courier New"/>
                  <w:sz w:val="24"/>
                </w:rPr>
                <w:delText>!=</w:delText>
              </w:r>
            </w:del>
          </w:p>
        </w:tc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3" w:lineRule="auto"/>
              <w:ind w:right="124"/>
              <w:rPr>
                <w:del w:id="1011" w:author="James Tan Swee Chuan (SUSS)" w:date="2022-03-31T16:51:00Z"/>
                <w:sz w:val="24"/>
              </w:rPr>
            </w:pPr>
            <w:del w:id="1012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True</w:delText>
              </w:r>
              <w:r w:rsidDel="00C67110">
                <w:rPr>
                  <w:rFonts w:ascii="Courier New"/>
                  <w:spacing w:val="-45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if</w:delText>
              </w:r>
              <w:r w:rsidDel="00C67110">
                <w:rPr>
                  <w:spacing w:val="40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values</w:delText>
              </w:r>
              <w:r w:rsidDel="00C67110">
                <w:rPr>
                  <w:spacing w:val="39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of</w:delText>
              </w:r>
              <w:r w:rsidDel="00C67110">
                <w:rPr>
                  <w:spacing w:val="38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two</w:delText>
              </w:r>
              <w:r w:rsidDel="00C67110">
                <w:rPr>
                  <w:spacing w:val="40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operands</w:delText>
              </w:r>
              <w:r w:rsidDel="00C67110">
                <w:rPr>
                  <w:spacing w:val="3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are</w:delText>
              </w:r>
              <w:r w:rsidDel="00C67110">
                <w:rPr>
                  <w:spacing w:val="3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not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equal.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ind w:left="144"/>
              <w:rPr>
                <w:del w:id="1013" w:author="James Tan Swee Chuan (SUSS)" w:date="2022-03-31T16:51:00Z"/>
                <w:sz w:val="24"/>
              </w:rPr>
            </w:pPr>
            <w:del w:id="1014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(10</w:delText>
              </w:r>
              <w:r w:rsidDel="00C67110">
                <w:rPr>
                  <w:rFonts w:ascii="Courier New"/>
                  <w:spacing w:val="-1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!=</w:delText>
              </w:r>
              <w:r w:rsidDel="00C67110">
                <w:rPr>
                  <w:rFonts w:ascii="Courier New"/>
                  <w:spacing w:val="-1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20)</w:delText>
              </w:r>
              <w:r w:rsidDel="00C67110">
                <w:rPr>
                  <w:rFonts w:ascii="Courier New"/>
                  <w:spacing w:val="-9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6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  <w:tr w:rsidR="00CB0608" w:rsidDel="00C67110">
        <w:trPr>
          <w:trHeight w:val="1151"/>
          <w:del w:id="1015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ind w:left="79" w:right="296"/>
              <w:jc w:val="center"/>
              <w:rPr>
                <w:del w:id="1016" w:author="James Tan Swee Chuan (SUSS)" w:date="2022-03-31T16:51:00Z"/>
                <w:rFonts w:ascii="Courier New"/>
                <w:sz w:val="24"/>
              </w:rPr>
            </w:pPr>
            <w:del w:id="1017" w:author="James Tan Swee Chuan (SUSS)" w:date="2022-03-31T16:51:00Z">
              <w:r w:rsidDel="00C67110">
                <w:rPr>
                  <w:rFonts w:ascii="Courier New"/>
                  <w:sz w:val="24"/>
                </w:rPr>
                <w:delText>&lt;&gt;</w:delText>
              </w:r>
            </w:del>
          </w:p>
        </w:tc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3" w:lineRule="auto"/>
              <w:ind w:right="124"/>
              <w:rPr>
                <w:del w:id="1018" w:author="James Tan Swee Chuan (SUSS)" w:date="2022-03-31T16:51:00Z"/>
                <w:sz w:val="24"/>
              </w:rPr>
            </w:pPr>
            <w:del w:id="1019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True</w:delText>
              </w:r>
              <w:r w:rsidDel="00C67110">
                <w:rPr>
                  <w:rFonts w:ascii="Courier New"/>
                  <w:spacing w:val="-45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if</w:delText>
              </w:r>
              <w:r w:rsidDel="00C67110">
                <w:rPr>
                  <w:spacing w:val="40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values</w:delText>
              </w:r>
              <w:r w:rsidDel="00C67110">
                <w:rPr>
                  <w:spacing w:val="39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of</w:delText>
              </w:r>
              <w:r w:rsidDel="00C67110">
                <w:rPr>
                  <w:spacing w:val="38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two</w:delText>
              </w:r>
              <w:r w:rsidDel="00C67110">
                <w:rPr>
                  <w:spacing w:val="40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operands</w:delText>
              </w:r>
              <w:r w:rsidDel="00C67110">
                <w:rPr>
                  <w:spacing w:val="3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are</w:delText>
              </w:r>
              <w:r w:rsidDel="00C67110">
                <w:rPr>
                  <w:spacing w:val="3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not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equal</w:delText>
              </w:r>
              <w:r w:rsidDel="00C67110">
                <w:rPr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(Similar</w:delText>
              </w:r>
              <w:r w:rsidDel="00C67110">
                <w:rPr>
                  <w:sz w:val="24"/>
                </w:rPr>
                <w:delText xml:space="preserve"> to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!=</w:delText>
              </w:r>
              <w:r w:rsidDel="00C67110">
                <w:rPr>
                  <w:rFonts w:ascii="Courier New"/>
                  <w:spacing w:val="-8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operator).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ind w:left="144"/>
              <w:rPr>
                <w:del w:id="1020" w:author="James Tan Swee Chuan (SUSS)" w:date="2022-03-31T16:51:00Z"/>
                <w:sz w:val="24"/>
              </w:rPr>
            </w:pPr>
            <w:del w:id="1021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(10</w:delText>
              </w:r>
              <w:r w:rsidDel="00C67110">
                <w:rPr>
                  <w:rFonts w:ascii="Courier New"/>
                  <w:spacing w:val="-19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&lt;&gt;</w:delText>
              </w:r>
              <w:r w:rsidDel="00C67110">
                <w:rPr>
                  <w:rFonts w:ascii="Courier New"/>
                  <w:spacing w:val="-18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20)</w:delText>
              </w:r>
              <w:r w:rsidDel="00C67110">
                <w:rPr>
                  <w:rFonts w:ascii="Courier New"/>
                  <w:spacing w:val="-9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8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  <w:tr w:rsidR="00CB0608" w:rsidDel="00C67110">
        <w:trPr>
          <w:trHeight w:val="1151"/>
          <w:del w:id="1022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ind w:left="0" w:right="217"/>
              <w:jc w:val="center"/>
              <w:rPr>
                <w:del w:id="1023" w:author="James Tan Swee Chuan (SUSS)" w:date="2022-03-31T16:51:00Z"/>
                <w:rFonts w:ascii="Courier New"/>
                <w:sz w:val="24"/>
              </w:rPr>
            </w:pPr>
            <w:del w:id="1024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</w:delText>
              </w:r>
            </w:del>
          </w:p>
        </w:tc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3" w:lineRule="auto"/>
              <w:ind w:right="124"/>
              <w:rPr>
                <w:del w:id="1025" w:author="James Tan Swee Chuan (SUSS)" w:date="2022-03-31T16:51:00Z"/>
                <w:sz w:val="24"/>
              </w:rPr>
            </w:pPr>
            <w:del w:id="1026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True</w:delText>
              </w:r>
              <w:r w:rsidDel="00C67110">
                <w:rPr>
                  <w:rFonts w:ascii="Courier New"/>
                  <w:spacing w:val="-96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if</w:delText>
              </w:r>
              <w:r w:rsidDel="00C67110">
                <w:rPr>
                  <w:spacing w:val="-12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the</w:delText>
              </w:r>
              <w:r w:rsidDel="00C67110">
                <w:rPr>
                  <w:spacing w:val="-12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value</w:delText>
              </w:r>
              <w:r w:rsidDel="00C67110">
                <w:rPr>
                  <w:spacing w:val="-13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of</w:delText>
              </w:r>
              <w:r w:rsidDel="00C67110">
                <w:rPr>
                  <w:spacing w:val="-13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left</w:delText>
              </w:r>
              <w:r w:rsidDel="00C67110">
                <w:rPr>
                  <w:spacing w:val="-1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</w:delText>
              </w:r>
              <w:r w:rsidDel="00C67110">
                <w:rPr>
                  <w:spacing w:val="-1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1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greater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than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right operand.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ind w:left="144"/>
              <w:rPr>
                <w:del w:id="1027" w:author="James Tan Swee Chuan (SUSS)" w:date="2022-03-31T16:51:00Z"/>
                <w:sz w:val="24"/>
              </w:rPr>
            </w:pPr>
            <w:del w:id="1028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(10</w:delText>
              </w:r>
              <w:r w:rsidDel="00C67110">
                <w:rPr>
                  <w:rFonts w:ascii="Courier New"/>
                  <w:spacing w:val="-1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&gt;</w:delText>
              </w:r>
              <w:r w:rsidDel="00C67110">
                <w:rPr>
                  <w:rFonts w:ascii="Courier New"/>
                  <w:spacing w:val="-1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20)</w:delText>
              </w:r>
              <w:r w:rsidDel="00C67110">
                <w:rPr>
                  <w:rFonts w:ascii="Courier New"/>
                  <w:spacing w:val="-9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6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False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</w:tbl>
    <w:p w:rsidR="00CB0608" w:rsidDel="00C67110" w:rsidRDefault="00CB0608">
      <w:pPr>
        <w:rPr>
          <w:del w:id="1029" w:author="James Tan Swee Chuan (SUSS)" w:date="2022-03-31T16:51:00Z"/>
          <w:sz w:val="24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5" w:after="1"/>
        <w:rPr>
          <w:del w:id="1030" w:author="James Tan Swee Chuan (SUSS)" w:date="2022-03-31T16:51:00Z"/>
          <w:sz w:val="15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7"/>
        <w:gridCol w:w="4693"/>
        <w:gridCol w:w="2816"/>
      </w:tblGrid>
      <w:tr w:rsidR="00CB0608" w:rsidDel="00C67110">
        <w:trPr>
          <w:trHeight w:val="720"/>
          <w:del w:id="1031" w:author="James Tan Swee Chuan (SUSS)" w:date="2022-03-31T16:51:00Z"/>
        </w:trPr>
        <w:tc>
          <w:tcPr>
            <w:tcW w:w="1877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9" w:right="216"/>
              <w:jc w:val="center"/>
              <w:rPr>
                <w:del w:id="1032" w:author="James Tan Swee Chuan (SUSS)" w:date="2022-03-31T16:51:00Z"/>
                <w:rFonts w:ascii="Palatino Linotype"/>
                <w:b/>
                <w:sz w:val="24"/>
              </w:rPr>
            </w:pPr>
            <w:del w:id="1033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Operator</w:delText>
              </w:r>
            </w:del>
          </w:p>
        </w:tc>
        <w:tc>
          <w:tcPr>
            <w:tcW w:w="4693" w:type="dxa"/>
            <w:tcBorders>
              <w:righ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62" w:right="894"/>
              <w:jc w:val="center"/>
              <w:rPr>
                <w:del w:id="1034" w:author="James Tan Swee Chuan (SUSS)" w:date="2022-03-31T16:51:00Z"/>
                <w:rFonts w:ascii="Palatino Linotype"/>
                <w:b/>
                <w:sz w:val="24"/>
              </w:rPr>
            </w:pPr>
            <w:del w:id="1035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Description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849"/>
              <w:rPr>
                <w:del w:id="1036" w:author="James Tan Swee Chuan (SUSS)" w:date="2022-03-31T16:51:00Z"/>
                <w:rFonts w:ascii="Palatino Linotype"/>
                <w:b/>
                <w:sz w:val="24"/>
              </w:rPr>
            </w:pPr>
            <w:del w:id="1037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Example</w:delText>
              </w:r>
            </w:del>
          </w:p>
        </w:tc>
      </w:tr>
      <w:tr w:rsidR="00CB0608" w:rsidDel="00C67110">
        <w:trPr>
          <w:trHeight w:val="1147"/>
          <w:del w:id="1038" w:author="James Tan Swee Chuan (SUSS)" w:date="2022-03-31T16:51:00Z"/>
        </w:trPr>
        <w:tc>
          <w:tcPr>
            <w:tcW w:w="1877" w:type="dxa"/>
            <w:tcBorders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0" w:right="217"/>
              <w:jc w:val="center"/>
              <w:rPr>
                <w:del w:id="1039" w:author="James Tan Swee Chuan (SUSS)" w:date="2022-03-31T16:51:00Z"/>
                <w:rFonts w:ascii="Courier New"/>
                <w:sz w:val="24"/>
              </w:rPr>
            </w:pPr>
            <w:del w:id="1040" w:author="James Tan Swee Chuan (SUSS)" w:date="2022-03-31T16:51:00Z">
              <w:r w:rsidDel="00C67110">
                <w:rPr>
                  <w:rFonts w:ascii="Courier New"/>
                  <w:sz w:val="24"/>
                </w:rPr>
                <w:delText>&lt;</w:delText>
              </w:r>
            </w:del>
          </w:p>
        </w:tc>
        <w:tc>
          <w:tcPr>
            <w:tcW w:w="4693" w:type="dxa"/>
            <w:tcBorders>
              <w:bottom w:val="single" w:sz="12" w:space="0" w:color="000000"/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3" w:lineRule="auto"/>
              <w:ind w:right="122"/>
              <w:rPr>
                <w:del w:id="1041" w:author="James Tan Swee Chuan (SUSS)" w:date="2022-03-31T16:51:00Z"/>
                <w:sz w:val="24"/>
              </w:rPr>
            </w:pPr>
            <w:del w:id="1042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True</w:delText>
              </w:r>
              <w:r w:rsidDel="00C67110">
                <w:rPr>
                  <w:rFonts w:ascii="Courier New"/>
                  <w:spacing w:val="-51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if</w:delText>
              </w:r>
              <w:r w:rsidDel="00C67110">
                <w:rPr>
                  <w:spacing w:val="33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the</w:delText>
              </w:r>
              <w:r w:rsidDel="00C67110">
                <w:rPr>
                  <w:spacing w:val="33"/>
                  <w:sz w:val="24"/>
                </w:rPr>
                <w:delText xml:space="preserve"> </w:delText>
              </w:r>
              <w:r w:rsidDel="00C67110">
                <w:rPr>
                  <w:spacing w:val="-1"/>
                  <w:sz w:val="24"/>
                </w:rPr>
                <w:delText>value</w:delText>
              </w:r>
              <w:r w:rsidDel="00C67110">
                <w:rPr>
                  <w:spacing w:val="3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3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left</w:delText>
              </w:r>
              <w:r w:rsidDel="00C67110">
                <w:rPr>
                  <w:spacing w:val="3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</w:delText>
              </w:r>
              <w:r w:rsidDel="00C67110">
                <w:rPr>
                  <w:spacing w:val="3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3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less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than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right operand.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ind w:left="144"/>
              <w:rPr>
                <w:del w:id="1043" w:author="James Tan Swee Chuan (SUSS)" w:date="2022-03-31T16:51:00Z"/>
                <w:sz w:val="24"/>
              </w:rPr>
            </w:pPr>
            <w:del w:id="1044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(10</w:delText>
              </w:r>
              <w:r w:rsidDel="00C67110">
                <w:rPr>
                  <w:rFonts w:ascii="Courier New"/>
                  <w:sz w:val="24"/>
                </w:rPr>
                <w:delText xml:space="preserve"> &lt;</w:delText>
              </w:r>
              <w:r w:rsidDel="00C67110">
                <w:rPr>
                  <w:rFonts w:ascii="Courier New"/>
                  <w:spacing w:val="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20)</w:delText>
              </w:r>
              <w:r w:rsidDel="00C67110">
                <w:rPr>
                  <w:rFonts w:ascii="Courier New"/>
                  <w:spacing w:val="-8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  <w:tr w:rsidR="00CB0608" w:rsidDel="00C67110">
        <w:trPr>
          <w:trHeight w:val="1578"/>
          <w:del w:id="1045" w:author="James Tan Swee Chuan (SUSS)" w:date="2022-03-31T16:51:00Z"/>
        </w:trPr>
        <w:tc>
          <w:tcPr>
            <w:tcW w:w="1877" w:type="dxa"/>
            <w:tcBorders>
              <w:top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209"/>
              <w:ind w:left="79" w:right="296"/>
              <w:jc w:val="center"/>
              <w:rPr>
                <w:del w:id="1046" w:author="James Tan Swee Chuan (SUSS)" w:date="2022-03-31T16:51:00Z"/>
                <w:rFonts w:ascii="Courier New"/>
                <w:sz w:val="24"/>
              </w:rPr>
            </w:pPr>
            <w:del w:id="1047" w:author="James Tan Swee Chuan (SUSS)" w:date="2022-03-31T16:51:00Z">
              <w:r w:rsidDel="00C67110">
                <w:rPr>
                  <w:rFonts w:ascii="Courier New"/>
                  <w:sz w:val="24"/>
                </w:rPr>
                <w:delText>&gt;=</w:delText>
              </w:r>
            </w:del>
          </w:p>
        </w:tc>
        <w:tc>
          <w:tcPr>
            <w:tcW w:w="4693" w:type="dxa"/>
            <w:tcBorders>
              <w:top w:val="single" w:sz="12" w:space="0" w:color="000000"/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78" w:line="345" w:lineRule="auto"/>
              <w:ind w:right="126"/>
              <w:jc w:val="both"/>
              <w:rPr>
                <w:del w:id="1048" w:author="James Tan Swee Chuan (SUSS)" w:date="2022-03-31T16:51:00Z"/>
                <w:sz w:val="24"/>
              </w:rPr>
            </w:pPr>
            <w:del w:id="1049" w:author="James Tan Swee Chuan (SUSS)" w:date="2022-03-31T16:51:00Z">
              <w:r w:rsidDel="00C67110">
                <w:rPr>
                  <w:rFonts w:ascii="Courier New"/>
                  <w:sz w:val="24"/>
                </w:rPr>
                <w:delText xml:space="preserve">True </w:delText>
              </w:r>
              <w:r w:rsidDel="00C67110">
                <w:rPr>
                  <w:sz w:val="24"/>
                </w:rPr>
                <w:delText>if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left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greater than or equal to the value of right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operand.</w:delText>
              </w:r>
            </w:del>
          </w:p>
        </w:tc>
        <w:tc>
          <w:tcPr>
            <w:tcW w:w="2816" w:type="dxa"/>
            <w:tcBorders>
              <w:top w:val="single" w:sz="12" w:space="0" w:color="000000"/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78"/>
              <w:ind w:left="144"/>
              <w:rPr>
                <w:del w:id="1050" w:author="James Tan Swee Chuan (SUSS)" w:date="2022-03-31T16:51:00Z"/>
                <w:sz w:val="24"/>
              </w:rPr>
            </w:pPr>
            <w:del w:id="1051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(10</w:delText>
              </w:r>
              <w:r w:rsidDel="00C67110">
                <w:rPr>
                  <w:rFonts w:ascii="Courier New"/>
                  <w:spacing w:val="-3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&gt;=</w:delText>
              </w:r>
              <w:r w:rsidDel="00C67110">
                <w:rPr>
                  <w:rFonts w:ascii="Courier New"/>
                  <w:spacing w:val="-30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20)</w:delText>
              </w:r>
              <w:r w:rsidDel="00C67110">
                <w:rPr>
                  <w:rFonts w:ascii="Courier New"/>
                  <w:spacing w:val="-9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1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False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  <w:tr w:rsidR="00CB0608" w:rsidDel="00C67110">
        <w:trPr>
          <w:trHeight w:val="1584"/>
          <w:del w:id="1052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ind w:left="79" w:right="296"/>
              <w:jc w:val="center"/>
              <w:rPr>
                <w:del w:id="1053" w:author="James Tan Swee Chuan (SUSS)" w:date="2022-03-31T16:51:00Z"/>
                <w:rFonts w:ascii="Courier New"/>
                <w:sz w:val="24"/>
              </w:rPr>
            </w:pPr>
            <w:del w:id="1054" w:author="James Tan Swee Chuan (SUSS)" w:date="2022-03-31T16:51:00Z">
              <w:r w:rsidDel="00C67110">
                <w:rPr>
                  <w:rFonts w:ascii="Courier New"/>
                  <w:sz w:val="24"/>
                </w:rPr>
                <w:delText>&lt;=</w:delText>
              </w:r>
            </w:del>
          </w:p>
        </w:tc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5" w:lineRule="auto"/>
              <w:ind w:right="126"/>
              <w:jc w:val="both"/>
              <w:rPr>
                <w:del w:id="1055" w:author="James Tan Swee Chuan (SUSS)" w:date="2022-03-31T16:51:00Z"/>
                <w:sz w:val="24"/>
              </w:rPr>
            </w:pPr>
            <w:del w:id="1056" w:author="James Tan Swee Chuan (SUSS)" w:date="2022-03-31T16:51:00Z">
              <w:r w:rsidDel="00C67110">
                <w:rPr>
                  <w:rFonts w:ascii="Courier New"/>
                  <w:sz w:val="24"/>
                </w:rPr>
                <w:delText xml:space="preserve">True </w:delText>
              </w:r>
              <w:r w:rsidDel="00C67110">
                <w:rPr>
                  <w:sz w:val="24"/>
                </w:rPr>
                <w:delText>if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value</w:delText>
              </w:r>
              <w:r w:rsidDel="00C67110">
                <w:rPr>
                  <w:spacing w:val="6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6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left</w:delText>
              </w:r>
              <w:r w:rsidDel="00C67110">
                <w:rPr>
                  <w:spacing w:val="6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</w:delText>
              </w:r>
              <w:r w:rsidDel="00C67110">
                <w:rPr>
                  <w:spacing w:val="6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less than or equal to the value of right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operand.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/>
              <w:ind w:left="144"/>
              <w:rPr>
                <w:del w:id="1057" w:author="James Tan Swee Chuan (SUSS)" w:date="2022-03-31T16:51:00Z"/>
                <w:sz w:val="24"/>
              </w:rPr>
            </w:pPr>
            <w:del w:id="1058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(10</w:delText>
              </w:r>
              <w:r w:rsidDel="00C67110">
                <w:rPr>
                  <w:rFonts w:ascii="Courier New"/>
                  <w:spacing w:val="-1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&lt;=</w:delText>
              </w:r>
              <w:r w:rsidDel="00C67110">
                <w:rPr>
                  <w:rFonts w:ascii="Courier New"/>
                  <w:spacing w:val="-1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20)</w:delText>
              </w:r>
              <w:r w:rsidDel="00C67110">
                <w:rPr>
                  <w:rFonts w:ascii="Courier New"/>
                  <w:spacing w:val="-9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6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</w:tbl>
    <w:p w:rsidR="00CB0608" w:rsidDel="00C67110" w:rsidRDefault="00271F97">
      <w:pPr>
        <w:spacing w:before="94"/>
        <w:ind w:left="120"/>
        <w:rPr>
          <w:del w:id="1059" w:author="James Tan Swee Chuan (SUSS)" w:date="2022-03-31T16:51:00Z"/>
          <w:sz w:val="20"/>
        </w:rPr>
      </w:pPr>
      <w:del w:id="1060" w:author="James Tan Swee Chuan (SUSS)" w:date="2022-03-31T16:51:00Z">
        <w:r w:rsidDel="00C67110">
          <w:rPr>
            <w:spacing w:val="-1"/>
            <w:sz w:val="20"/>
          </w:rPr>
          <w:delText>(Source:</w:delText>
        </w:r>
        <w:r w:rsidDel="00C67110">
          <w:rPr>
            <w:spacing w:val="-10"/>
            <w:sz w:val="20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"https://www.tutorialspoint.com/python/python_basic_operators.htm" \h </w:delInstrText>
        </w:r>
        <w:r w:rsidR="002260BD" w:rsidDel="00C67110">
          <w:fldChar w:fldCharType="separate"/>
        </w:r>
        <w:r w:rsidDel="00C67110">
          <w:rPr>
            <w:color w:val="0000FF"/>
            <w:sz w:val="20"/>
          </w:rPr>
          <w:delText>https://www.tutorialspoint.com/python/python_basic_operators.htm</w:delText>
        </w:r>
        <w:r w:rsidR="002260BD" w:rsidDel="00C67110">
          <w:rPr>
            <w:color w:val="0000FF"/>
            <w:sz w:val="20"/>
          </w:rPr>
          <w:fldChar w:fldCharType="end"/>
        </w:r>
        <w:r w:rsidDel="00C67110">
          <w:rPr>
            <w:sz w:val="20"/>
          </w:rPr>
          <w:delText>)</w:delText>
        </w:r>
      </w:del>
    </w:p>
    <w:p w:rsidR="00CB0608" w:rsidDel="00C67110" w:rsidRDefault="00CB0608">
      <w:pPr>
        <w:pStyle w:val="BodyText"/>
        <w:rPr>
          <w:del w:id="1061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before="194" w:line="348" w:lineRule="auto"/>
        <w:ind w:left="120" w:right="282"/>
        <w:rPr>
          <w:del w:id="1062" w:author="James Tan Swee Chuan (SUSS)" w:date="2022-03-31T16:51:00Z"/>
        </w:rPr>
      </w:pPr>
      <w:del w:id="1063" w:author="James Tan Swee Chuan (SUSS)" w:date="2022-03-31T16:51:00Z">
        <w:r w:rsidDel="00C67110">
          <w:delText>A</w:delText>
        </w:r>
        <w:r w:rsidDel="00C67110">
          <w:rPr>
            <w:spacing w:val="5"/>
          </w:rPr>
          <w:delText xml:space="preserve"> </w:delText>
        </w:r>
        <w:r w:rsidDel="00C67110">
          <w:delText>Boolean</w:delText>
        </w:r>
        <w:r w:rsidDel="00C67110">
          <w:rPr>
            <w:spacing w:val="5"/>
          </w:rPr>
          <w:delText xml:space="preserve"> </w:delText>
        </w:r>
        <w:r w:rsidDel="00C67110">
          <w:delText>expression</w:delText>
        </w:r>
        <w:r w:rsidDel="00C67110">
          <w:rPr>
            <w:spacing w:val="5"/>
          </w:rPr>
          <w:delText xml:space="preserve"> </w:delText>
        </w:r>
        <w:r w:rsidDel="00C67110">
          <w:delText>can</w:delText>
        </w:r>
        <w:r w:rsidDel="00C67110">
          <w:rPr>
            <w:spacing w:val="5"/>
          </w:rPr>
          <w:delText xml:space="preserve"> </w:delText>
        </w:r>
        <w:r w:rsidDel="00C67110">
          <w:delText>also</w:delText>
        </w:r>
        <w:r w:rsidDel="00C67110">
          <w:rPr>
            <w:spacing w:val="5"/>
          </w:rPr>
          <w:delText xml:space="preserve"> </w:delText>
        </w:r>
        <w:r w:rsidDel="00C67110">
          <w:delText>be</w:delText>
        </w:r>
        <w:r w:rsidDel="00C67110">
          <w:rPr>
            <w:spacing w:val="5"/>
          </w:rPr>
          <w:delText xml:space="preserve"> </w:delText>
        </w:r>
        <w:r w:rsidDel="00C67110">
          <w:delText>a</w:delText>
        </w:r>
        <w:r w:rsidDel="00C67110">
          <w:rPr>
            <w:spacing w:val="5"/>
          </w:rPr>
          <w:delText xml:space="preserve"> </w:delText>
        </w:r>
        <w:r w:rsidDel="00C67110">
          <w:delText>combination</w:delText>
        </w:r>
        <w:r w:rsidDel="00C67110">
          <w:rPr>
            <w:spacing w:val="5"/>
          </w:rPr>
          <w:delText xml:space="preserve"> </w:delText>
        </w:r>
        <w:r w:rsidDel="00C67110">
          <w:delText>of</w:delText>
        </w:r>
        <w:r w:rsidDel="00C67110">
          <w:rPr>
            <w:spacing w:val="5"/>
          </w:rPr>
          <w:delText xml:space="preserve"> </w:delText>
        </w:r>
        <w:r w:rsidDel="00C67110">
          <w:delText>multiple</w:delText>
        </w:r>
        <w:r w:rsidDel="00C67110">
          <w:rPr>
            <w:spacing w:val="5"/>
          </w:rPr>
          <w:delText xml:space="preserve"> </w:delText>
        </w:r>
        <w:r w:rsidDel="00C67110">
          <w:delText>relational</w:delText>
        </w:r>
        <w:r w:rsidDel="00C67110">
          <w:rPr>
            <w:spacing w:val="5"/>
          </w:rPr>
          <w:delText xml:space="preserve"> </w:delText>
        </w:r>
        <w:r w:rsidDel="00C67110">
          <w:delText>operations,</w:delText>
        </w:r>
        <w:r w:rsidDel="00C67110">
          <w:rPr>
            <w:spacing w:val="-57"/>
          </w:rPr>
          <w:delText xml:space="preserve"> </w:delText>
        </w:r>
        <w:r w:rsidDel="00C67110">
          <w:delText>connected</w:delText>
        </w:r>
        <w:r w:rsidDel="00C67110">
          <w:rPr>
            <w:spacing w:val="-3"/>
          </w:rPr>
          <w:delText xml:space="preserve"> </w:delText>
        </w:r>
        <w:r w:rsidDel="00C67110">
          <w:delText>by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logical</w:delText>
        </w:r>
        <w:r w:rsidDel="00C67110">
          <w:rPr>
            <w:spacing w:val="-1"/>
          </w:rPr>
          <w:delText xml:space="preserve"> </w:delText>
        </w:r>
        <w:r w:rsidDel="00C67110">
          <w:delText>operators.</w:delText>
        </w:r>
        <w:r w:rsidDel="00C67110">
          <w:rPr>
            <w:spacing w:val="-2"/>
          </w:rPr>
          <w:delText xml:space="preserve"> </w:delText>
        </w:r>
        <w:r w:rsidDel="00C67110">
          <w:delText>Below</w:delText>
        </w:r>
        <w:r w:rsidDel="00C67110">
          <w:rPr>
            <w:spacing w:val="-2"/>
          </w:rPr>
          <w:delText xml:space="preserve"> </w:delText>
        </w:r>
        <w:r w:rsidDel="00C67110">
          <w:delText>is</w:delText>
        </w:r>
        <w:r w:rsidDel="00C67110">
          <w:rPr>
            <w:spacing w:val="-1"/>
          </w:rPr>
          <w:delText xml:space="preserve"> </w:delText>
        </w:r>
        <w:r w:rsidDel="00C67110">
          <w:delText>a</w:delText>
        </w:r>
        <w:r w:rsidDel="00C67110">
          <w:rPr>
            <w:spacing w:val="-2"/>
          </w:rPr>
          <w:delText xml:space="preserve"> </w:delText>
        </w:r>
        <w:r w:rsidDel="00C67110">
          <w:delText>list</w:delText>
        </w:r>
        <w:r w:rsidDel="00C67110">
          <w:rPr>
            <w:spacing w:val="-1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logical</w:delText>
        </w:r>
        <w:r w:rsidDel="00C67110">
          <w:rPr>
            <w:spacing w:val="-1"/>
          </w:rPr>
          <w:delText xml:space="preserve"> </w:delText>
        </w:r>
        <w:r w:rsidDel="00C67110">
          <w:delText>operators</w:delText>
        </w:r>
        <w:r w:rsidDel="00C67110">
          <w:rPr>
            <w:spacing w:val="-2"/>
          </w:rPr>
          <w:delText xml:space="preserve"> </w:delText>
        </w:r>
        <w:r w:rsidDel="00C67110">
          <w:delText>in</w:delText>
        </w:r>
        <w:r w:rsidDel="00C67110">
          <w:rPr>
            <w:spacing w:val="-1"/>
          </w:rPr>
          <w:delText xml:space="preserve"> </w:delText>
        </w:r>
        <w:r w:rsidDel="00C67110">
          <w:delText>Python.</w:delText>
        </w:r>
      </w:del>
    </w:p>
    <w:p w:rsidR="00CB0608" w:rsidDel="00C67110" w:rsidRDefault="00271F97">
      <w:pPr>
        <w:spacing w:before="177"/>
        <w:ind w:left="120"/>
        <w:rPr>
          <w:del w:id="1064" w:author="James Tan Swee Chuan (SUSS)" w:date="2022-03-31T16:51:00Z"/>
          <w:sz w:val="20"/>
        </w:rPr>
      </w:pPr>
      <w:del w:id="1065" w:author="James Tan Swee Chuan (SUSS)" w:date="2022-03-31T16:51:00Z">
        <w:r w:rsidDel="00C67110">
          <w:rPr>
            <w:rFonts w:ascii="Palatino Linotype"/>
            <w:b/>
            <w:sz w:val="20"/>
          </w:rPr>
          <w:delText>Table</w:delText>
        </w:r>
        <w:r w:rsidDel="00C67110">
          <w:rPr>
            <w:rFonts w:ascii="Palatino Linotype"/>
            <w:b/>
            <w:spacing w:val="-7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1.6</w:delText>
        </w:r>
        <w:r w:rsidDel="00C67110">
          <w:rPr>
            <w:rFonts w:ascii="Palatino Linotype"/>
            <w:b/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List</w:delText>
        </w:r>
        <w:r w:rsidDel="00C67110">
          <w:rPr>
            <w:spacing w:val="-7"/>
            <w:sz w:val="20"/>
          </w:rPr>
          <w:delText xml:space="preserve"> </w:delText>
        </w:r>
        <w:r w:rsidDel="00C67110">
          <w:rPr>
            <w:sz w:val="20"/>
          </w:rPr>
          <w:delText>of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Logical</w:delText>
        </w:r>
        <w:r w:rsidDel="00C67110">
          <w:rPr>
            <w:spacing w:val="-8"/>
            <w:sz w:val="20"/>
          </w:rPr>
          <w:delText xml:space="preserve"> </w:delText>
        </w:r>
        <w:r w:rsidDel="00C67110">
          <w:rPr>
            <w:sz w:val="20"/>
          </w:rPr>
          <w:delText>Operators</w:delText>
        </w:r>
      </w:del>
    </w:p>
    <w:p w:rsidR="00CB0608" w:rsidDel="00C67110" w:rsidRDefault="00CB0608">
      <w:pPr>
        <w:pStyle w:val="BodyText"/>
        <w:spacing w:before="6" w:after="1"/>
        <w:rPr>
          <w:del w:id="1066" w:author="James Tan Swee Chuan (SUSS)" w:date="2022-03-31T16:51:00Z"/>
          <w:sz w:val="21"/>
        </w:rPr>
      </w:pPr>
    </w:p>
    <w:tbl>
      <w:tblPr>
        <w:tblW w:w="0" w:type="auto"/>
        <w:tblInd w:w="13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7"/>
        <w:gridCol w:w="4693"/>
        <w:gridCol w:w="2816"/>
      </w:tblGrid>
      <w:tr w:rsidR="00CB0608" w:rsidDel="00C67110">
        <w:trPr>
          <w:trHeight w:val="720"/>
          <w:del w:id="1067" w:author="James Tan Swee Chuan (SUSS)" w:date="2022-03-31T16:51:00Z"/>
        </w:trPr>
        <w:tc>
          <w:tcPr>
            <w:tcW w:w="1877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9" w:right="216"/>
              <w:jc w:val="center"/>
              <w:rPr>
                <w:del w:id="1068" w:author="James Tan Swee Chuan (SUSS)" w:date="2022-03-31T16:51:00Z"/>
                <w:rFonts w:ascii="Palatino Linotype"/>
                <w:b/>
                <w:sz w:val="24"/>
              </w:rPr>
            </w:pPr>
            <w:del w:id="1069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Operator</w:delText>
              </w:r>
            </w:del>
          </w:p>
        </w:tc>
        <w:tc>
          <w:tcPr>
            <w:tcW w:w="4693" w:type="dxa"/>
            <w:tcBorders>
              <w:righ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62" w:right="894"/>
              <w:jc w:val="center"/>
              <w:rPr>
                <w:del w:id="1070" w:author="James Tan Swee Chuan (SUSS)" w:date="2022-03-31T16:51:00Z"/>
                <w:rFonts w:ascii="Palatino Linotype"/>
                <w:b/>
                <w:sz w:val="24"/>
              </w:rPr>
            </w:pPr>
            <w:del w:id="1071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Description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849"/>
              <w:rPr>
                <w:del w:id="1072" w:author="James Tan Swee Chuan (SUSS)" w:date="2022-03-31T16:51:00Z"/>
                <w:rFonts w:ascii="Palatino Linotype"/>
                <w:b/>
                <w:sz w:val="24"/>
              </w:rPr>
            </w:pPr>
            <w:del w:id="1073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Example</w:delText>
              </w:r>
            </w:del>
          </w:p>
        </w:tc>
      </w:tr>
      <w:tr w:rsidR="00CB0608" w:rsidDel="00C67110">
        <w:trPr>
          <w:trHeight w:val="1151"/>
          <w:del w:id="1074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ind w:left="79" w:right="296"/>
              <w:jc w:val="center"/>
              <w:rPr>
                <w:del w:id="1075" w:author="James Tan Swee Chuan (SUSS)" w:date="2022-03-31T16:51:00Z"/>
                <w:rFonts w:ascii="Courier New"/>
                <w:sz w:val="24"/>
              </w:rPr>
            </w:pPr>
            <w:del w:id="1076" w:author="James Tan Swee Chuan (SUSS)" w:date="2022-03-31T16:51:00Z">
              <w:r w:rsidDel="00C67110">
                <w:rPr>
                  <w:rFonts w:ascii="Courier New"/>
                  <w:sz w:val="24"/>
                </w:rPr>
                <w:delText>and</w:delText>
              </w:r>
            </w:del>
          </w:p>
        </w:tc>
        <w:tc>
          <w:tcPr>
            <w:tcW w:w="4693" w:type="dxa"/>
            <w:tcBorders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3" w:lineRule="auto"/>
              <w:rPr>
                <w:del w:id="1077" w:author="James Tan Swee Chuan (SUSS)" w:date="2022-03-31T16:51:00Z"/>
                <w:sz w:val="24"/>
              </w:rPr>
            </w:pPr>
            <w:del w:id="1078" w:author="James Tan Swee Chuan (SUSS)" w:date="2022-03-31T16:51:00Z">
              <w:r w:rsidDel="00C67110">
                <w:rPr>
                  <w:sz w:val="24"/>
                </w:rPr>
                <w:delText>If</w:delText>
              </w:r>
              <w:r w:rsidDel="00C67110">
                <w:rPr>
                  <w:spacing w:val="2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both</w:delText>
              </w:r>
              <w:r w:rsidDel="00C67110">
                <w:rPr>
                  <w:spacing w:val="3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2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operands</w:delText>
              </w:r>
              <w:r w:rsidDel="00C67110">
                <w:rPr>
                  <w:spacing w:val="30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are</w:delText>
              </w:r>
              <w:r w:rsidDel="00C67110">
                <w:rPr>
                  <w:spacing w:val="3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  <w:r w:rsidDel="00C67110">
                <w:rPr>
                  <w:sz w:val="24"/>
                </w:rPr>
                <w:delText>,</w:delText>
              </w:r>
              <w:r w:rsidDel="00C67110">
                <w:rPr>
                  <w:spacing w:val="3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then</w:delText>
              </w:r>
              <w:r w:rsidDel="00C67110">
                <w:rPr>
                  <w:spacing w:val="29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condition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becomes</w:delText>
              </w:r>
              <w:r w:rsidDel="00C67110">
                <w:rPr>
                  <w:spacing w:val="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144"/>
              <w:rPr>
                <w:del w:id="1079" w:author="James Tan Swee Chuan (SUSS)" w:date="2022-03-31T16:51:00Z"/>
                <w:rFonts w:ascii="Courier New"/>
                <w:sz w:val="24"/>
              </w:rPr>
            </w:pPr>
            <w:del w:id="1080" w:author="James Tan Swee Chuan (SUSS)" w:date="2022-03-31T16:51:00Z">
              <w:r w:rsidDel="00C67110">
                <w:rPr>
                  <w:rFonts w:ascii="Courier New"/>
                  <w:sz w:val="24"/>
                </w:rPr>
                <w:delText>(10</w:delText>
              </w:r>
              <w:r w:rsidDel="00C67110">
                <w:rPr>
                  <w:rFonts w:ascii="Courier New"/>
                  <w:spacing w:val="4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&gt;</w:delText>
              </w:r>
              <w:r w:rsidDel="00C67110">
                <w:rPr>
                  <w:rFonts w:ascii="Courier New"/>
                  <w:spacing w:val="4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0</w:delText>
              </w:r>
              <w:r w:rsidDel="00C67110">
                <w:rPr>
                  <w:rFonts w:ascii="Courier New"/>
                  <w:spacing w:val="4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and</w:delText>
              </w:r>
              <w:r w:rsidDel="00C67110">
                <w:rPr>
                  <w:rFonts w:ascii="Courier New"/>
                  <w:spacing w:val="4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</w:delText>
              </w:r>
              <w:r w:rsidDel="00C67110">
                <w:rPr>
                  <w:rFonts w:ascii="Courier New"/>
                  <w:spacing w:val="4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&gt;</w:delText>
              </w:r>
            </w:del>
          </w:p>
          <w:p w:rsidR="00CB0608" w:rsidDel="00C67110" w:rsidRDefault="00271F97">
            <w:pPr>
              <w:pStyle w:val="TableParagraph"/>
              <w:spacing w:before="129"/>
              <w:ind w:left="144"/>
              <w:rPr>
                <w:del w:id="1081" w:author="James Tan Swee Chuan (SUSS)" w:date="2022-03-31T16:51:00Z"/>
                <w:sz w:val="24"/>
              </w:rPr>
            </w:pPr>
            <w:del w:id="1082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0)</w:delText>
              </w:r>
              <w:r w:rsidDel="00C67110">
                <w:rPr>
                  <w:rFonts w:ascii="Courier New"/>
                  <w:spacing w:val="-8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  <w:tr w:rsidR="00CB0608" w:rsidDel="00C67110">
        <w:trPr>
          <w:trHeight w:val="1146"/>
          <w:del w:id="1083" w:author="James Tan Swee Chuan (SUSS)" w:date="2022-03-31T16:51:00Z"/>
        </w:trPr>
        <w:tc>
          <w:tcPr>
            <w:tcW w:w="1877" w:type="dxa"/>
            <w:tcBorders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79" w:right="296"/>
              <w:jc w:val="center"/>
              <w:rPr>
                <w:del w:id="1084" w:author="James Tan Swee Chuan (SUSS)" w:date="2022-03-31T16:51:00Z"/>
                <w:rFonts w:ascii="Courier New"/>
                <w:sz w:val="24"/>
              </w:rPr>
            </w:pPr>
            <w:del w:id="1085" w:author="James Tan Swee Chuan (SUSS)" w:date="2022-03-31T16:51:00Z">
              <w:r w:rsidDel="00C67110">
                <w:rPr>
                  <w:rFonts w:ascii="Courier New"/>
                  <w:sz w:val="24"/>
                </w:rPr>
                <w:delText>or</w:delText>
              </w:r>
            </w:del>
          </w:p>
        </w:tc>
        <w:tc>
          <w:tcPr>
            <w:tcW w:w="4693" w:type="dxa"/>
            <w:tcBorders>
              <w:bottom w:val="single" w:sz="12" w:space="0" w:color="000000"/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83" w:line="348" w:lineRule="auto"/>
              <w:ind w:right="124"/>
              <w:rPr>
                <w:del w:id="1086" w:author="James Tan Swee Chuan (SUSS)" w:date="2022-03-31T16:51:00Z"/>
                <w:sz w:val="24"/>
              </w:rPr>
            </w:pPr>
            <w:del w:id="1087" w:author="James Tan Swee Chuan (SUSS)" w:date="2022-03-31T16:51:00Z">
              <w:r w:rsidDel="00C67110">
                <w:rPr>
                  <w:sz w:val="24"/>
                </w:rPr>
                <w:delText>If</w:delText>
              </w:r>
              <w:r w:rsidDel="00C67110">
                <w:rPr>
                  <w:spacing w:val="1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any</w:delText>
              </w:r>
              <w:r w:rsidDel="00C67110">
                <w:rPr>
                  <w:spacing w:val="1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1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1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two</w:delText>
              </w:r>
              <w:r w:rsidDel="00C67110">
                <w:rPr>
                  <w:spacing w:val="16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operands</w:delText>
              </w:r>
              <w:r w:rsidDel="00C67110">
                <w:rPr>
                  <w:spacing w:val="16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are</w:delText>
              </w:r>
              <w:r w:rsidDel="00C67110">
                <w:rPr>
                  <w:spacing w:val="16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non-zero,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then</w:delText>
              </w:r>
              <w:r w:rsidDel="00C67110">
                <w:rPr>
                  <w:spacing w:val="-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condition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becomes</w:delText>
              </w:r>
              <w:r w:rsidDel="00C67110">
                <w:rPr>
                  <w:spacing w:val="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  <w:tc>
          <w:tcPr>
            <w:tcW w:w="2816" w:type="dxa"/>
            <w:tcBorders>
              <w:left w:val="single" w:sz="12" w:space="0" w:color="000000"/>
              <w:bottom w:val="single" w:sz="12" w:space="0" w:color="000000"/>
            </w:tcBorders>
          </w:tcPr>
          <w:p w:rsidR="00CB0608" w:rsidDel="00C67110" w:rsidRDefault="00271F97">
            <w:pPr>
              <w:pStyle w:val="TableParagraph"/>
              <w:ind w:left="144"/>
              <w:rPr>
                <w:del w:id="1088" w:author="James Tan Swee Chuan (SUSS)" w:date="2022-03-31T16:51:00Z"/>
                <w:rFonts w:ascii="Courier New"/>
                <w:sz w:val="24"/>
              </w:rPr>
            </w:pPr>
            <w:del w:id="1089" w:author="James Tan Swee Chuan (SUSS)" w:date="2022-03-31T16:51:00Z">
              <w:r w:rsidDel="00C67110">
                <w:rPr>
                  <w:rFonts w:ascii="Courier New"/>
                  <w:sz w:val="24"/>
                </w:rPr>
                <w:delText>(10</w:delText>
              </w:r>
              <w:r w:rsidDel="00C67110">
                <w:rPr>
                  <w:rFonts w:ascii="Courier New"/>
                  <w:spacing w:val="-1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&gt;</w:delText>
              </w:r>
              <w:r w:rsidDel="00C67110">
                <w:rPr>
                  <w:rFonts w:ascii="Courier New"/>
                  <w:spacing w:val="-1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0</w:delText>
              </w:r>
              <w:r w:rsidDel="00C67110">
                <w:rPr>
                  <w:rFonts w:ascii="Courier New"/>
                  <w:spacing w:val="-1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or</w:delText>
              </w:r>
              <w:r w:rsidDel="00C67110">
                <w:rPr>
                  <w:rFonts w:ascii="Courier New"/>
                  <w:spacing w:val="-1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</w:delText>
              </w:r>
              <w:r w:rsidDel="00C67110">
                <w:rPr>
                  <w:rFonts w:ascii="Courier New"/>
                  <w:spacing w:val="-1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&gt;</w:delText>
              </w:r>
              <w:r w:rsidDel="00C67110">
                <w:rPr>
                  <w:rFonts w:ascii="Courier New"/>
                  <w:spacing w:val="-13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0)</w:delText>
              </w:r>
            </w:del>
          </w:p>
          <w:p w:rsidR="00CB0608" w:rsidDel="00C67110" w:rsidRDefault="00271F97">
            <w:pPr>
              <w:pStyle w:val="TableParagraph"/>
              <w:spacing w:before="129"/>
              <w:ind w:left="144"/>
              <w:rPr>
                <w:del w:id="1090" w:author="James Tan Swee Chuan (SUSS)" w:date="2022-03-31T16:51:00Z"/>
                <w:sz w:val="24"/>
              </w:rPr>
            </w:pPr>
            <w:del w:id="1091" w:author="James Tan Swee Chuan (SUSS)" w:date="2022-03-31T16:51:00Z"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True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  <w:tr w:rsidR="00CB0608" w:rsidDel="00C67110">
        <w:trPr>
          <w:trHeight w:val="1146"/>
          <w:del w:id="1092" w:author="James Tan Swee Chuan (SUSS)" w:date="2022-03-31T16:51:00Z"/>
        </w:trPr>
        <w:tc>
          <w:tcPr>
            <w:tcW w:w="1877" w:type="dxa"/>
            <w:tcBorders>
              <w:top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209"/>
              <w:ind w:left="79" w:right="296"/>
              <w:jc w:val="center"/>
              <w:rPr>
                <w:del w:id="1093" w:author="James Tan Swee Chuan (SUSS)" w:date="2022-03-31T16:51:00Z"/>
                <w:rFonts w:ascii="Courier New"/>
                <w:sz w:val="24"/>
              </w:rPr>
            </w:pPr>
            <w:del w:id="1094" w:author="James Tan Swee Chuan (SUSS)" w:date="2022-03-31T16:51:00Z">
              <w:r w:rsidDel="00C67110">
                <w:rPr>
                  <w:rFonts w:ascii="Courier New"/>
                  <w:sz w:val="24"/>
                </w:rPr>
                <w:delText>not</w:delText>
              </w:r>
            </w:del>
          </w:p>
        </w:tc>
        <w:tc>
          <w:tcPr>
            <w:tcW w:w="4693" w:type="dxa"/>
            <w:tcBorders>
              <w:top w:val="single" w:sz="12" w:space="0" w:color="000000"/>
              <w:righ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178" w:line="348" w:lineRule="auto"/>
              <w:rPr>
                <w:del w:id="1095" w:author="James Tan Swee Chuan (SUSS)" w:date="2022-03-31T16:51:00Z"/>
                <w:sz w:val="24"/>
              </w:rPr>
            </w:pPr>
            <w:del w:id="1096" w:author="James Tan Swee Chuan (SUSS)" w:date="2022-03-31T16:51:00Z">
              <w:r w:rsidDel="00C67110">
                <w:rPr>
                  <w:sz w:val="24"/>
                </w:rPr>
                <w:delText>Used</w:delText>
              </w:r>
              <w:r w:rsidDel="00C67110">
                <w:rPr>
                  <w:spacing w:val="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to</w:delText>
              </w:r>
              <w:r w:rsidDel="00C67110">
                <w:rPr>
                  <w:spacing w:val="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reverse</w:delText>
              </w:r>
              <w:r w:rsidDel="00C67110">
                <w:rPr>
                  <w:spacing w:val="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logical</w:delText>
              </w:r>
              <w:r w:rsidDel="00C67110">
                <w:rPr>
                  <w:spacing w:val="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state</w:delText>
              </w:r>
              <w:r w:rsidDel="00C67110">
                <w:rPr>
                  <w:spacing w:val="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of</w:delText>
              </w:r>
              <w:r w:rsidDel="00C67110">
                <w:rPr>
                  <w:spacing w:val="3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its</w:delText>
              </w:r>
              <w:r w:rsidDel="00C67110">
                <w:rPr>
                  <w:spacing w:val="-5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operand.</w:delText>
              </w:r>
            </w:del>
          </w:p>
        </w:tc>
        <w:tc>
          <w:tcPr>
            <w:tcW w:w="2816" w:type="dxa"/>
            <w:tcBorders>
              <w:top w:val="single" w:sz="12" w:space="0" w:color="000000"/>
              <w:left w:val="single" w:sz="12" w:space="0" w:color="000000"/>
            </w:tcBorders>
          </w:tcPr>
          <w:p w:rsidR="00CB0608" w:rsidDel="00C67110" w:rsidRDefault="00271F97">
            <w:pPr>
              <w:pStyle w:val="TableParagraph"/>
              <w:spacing w:before="209"/>
              <w:ind w:left="144"/>
              <w:rPr>
                <w:del w:id="1097" w:author="James Tan Swee Chuan (SUSS)" w:date="2022-03-31T16:51:00Z"/>
                <w:rFonts w:ascii="Courier New"/>
                <w:sz w:val="24"/>
              </w:rPr>
            </w:pPr>
            <w:del w:id="1098" w:author="James Tan Swee Chuan (SUSS)" w:date="2022-03-31T16:51:00Z">
              <w:r w:rsidDel="00C67110">
                <w:rPr>
                  <w:rFonts w:ascii="Courier New"/>
                  <w:sz w:val="24"/>
                </w:rPr>
                <w:delText>not(10</w:delText>
              </w:r>
              <w:r w:rsidDel="00C67110">
                <w:rPr>
                  <w:rFonts w:ascii="Courier New"/>
                  <w:spacing w:val="-16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&gt;</w:delText>
              </w:r>
              <w:r w:rsidDel="00C67110">
                <w:rPr>
                  <w:rFonts w:ascii="Courier New"/>
                  <w:spacing w:val="-16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0</w:delText>
              </w:r>
              <w:r w:rsidDel="00C67110">
                <w:rPr>
                  <w:rFonts w:ascii="Courier New"/>
                  <w:spacing w:val="-16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or</w:delText>
              </w:r>
              <w:r w:rsidDel="00C67110">
                <w:rPr>
                  <w:rFonts w:ascii="Courier New"/>
                  <w:spacing w:val="-16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20</w:delText>
              </w:r>
              <w:r w:rsidDel="00C67110">
                <w:rPr>
                  <w:rFonts w:ascii="Courier New"/>
                  <w:spacing w:val="-16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&gt;</w:delText>
              </w:r>
            </w:del>
          </w:p>
          <w:p w:rsidR="00CB0608" w:rsidDel="00C67110" w:rsidRDefault="00271F97">
            <w:pPr>
              <w:pStyle w:val="TableParagraph"/>
              <w:spacing w:before="129"/>
              <w:ind w:left="144"/>
              <w:rPr>
                <w:del w:id="1099" w:author="James Tan Swee Chuan (SUSS)" w:date="2022-03-31T16:51:00Z"/>
                <w:sz w:val="24"/>
              </w:rPr>
            </w:pPr>
            <w:del w:id="1100" w:author="James Tan Swee Chuan (SUSS)" w:date="2022-03-31T16:51:00Z">
              <w:r w:rsidDel="00C67110">
                <w:rPr>
                  <w:rFonts w:ascii="Courier New"/>
                  <w:spacing w:val="-1"/>
                  <w:sz w:val="24"/>
                </w:rPr>
                <w:delText>0)</w:delText>
              </w:r>
              <w:r w:rsidDel="00C67110">
                <w:rPr>
                  <w:rFonts w:ascii="Courier New"/>
                  <w:spacing w:val="-8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is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rFonts w:ascii="Courier New"/>
                  <w:sz w:val="24"/>
                </w:rPr>
                <w:delText>False</w:delText>
              </w:r>
              <w:r w:rsidDel="00C67110">
                <w:rPr>
                  <w:sz w:val="24"/>
                </w:rPr>
                <w:delText>.</w:delText>
              </w:r>
            </w:del>
          </w:p>
        </w:tc>
      </w:tr>
    </w:tbl>
    <w:p w:rsidR="00CB0608" w:rsidDel="00C67110" w:rsidRDefault="00271F97">
      <w:pPr>
        <w:spacing w:before="96"/>
        <w:ind w:left="120"/>
        <w:rPr>
          <w:del w:id="1101" w:author="James Tan Swee Chuan (SUSS)" w:date="2022-03-31T16:51:00Z"/>
          <w:sz w:val="20"/>
        </w:rPr>
      </w:pPr>
      <w:del w:id="1102" w:author="James Tan Swee Chuan (SUSS)" w:date="2022-03-31T16:51:00Z">
        <w:r w:rsidDel="00C67110">
          <w:rPr>
            <w:spacing w:val="-1"/>
            <w:sz w:val="20"/>
          </w:rPr>
          <w:delText>(Source:</w:delText>
        </w:r>
        <w:r w:rsidDel="00C67110">
          <w:rPr>
            <w:spacing w:val="-10"/>
            <w:sz w:val="20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"https://www.tutorialspoint.com/python/python_basic_operators.htm" \h </w:delInstrText>
        </w:r>
        <w:r w:rsidR="002260BD" w:rsidDel="00C67110">
          <w:fldChar w:fldCharType="separate"/>
        </w:r>
        <w:r w:rsidDel="00C67110">
          <w:rPr>
            <w:color w:val="0000FF"/>
            <w:sz w:val="20"/>
          </w:rPr>
          <w:delText>https://www.tutorialspoint.com/python/python_basic_operators.htm</w:delText>
        </w:r>
        <w:r w:rsidR="002260BD" w:rsidDel="00C67110">
          <w:rPr>
            <w:color w:val="0000FF"/>
            <w:sz w:val="20"/>
          </w:rPr>
          <w:fldChar w:fldCharType="end"/>
        </w:r>
        <w:r w:rsidDel="00C67110">
          <w:rPr>
            <w:sz w:val="20"/>
          </w:rPr>
          <w:delText>)</w:delText>
        </w:r>
      </w:del>
    </w:p>
    <w:p w:rsidR="00CB0608" w:rsidDel="00C67110" w:rsidRDefault="00CB0608">
      <w:pPr>
        <w:rPr>
          <w:del w:id="1103" w:author="James Tan Swee Chuan (SUSS)" w:date="2022-03-31T16:51:00Z"/>
          <w:sz w:val="20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104" w:author="James Tan Swee Chuan (SUSS)" w:date="2022-03-31T16:51:00Z"/>
          <w:sz w:val="14"/>
        </w:rPr>
      </w:pPr>
    </w:p>
    <w:p w:rsidR="00CB0608" w:rsidDel="00C67110" w:rsidRDefault="009E1B49">
      <w:pPr>
        <w:pStyle w:val="BodyText"/>
        <w:spacing w:before="67" w:line="348" w:lineRule="auto"/>
        <w:ind w:left="480" w:right="127"/>
        <w:jc w:val="both"/>
        <w:rPr>
          <w:del w:id="1105" w:author="James Tan Swee Chuan (SUSS)" w:date="2022-03-31T16:51:00Z"/>
        </w:rPr>
      </w:pPr>
      <w:del w:id="1106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114300" distR="114300" simplePos="0" relativeHeight="104491334" behindDoc="1" locked="0" layoutInCell="1" allowOverlap="1">
                  <wp:simplePos x="0" y="0"/>
                  <wp:positionH relativeFrom="page">
                    <wp:posOffset>901700</wp:posOffset>
                  </wp:positionH>
                  <wp:positionV relativeFrom="paragraph">
                    <wp:posOffset>1206500</wp:posOffset>
                  </wp:positionV>
                  <wp:extent cx="5985510" cy="2108835"/>
                  <wp:effectExtent l="0" t="0" r="0" b="0"/>
                  <wp:wrapNone/>
                  <wp:docPr id="108" name="docshape1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5985510" cy="2108835"/>
                          </a:xfrm>
                          <a:custGeom>
                            <a:avLst/>
                            <a:gdLst>
                              <a:gd name="T0" fmla="+- 0 10845 1420"/>
                              <a:gd name="T1" fmla="*/ T0 w 9426"/>
                              <a:gd name="T2" fmla="+- 0 5220 1900"/>
                              <a:gd name="T3" fmla="*/ 5220 h 3321"/>
                              <a:gd name="T4" fmla="+- 0 10825 1420"/>
                              <a:gd name="T5" fmla="*/ T4 w 9426"/>
                              <a:gd name="T6" fmla="+- 0 5200 1900"/>
                              <a:gd name="T7" fmla="*/ 5200 h 3321"/>
                              <a:gd name="T8" fmla="+- 0 1440 1420"/>
                              <a:gd name="T9" fmla="*/ T8 w 9426"/>
                              <a:gd name="T10" fmla="+- 0 5200 1900"/>
                              <a:gd name="T11" fmla="*/ 5200 h 3321"/>
                              <a:gd name="T12" fmla="+- 0 1440 1420"/>
                              <a:gd name="T13" fmla="*/ T12 w 9426"/>
                              <a:gd name="T14" fmla="+- 0 1920 1900"/>
                              <a:gd name="T15" fmla="*/ 1920 h 3321"/>
                              <a:gd name="T16" fmla="+- 0 1420 1420"/>
                              <a:gd name="T17" fmla="*/ T16 w 9426"/>
                              <a:gd name="T18" fmla="+- 0 1900 1900"/>
                              <a:gd name="T19" fmla="*/ 1900 h 3321"/>
                              <a:gd name="T20" fmla="+- 0 1420 1420"/>
                              <a:gd name="T21" fmla="*/ T20 w 9426"/>
                              <a:gd name="T22" fmla="+- 0 5220 1900"/>
                              <a:gd name="T23" fmla="*/ 5220 h 3321"/>
                              <a:gd name="T24" fmla="+- 0 1420 1420"/>
                              <a:gd name="T25" fmla="*/ T24 w 9426"/>
                              <a:gd name="T26" fmla="+- 0 5220 1900"/>
                              <a:gd name="T27" fmla="*/ 5220 h 3321"/>
                              <a:gd name="T28" fmla="+- 0 1420 1420"/>
                              <a:gd name="T29" fmla="*/ T28 w 9426"/>
                              <a:gd name="T30" fmla="+- 0 5220 1900"/>
                              <a:gd name="T31" fmla="*/ 5220 h 3321"/>
                              <a:gd name="T32" fmla="+- 0 10845 1420"/>
                              <a:gd name="T33" fmla="*/ T32 w 9426"/>
                              <a:gd name="T34" fmla="+- 0 5220 1900"/>
                              <a:gd name="T35" fmla="*/ 5220 h 3321"/>
                              <a:gd name="T36" fmla="+- 0 10845 1420"/>
                              <a:gd name="T37" fmla="*/ T36 w 9426"/>
                              <a:gd name="T38" fmla="+- 0 1900 1900"/>
                              <a:gd name="T39" fmla="*/ 1900 h 3321"/>
                              <a:gd name="T40" fmla="+- 0 1420 1420"/>
                              <a:gd name="T41" fmla="*/ T40 w 9426"/>
                              <a:gd name="T42" fmla="+- 0 1900 1900"/>
                              <a:gd name="T43" fmla="*/ 1900 h 3321"/>
                              <a:gd name="T44" fmla="+- 0 1420 1420"/>
                              <a:gd name="T45" fmla="*/ T44 w 9426"/>
                              <a:gd name="T46" fmla="+- 0 1900 1900"/>
                              <a:gd name="T47" fmla="*/ 1900 h 3321"/>
                              <a:gd name="T48" fmla="+- 0 1440 1420"/>
                              <a:gd name="T49" fmla="*/ T48 w 9426"/>
                              <a:gd name="T50" fmla="+- 0 1920 1900"/>
                              <a:gd name="T51" fmla="*/ 1920 h 3321"/>
                              <a:gd name="T52" fmla="+- 0 10825 1420"/>
                              <a:gd name="T53" fmla="*/ T52 w 9426"/>
                              <a:gd name="T54" fmla="+- 0 1920 1900"/>
                              <a:gd name="T55" fmla="*/ 1920 h 3321"/>
                              <a:gd name="T56" fmla="+- 0 10825 1420"/>
                              <a:gd name="T57" fmla="*/ T56 w 9426"/>
                              <a:gd name="T58" fmla="+- 0 5200 1900"/>
                              <a:gd name="T59" fmla="*/ 5200 h 3321"/>
                              <a:gd name="T60" fmla="+- 0 10845 1420"/>
                              <a:gd name="T61" fmla="*/ T60 w 9426"/>
                              <a:gd name="T62" fmla="+- 0 5220 1900"/>
                              <a:gd name="T63" fmla="*/ 5220 h 3321"/>
                              <a:gd name="T64" fmla="+- 0 10845 1420"/>
                              <a:gd name="T65" fmla="*/ T64 w 9426"/>
                              <a:gd name="T66" fmla="+- 0 1900 1900"/>
                              <a:gd name="T67" fmla="*/ 1900 h 33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9426" h="3321">
                                <a:moveTo>
                                  <a:pt x="9425" y="3320"/>
                                </a:moveTo>
                                <a:lnTo>
                                  <a:pt x="9405" y="3300"/>
                                </a:lnTo>
                                <a:lnTo>
                                  <a:pt x="20" y="3300"/>
                                </a:lnTo>
                                <a:lnTo>
                                  <a:pt x="20" y="20"/>
                                </a:lnTo>
                                <a:lnTo>
                                  <a:pt x="0" y="0"/>
                                </a:lnTo>
                                <a:lnTo>
                                  <a:pt x="0" y="3320"/>
                                </a:lnTo>
                                <a:lnTo>
                                  <a:pt x="9425" y="3320"/>
                                </a:lnTo>
                                <a:close/>
                                <a:moveTo>
                                  <a:pt x="9425" y="0"/>
                                </a:moveTo>
                                <a:lnTo>
                                  <a:pt x="0" y="0"/>
                                </a:lnTo>
                                <a:lnTo>
                                  <a:pt x="20" y="20"/>
                                </a:lnTo>
                                <a:lnTo>
                                  <a:pt x="9405" y="20"/>
                                </a:lnTo>
                                <a:lnTo>
                                  <a:pt x="9405" y="3300"/>
                                </a:lnTo>
                                <a:lnTo>
                                  <a:pt x="9425" y="3320"/>
                                </a:lnTo>
                                <a:lnTo>
                                  <a:pt x="94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w14:anchorId="43D3714E" id="docshape122" o:spid="_x0000_s1026" style="position:absolute;margin-left:71pt;margin-top:95pt;width:471.3pt;height:166.05pt;z-index:-3988251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426,33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" path="m9425,3320r-20,-20l20,3300,20,20,,,,3320r9425,xm9425,l,,20,20r9385,l9405,3300r20,20l9425,xe" fillcolor="#d9d9d9" stroked="f">
                  <v:path arrowok="t" o:connecttype="custom" o:connectlocs="5984875,3314700;5972175,3302000;12700,3302000;12700,1219200;0,1206500;0,3314700;0,3314700;0,3314700;5984875,3314700;5984875,1206500;0,1206500;0,1206500;12700,1219200;5972175,1219200;5972175,3302000;5984875,3314700;5984875,1206500" o:connectangles="0,0,0,0,0,0,0,0,0,0,0,0,0,0,0,0,0"/>
                  <w10:wrap anchorx="page"/>
                </v:shape>
              </w:pict>
            </mc:Fallback>
          </mc:AlternateContent>
        </w:r>
        <w:r w:rsidR="00271F97" w:rsidDel="00C67110">
          <w:delText>The</w:delText>
        </w:r>
        <w:r w:rsidR="00271F97" w:rsidDel="00C67110">
          <w:rPr>
            <w:spacing w:val="26"/>
          </w:rPr>
          <w:delText xml:space="preserve"> </w:delText>
        </w:r>
        <w:r w:rsidR="00271F97" w:rsidDel="00C67110">
          <w:delText>use</w:delText>
        </w:r>
        <w:r w:rsidR="00271F97" w:rsidDel="00C67110">
          <w:rPr>
            <w:spacing w:val="28"/>
          </w:rPr>
          <w:delText xml:space="preserve"> </w:delText>
        </w:r>
        <w:r w:rsidR="00271F97" w:rsidDel="00C67110">
          <w:delText>of</w:delText>
        </w:r>
        <w:r w:rsidR="00271F97" w:rsidDel="00C67110">
          <w:rPr>
            <w:spacing w:val="27"/>
          </w:rPr>
          <w:delText xml:space="preserve"> </w:delText>
        </w:r>
        <w:r w:rsidR="00271F97" w:rsidDel="00C67110">
          <w:delText>a</w:delText>
        </w:r>
        <w:r w:rsidR="00271F97" w:rsidDel="00C67110">
          <w:rPr>
            <w:spacing w:val="28"/>
          </w:rPr>
          <w:delText xml:space="preserve"> </w:delText>
        </w:r>
        <w:r w:rsidR="00271F97" w:rsidDel="00C67110">
          <w:delText>single</w:delText>
        </w:r>
        <w:r w:rsidR="00271F97" w:rsidDel="00C67110">
          <w:rPr>
            <w:spacing w:val="27"/>
          </w:rPr>
          <w:delText xml:space="preserve"> </w:delText>
        </w:r>
        <w:r w:rsidR="00271F97" w:rsidDel="00C67110">
          <w:delText>logical</w:delText>
        </w:r>
        <w:r w:rsidR="00271F97" w:rsidDel="00C67110">
          <w:rPr>
            <w:spacing w:val="27"/>
          </w:rPr>
          <w:delText xml:space="preserve"> </w:delText>
        </w:r>
        <w:r w:rsidR="00271F97" w:rsidDel="00C67110">
          <w:delText>operation</w:delText>
        </w:r>
        <w:r w:rsidR="00271F97" w:rsidDel="00C67110">
          <w:rPr>
            <w:spacing w:val="27"/>
          </w:rPr>
          <w:delText xml:space="preserve"> </w:delText>
        </w:r>
        <w:r w:rsidR="00271F97" w:rsidDel="00C67110">
          <w:delText>is</w:delText>
        </w:r>
        <w:r w:rsidR="00271F97" w:rsidDel="00C67110">
          <w:rPr>
            <w:spacing w:val="28"/>
          </w:rPr>
          <w:delText xml:space="preserve"> </w:delText>
        </w:r>
        <w:r w:rsidR="00271F97" w:rsidDel="00C67110">
          <w:delText>usually</w:delText>
        </w:r>
        <w:r w:rsidR="00271F97" w:rsidDel="00C67110">
          <w:rPr>
            <w:spacing w:val="28"/>
          </w:rPr>
          <w:delText xml:space="preserve"> </w:delText>
        </w:r>
        <w:r w:rsidR="00271F97" w:rsidDel="00C67110">
          <w:delText>quite</w:delText>
        </w:r>
        <w:r w:rsidR="00271F97" w:rsidDel="00C67110">
          <w:rPr>
            <w:spacing w:val="28"/>
          </w:rPr>
          <w:delText xml:space="preserve"> </w:delText>
        </w:r>
        <w:r w:rsidR="00271F97" w:rsidDel="00C67110">
          <w:delText>straightforward</w:delText>
        </w:r>
        <w:r w:rsidR="00271F97" w:rsidDel="00C67110">
          <w:rPr>
            <w:spacing w:val="26"/>
          </w:rPr>
          <w:delText xml:space="preserve"> </w:delText>
        </w:r>
        <w:r w:rsidR="00271F97" w:rsidDel="00C67110">
          <w:delText>as</w:delText>
        </w:r>
        <w:r w:rsidR="00271F97" w:rsidDel="00C67110">
          <w:rPr>
            <w:spacing w:val="28"/>
          </w:rPr>
          <w:delText xml:space="preserve"> </w:delText>
        </w:r>
        <w:r w:rsidR="00271F97" w:rsidDel="00C67110">
          <w:delText>the</w:delText>
        </w:r>
        <w:r w:rsidR="00271F97" w:rsidDel="00C67110">
          <w:rPr>
            <w:spacing w:val="28"/>
          </w:rPr>
          <w:delText xml:space="preserve"> </w:delText>
        </w:r>
        <w:r w:rsidR="00271F97" w:rsidDel="00C67110">
          <w:delText>operators</w:delText>
        </w:r>
        <w:r w:rsidR="00271F97" w:rsidDel="00C67110">
          <w:rPr>
            <w:spacing w:val="-58"/>
          </w:rPr>
          <w:delText xml:space="preserve"> </w:delText>
        </w:r>
        <w:r w:rsidR="00271F97" w:rsidDel="00C67110">
          <w:delText>are designed in a way that it just simply matches our spoken language. However, it</w:delText>
        </w:r>
        <w:r w:rsidR="00271F97" w:rsidDel="00C67110">
          <w:rPr>
            <w:spacing w:val="1"/>
          </w:rPr>
          <w:delText xml:space="preserve"> </w:delText>
        </w:r>
        <w:r w:rsidR="00271F97" w:rsidDel="00C67110">
          <w:delText>could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become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quite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confusing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if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we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combine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these</w:delText>
        </w:r>
        <w:r w:rsidR="00271F97" w:rsidDel="00C67110">
          <w:rPr>
            <w:spacing w:val="-8"/>
          </w:rPr>
          <w:delText xml:space="preserve"> </w:delText>
        </w:r>
        <w:r w:rsidR="00271F97" w:rsidDel="00C67110">
          <w:delText>operators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in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a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Boolean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expression.</w:delText>
        </w:r>
        <w:r w:rsidR="00271F97" w:rsidDel="00C67110">
          <w:rPr>
            <w:spacing w:val="-9"/>
          </w:rPr>
          <w:delText xml:space="preserve"> </w:delText>
        </w:r>
        <w:r w:rsidR="00271F97" w:rsidDel="00C67110">
          <w:delText>For</w:delText>
        </w:r>
        <w:r w:rsidR="00271F97" w:rsidDel="00C67110">
          <w:rPr>
            <w:spacing w:val="-57"/>
          </w:rPr>
          <w:delText xml:space="preserve"> </w:delText>
        </w:r>
        <w:r w:rsidR="00271F97" w:rsidDel="00C67110">
          <w:delText>instance,</w:delText>
        </w:r>
        <w:r w:rsidR="00271F97" w:rsidDel="00C67110">
          <w:rPr>
            <w:spacing w:val="-1"/>
          </w:rPr>
          <w:delText xml:space="preserve"> </w:delText>
        </w:r>
        <w:r w:rsidR="00271F97" w:rsidDel="00C67110">
          <w:delText>the</w:delText>
        </w:r>
        <w:r w:rsidR="00271F97" w:rsidDel="00C67110">
          <w:rPr>
            <w:spacing w:val="-1"/>
          </w:rPr>
          <w:delText xml:space="preserve"> </w:delText>
        </w:r>
        <w:r w:rsidR="00271F97" w:rsidDel="00C67110">
          <w:delText>following Boolean</w:delText>
        </w:r>
        <w:r w:rsidR="00271F97" w:rsidDel="00C67110">
          <w:rPr>
            <w:spacing w:val="-2"/>
          </w:rPr>
          <w:delText xml:space="preserve"> </w:delText>
        </w:r>
        <w:r w:rsidR="00271F97" w:rsidDel="00C67110">
          <w:delText>expressions are equivalent:</w:delText>
        </w:r>
      </w:del>
    </w:p>
    <w:p w:rsidR="00CB0608" w:rsidDel="00C67110" w:rsidRDefault="00CB0608">
      <w:pPr>
        <w:pStyle w:val="BodyText"/>
        <w:rPr>
          <w:del w:id="1107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3"/>
        <w:rPr>
          <w:del w:id="1108" w:author="James Tan Swee Chuan (SUSS)" w:date="2022-03-31T16:51:00Z"/>
          <w:sz w:val="23"/>
        </w:rPr>
      </w:pPr>
    </w:p>
    <w:tbl>
      <w:tblPr>
        <w:tblW w:w="0" w:type="auto"/>
        <w:tblInd w:w="1266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626"/>
        <w:gridCol w:w="1518"/>
        <w:gridCol w:w="3601"/>
      </w:tblGrid>
      <w:tr w:rsidR="00CB0608" w:rsidDel="00C67110">
        <w:trPr>
          <w:trHeight w:val="495"/>
          <w:del w:id="1109" w:author="James Tan Swee Chuan (SUSS)" w:date="2022-03-31T16:51:00Z"/>
        </w:trPr>
        <w:tc>
          <w:tcPr>
            <w:tcW w:w="2626" w:type="dxa"/>
          </w:tcPr>
          <w:p w:rsidR="00CB0608" w:rsidDel="00C67110" w:rsidRDefault="00271F97">
            <w:pPr>
              <w:pStyle w:val="TableParagraph"/>
              <w:spacing w:before="0"/>
              <w:ind w:left="31" w:right="538"/>
              <w:jc w:val="center"/>
              <w:rPr>
                <w:del w:id="1110" w:author="James Tan Swee Chuan (SUSS)" w:date="2022-03-31T16:51:00Z"/>
                <w:rFonts w:ascii="Courier New"/>
                <w:sz w:val="24"/>
              </w:rPr>
            </w:pPr>
            <w:del w:id="1111" w:author="James Tan Swee Chuan (SUSS)" w:date="2022-03-31T16:51:00Z">
              <w:r w:rsidDel="00C67110">
                <w:rPr>
                  <w:rFonts w:ascii="Courier New"/>
                  <w:sz w:val="24"/>
                </w:rPr>
                <w:delText>(a or b) and c</w:delText>
              </w:r>
            </w:del>
          </w:p>
        </w:tc>
        <w:tc>
          <w:tcPr>
            <w:tcW w:w="1518" w:type="dxa"/>
          </w:tcPr>
          <w:p w:rsidR="00CB0608" w:rsidDel="00C67110" w:rsidRDefault="00271F97">
            <w:pPr>
              <w:pStyle w:val="TableParagraph"/>
              <w:spacing w:before="0"/>
              <w:ind w:left="0" w:right="379"/>
              <w:jc w:val="right"/>
              <w:rPr>
                <w:del w:id="1112" w:author="James Tan Swee Chuan (SUSS)" w:date="2022-03-31T16:51:00Z"/>
                <w:rFonts w:ascii="Courier New"/>
                <w:sz w:val="24"/>
              </w:rPr>
            </w:pPr>
            <w:del w:id="1113" w:author="James Tan Swee Chuan (SUSS)" w:date="2022-03-31T16:51:00Z">
              <w:r w:rsidDel="00C67110">
                <w:rPr>
                  <w:rFonts w:ascii="Courier New"/>
                  <w:sz w:val="24"/>
                </w:rPr>
                <w:delText>&lt;==&gt;</w:delText>
              </w:r>
            </w:del>
          </w:p>
        </w:tc>
        <w:tc>
          <w:tcPr>
            <w:tcW w:w="3601" w:type="dxa"/>
          </w:tcPr>
          <w:p w:rsidR="00CB0608" w:rsidDel="00C67110" w:rsidRDefault="00271F97">
            <w:pPr>
              <w:pStyle w:val="TableParagraph"/>
              <w:spacing w:before="0"/>
              <w:ind w:left="0" w:right="48"/>
              <w:jc w:val="right"/>
              <w:rPr>
                <w:del w:id="1114" w:author="James Tan Swee Chuan (SUSS)" w:date="2022-03-31T16:51:00Z"/>
                <w:rFonts w:ascii="Courier New"/>
                <w:sz w:val="24"/>
              </w:rPr>
            </w:pPr>
            <w:del w:id="1115" w:author="James Tan Swee Chuan (SUSS)" w:date="2022-03-31T16:51:00Z">
              <w:r w:rsidDel="00C67110">
                <w:rPr>
                  <w:rFonts w:ascii="Courier New"/>
                  <w:sz w:val="24"/>
                </w:rPr>
                <w:delText>(a and c) or (b and c)</w:delText>
              </w:r>
            </w:del>
          </w:p>
        </w:tc>
      </w:tr>
      <w:tr w:rsidR="00CB0608" w:rsidDel="00C67110">
        <w:trPr>
          <w:trHeight w:val="720"/>
          <w:del w:id="1116" w:author="James Tan Swee Chuan (SUSS)" w:date="2022-03-31T16:51:00Z"/>
        </w:trPr>
        <w:tc>
          <w:tcPr>
            <w:tcW w:w="2626" w:type="dxa"/>
          </w:tcPr>
          <w:p w:rsidR="00CB0608" w:rsidDel="00C67110" w:rsidRDefault="00271F97">
            <w:pPr>
              <w:pStyle w:val="TableParagraph"/>
              <w:spacing w:before="224"/>
              <w:ind w:left="31" w:right="538"/>
              <w:jc w:val="center"/>
              <w:rPr>
                <w:del w:id="1117" w:author="James Tan Swee Chuan (SUSS)" w:date="2022-03-31T16:51:00Z"/>
                <w:rFonts w:ascii="Courier New"/>
                <w:sz w:val="24"/>
              </w:rPr>
            </w:pPr>
            <w:del w:id="1118" w:author="James Tan Swee Chuan (SUSS)" w:date="2022-03-31T16:51:00Z">
              <w:r w:rsidDel="00C67110">
                <w:rPr>
                  <w:rFonts w:ascii="Courier New"/>
                  <w:sz w:val="24"/>
                </w:rPr>
                <w:delText>(a and b) or c</w:delText>
              </w:r>
            </w:del>
          </w:p>
        </w:tc>
        <w:tc>
          <w:tcPr>
            <w:tcW w:w="1518" w:type="dxa"/>
          </w:tcPr>
          <w:p w:rsidR="00CB0608" w:rsidDel="00C67110" w:rsidRDefault="00271F97">
            <w:pPr>
              <w:pStyle w:val="TableParagraph"/>
              <w:spacing w:before="224"/>
              <w:ind w:left="0" w:right="379"/>
              <w:jc w:val="right"/>
              <w:rPr>
                <w:del w:id="1119" w:author="James Tan Swee Chuan (SUSS)" w:date="2022-03-31T16:51:00Z"/>
                <w:rFonts w:ascii="Courier New"/>
                <w:sz w:val="24"/>
              </w:rPr>
            </w:pPr>
            <w:del w:id="1120" w:author="James Tan Swee Chuan (SUSS)" w:date="2022-03-31T16:51:00Z">
              <w:r w:rsidDel="00C67110">
                <w:rPr>
                  <w:rFonts w:ascii="Courier New"/>
                  <w:sz w:val="24"/>
                </w:rPr>
                <w:delText>&lt;==&gt;</w:delText>
              </w:r>
            </w:del>
          </w:p>
        </w:tc>
        <w:tc>
          <w:tcPr>
            <w:tcW w:w="3601" w:type="dxa"/>
          </w:tcPr>
          <w:p w:rsidR="00CB0608" w:rsidDel="00C67110" w:rsidRDefault="00271F97">
            <w:pPr>
              <w:pStyle w:val="TableParagraph"/>
              <w:spacing w:before="224"/>
              <w:ind w:left="0" w:right="120"/>
              <w:jc w:val="right"/>
              <w:rPr>
                <w:del w:id="1121" w:author="James Tan Swee Chuan (SUSS)" w:date="2022-03-31T16:51:00Z"/>
                <w:rFonts w:ascii="Courier New"/>
                <w:sz w:val="24"/>
              </w:rPr>
            </w:pPr>
            <w:del w:id="1122" w:author="James Tan Swee Chuan (SUSS)" w:date="2022-03-31T16:51:00Z">
              <w:r w:rsidDel="00C67110">
                <w:rPr>
                  <w:rFonts w:ascii="Courier New"/>
                  <w:sz w:val="24"/>
                </w:rPr>
                <w:delText>(a or c) and (b or c)</w:delText>
              </w:r>
            </w:del>
          </w:p>
        </w:tc>
      </w:tr>
      <w:tr w:rsidR="00CB0608" w:rsidDel="00C67110">
        <w:trPr>
          <w:trHeight w:val="720"/>
          <w:del w:id="1123" w:author="James Tan Swee Chuan (SUSS)" w:date="2022-03-31T16:51:00Z"/>
        </w:trPr>
        <w:tc>
          <w:tcPr>
            <w:tcW w:w="2626" w:type="dxa"/>
          </w:tcPr>
          <w:p w:rsidR="00CB0608" w:rsidDel="00C67110" w:rsidRDefault="00271F97">
            <w:pPr>
              <w:pStyle w:val="TableParagraph"/>
              <w:spacing w:before="224"/>
              <w:ind w:left="31" w:right="538"/>
              <w:jc w:val="center"/>
              <w:rPr>
                <w:del w:id="1124" w:author="James Tan Swee Chuan (SUSS)" w:date="2022-03-31T16:51:00Z"/>
                <w:rFonts w:ascii="Courier New"/>
                <w:sz w:val="24"/>
              </w:rPr>
            </w:pPr>
            <w:del w:id="1125" w:author="James Tan Swee Chuan (SUSS)" w:date="2022-03-31T16:51:00Z">
              <w:r w:rsidDel="00C67110">
                <w:rPr>
                  <w:rFonts w:ascii="Courier New"/>
                  <w:sz w:val="24"/>
                </w:rPr>
                <w:delText>not(a or b)</w:delText>
              </w:r>
            </w:del>
          </w:p>
        </w:tc>
        <w:tc>
          <w:tcPr>
            <w:tcW w:w="1518" w:type="dxa"/>
          </w:tcPr>
          <w:p w:rsidR="00CB0608" w:rsidDel="00C67110" w:rsidRDefault="00271F97">
            <w:pPr>
              <w:pStyle w:val="TableParagraph"/>
              <w:spacing w:before="224"/>
              <w:ind w:left="0" w:right="379"/>
              <w:jc w:val="right"/>
              <w:rPr>
                <w:del w:id="1126" w:author="James Tan Swee Chuan (SUSS)" w:date="2022-03-31T16:51:00Z"/>
                <w:rFonts w:ascii="Courier New"/>
                <w:sz w:val="24"/>
              </w:rPr>
            </w:pPr>
            <w:del w:id="1127" w:author="James Tan Swee Chuan (SUSS)" w:date="2022-03-31T16:51:00Z">
              <w:r w:rsidDel="00C67110">
                <w:rPr>
                  <w:rFonts w:ascii="Courier New"/>
                  <w:sz w:val="24"/>
                </w:rPr>
                <w:delText>&lt;==&gt;</w:delText>
              </w:r>
            </w:del>
          </w:p>
        </w:tc>
        <w:tc>
          <w:tcPr>
            <w:tcW w:w="3601" w:type="dxa"/>
          </w:tcPr>
          <w:p w:rsidR="00CB0608" w:rsidDel="00C67110" w:rsidRDefault="00271F97">
            <w:pPr>
              <w:pStyle w:val="TableParagraph"/>
              <w:spacing w:before="224"/>
              <w:ind w:left="597"/>
              <w:rPr>
                <w:del w:id="1128" w:author="James Tan Swee Chuan (SUSS)" w:date="2022-03-31T16:51:00Z"/>
                <w:rFonts w:ascii="Courier New"/>
                <w:sz w:val="24"/>
              </w:rPr>
            </w:pPr>
            <w:del w:id="1129" w:author="James Tan Swee Chuan (SUSS)" w:date="2022-03-31T16:51:00Z">
              <w:r w:rsidDel="00C67110">
                <w:rPr>
                  <w:rFonts w:ascii="Courier New"/>
                  <w:sz w:val="24"/>
                </w:rPr>
                <w:delText>(not a) and (not b)</w:delText>
              </w:r>
            </w:del>
          </w:p>
        </w:tc>
      </w:tr>
      <w:tr w:rsidR="00CB0608" w:rsidDel="00C67110">
        <w:trPr>
          <w:trHeight w:val="495"/>
          <w:del w:id="1130" w:author="James Tan Swee Chuan (SUSS)" w:date="2022-03-31T16:51:00Z"/>
        </w:trPr>
        <w:tc>
          <w:tcPr>
            <w:tcW w:w="2626" w:type="dxa"/>
          </w:tcPr>
          <w:p w:rsidR="00CB0608" w:rsidDel="00C67110" w:rsidRDefault="00271F97">
            <w:pPr>
              <w:pStyle w:val="TableParagraph"/>
              <w:spacing w:before="224" w:line="252" w:lineRule="exact"/>
              <w:ind w:left="31" w:right="538"/>
              <w:jc w:val="center"/>
              <w:rPr>
                <w:del w:id="1131" w:author="James Tan Swee Chuan (SUSS)" w:date="2022-03-31T16:51:00Z"/>
                <w:rFonts w:ascii="Courier New"/>
                <w:sz w:val="24"/>
              </w:rPr>
            </w:pPr>
            <w:del w:id="1132" w:author="James Tan Swee Chuan (SUSS)" w:date="2022-03-31T16:51:00Z">
              <w:r w:rsidDel="00C67110">
                <w:rPr>
                  <w:rFonts w:ascii="Courier New"/>
                  <w:sz w:val="24"/>
                </w:rPr>
                <w:delText>not(a and b)</w:delText>
              </w:r>
            </w:del>
          </w:p>
        </w:tc>
        <w:tc>
          <w:tcPr>
            <w:tcW w:w="1518" w:type="dxa"/>
          </w:tcPr>
          <w:p w:rsidR="00CB0608" w:rsidDel="00C67110" w:rsidRDefault="00271F97">
            <w:pPr>
              <w:pStyle w:val="TableParagraph"/>
              <w:spacing w:before="224" w:line="252" w:lineRule="exact"/>
              <w:ind w:left="0" w:right="379"/>
              <w:jc w:val="right"/>
              <w:rPr>
                <w:del w:id="1133" w:author="James Tan Swee Chuan (SUSS)" w:date="2022-03-31T16:51:00Z"/>
                <w:rFonts w:ascii="Courier New"/>
                <w:sz w:val="24"/>
              </w:rPr>
            </w:pPr>
            <w:del w:id="1134" w:author="James Tan Swee Chuan (SUSS)" w:date="2022-03-31T16:51:00Z">
              <w:r w:rsidDel="00C67110">
                <w:rPr>
                  <w:rFonts w:ascii="Courier New"/>
                  <w:sz w:val="24"/>
                </w:rPr>
                <w:delText>&lt;==&gt;</w:delText>
              </w:r>
            </w:del>
          </w:p>
        </w:tc>
        <w:tc>
          <w:tcPr>
            <w:tcW w:w="3601" w:type="dxa"/>
          </w:tcPr>
          <w:p w:rsidR="00CB0608" w:rsidDel="00C67110" w:rsidRDefault="00271F97">
            <w:pPr>
              <w:pStyle w:val="TableParagraph"/>
              <w:spacing w:before="224" w:line="252" w:lineRule="exact"/>
              <w:ind w:left="669"/>
              <w:rPr>
                <w:del w:id="1135" w:author="James Tan Swee Chuan (SUSS)" w:date="2022-03-31T16:51:00Z"/>
                <w:rFonts w:ascii="Courier New"/>
                <w:sz w:val="24"/>
              </w:rPr>
            </w:pPr>
            <w:del w:id="1136" w:author="James Tan Swee Chuan (SUSS)" w:date="2022-03-31T16:51:00Z">
              <w:r w:rsidDel="00C67110">
                <w:rPr>
                  <w:rFonts w:ascii="Courier New"/>
                  <w:sz w:val="24"/>
                </w:rPr>
                <w:delText>(not a) or (not b)</w:delText>
              </w:r>
            </w:del>
          </w:p>
        </w:tc>
      </w:tr>
    </w:tbl>
    <w:p w:rsidR="00CB0608" w:rsidDel="00C67110" w:rsidRDefault="00CB0608">
      <w:pPr>
        <w:pStyle w:val="BodyText"/>
        <w:rPr>
          <w:del w:id="1137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138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8"/>
        <w:rPr>
          <w:del w:id="1139" w:author="James Tan Swee Chuan (SUSS)" w:date="2022-03-31T16:51:00Z"/>
          <w:sz w:val="26"/>
        </w:rPr>
      </w:pPr>
    </w:p>
    <w:p w:rsidR="00CB0608" w:rsidDel="00C67110" w:rsidRDefault="00271F97">
      <w:pPr>
        <w:pStyle w:val="BodyText"/>
        <w:spacing w:before="67" w:line="348" w:lineRule="auto"/>
        <w:ind w:left="480" w:right="118"/>
        <w:jc w:val="both"/>
        <w:rPr>
          <w:del w:id="1140" w:author="James Tan Swee Chuan (SUSS)" w:date="2022-03-31T16:51:00Z"/>
        </w:rPr>
      </w:pPr>
      <w:del w:id="1141" w:author="James Tan Swee Chuan (SUSS)" w:date="2022-03-31T16:51:00Z">
        <w:r w:rsidDel="00C67110">
          <w:delText>These</w:delText>
        </w:r>
        <w:r w:rsidDel="00C67110">
          <w:rPr>
            <w:spacing w:val="-12"/>
          </w:rPr>
          <w:delText xml:space="preserve"> </w:delText>
        </w:r>
        <w:r w:rsidDel="00C67110">
          <w:delText>are</w:delText>
        </w:r>
        <w:r w:rsidDel="00C67110">
          <w:rPr>
            <w:spacing w:val="-11"/>
          </w:rPr>
          <w:delText xml:space="preserve"> </w:delText>
        </w:r>
        <w:r w:rsidDel="00C67110">
          <w:delText>just</w:delText>
        </w:r>
        <w:r w:rsidDel="00C67110">
          <w:rPr>
            <w:spacing w:val="-11"/>
          </w:rPr>
          <w:delText xml:space="preserve"> </w:delText>
        </w:r>
        <w:r w:rsidDel="00C67110">
          <w:delText>a</w:delText>
        </w:r>
        <w:r w:rsidDel="00C67110">
          <w:rPr>
            <w:spacing w:val="-11"/>
          </w:rPr>
          <w:delText xml:space="preserve"> </w:delText>
        </w:r>
        <w:r w:rsidDel="00C67110">
          <w:delText>few</w:delText>
        </w:r>
        <w:r w:rsidDel="00C67110">
          <w:rPr>
            <w:spacing w:val="-11"/>
          </w:rPr>
          <w:delText xml:space="preserve"> </w:delText>
        </w:r>
        <w:r w:rsidDel="00C67110">
          <w:delText>examples</w:delText>
        </w:r>
        <w:r w:rsidDel="00C67110">
          <w:rPr>
            <w:spacing w:val="-11"/>
          </w:rPr>
          <w:delText xml:space="preserve"> </w:delText>
        </w:r>
        <w:r w:rsidDel="00C67110">
          <w:delText>and</w:delText>
        </w:r>
        <w:r w:rsidDel="00C67110">
          <w:rPr>
            <w:spacing w:val="-11"/>
          </w:rPr>
          <w:delText xml:space="preserve"> </w:delText>
        </w:r>
        <w:r w:rsidDel="00C67110">
          <w:delText>can</w:delText>
        </w:r>
        <w:r w:rsidDel="00C67110">
          <w:rPr>
            <w:spacing w:val="-12"/>
          </w:rPr>
          <w:delText xml:space="preserve"> </w:delText>
        </w:r>
        <w:r w:rsidDel="00C67110">
          <w:delText>be</w:delText>
        </w:r>
        <w:r w:rsidDel="00C67110">
          <w:rPr>
            <w:spacing w:val="-11"/>
          </w:rPr>
          <w:delText xml:space="preserve"> </w:delText>
        </w:r>
        <w:r w:rsidDel="00C67110">
          <w:delText>extended</w:delText>
        </w:r>
        <w:r w:rsidDel="00C67110">
          <w:rPr>
            <w:spacing w:val="-11"/>
          </w:rPr>
          <w:delText xml:space="preserve"> </w:delText>
        </w:r>
        <w:r w:rsidDel="00C67110">
          <w:delText>endlessly.</w:delText>
        </w:r>
        <w:r w:rsidDel="00C67110">
          <w:rPr>
            <w:spacing w:val="-11"/>
          </w:rPr>
          <w:delText xml:space="preserve"> </w:delText>
        </w:r>
        <w:r w:rsidDel="00C67110">
          <w:delText>It</w:delText>
        </w:r>
        <w:r w:rsidDel="00C67110">
          <w:rPr>
            <w:spacing w:val="-11"/>
          </w:rPr>
          <w:delText xml:space="preserve"> </w:delText>
        </w:r>
        <w:r w:rsidDel="00C67110">
          <w:delText>is</w:delText>
        </w:r>
        <w:r w:rsidDel="00C67110">
          <w:rPr>
            <w:spacing w:val="-11"/>
          </w:rPr>
          <w:delText xml:space="preserve"> </w:delText>
        </w:r>
        <w:r w:rsidDel="00C67110">
          <w:delText>utmost</w:delText>
        </w:r>
        <w:r w:rsidDel="00C67110">
          <w:rPr>
            <w:spacing w:val="-11"/>
          </w:rPr>
          <w:delText xml:space="preserve"> </w:delText>
        </w:r>
        <w:r w:rsidDel="00C67110">
          <w:delText>important</w:delText>
        </w:r>
        <w:r w:rsidDel="00C67110">
          <w:rPr>
            <w:spacing w:val="-11"/>
          </w:rPr>
          <w:delText xml:space="preserve"> </w:delText>
        </w:r>
        <w:r w:rsidDel="00C67110">
          <w:delText>to</w:delText>
        </w:r>
        <w:r w:rsidDel="00C67110">
          <w:rPr>
            <w:spacing w:val="-12"/>
          </w:rPr>
          <w:delText xml:space="preserve"> </w:delText>
        </w:r>
        <w:r w:rsidDel="00C67110">
          <w:delText>get</w:delText>
        </w:r>
        <w:r w:rsidDel="00C67110">
          <w:rPr>
            <w:spacing w:val="-57"/>
          </w:rPr>
          <w:delText xml:space="preserve"> </w:delText>
        </w:r>
        <w:r w:rsidDel="00C67110">
          <w:delText>familiarised on how to create Boolean expressions using relational and logical operators.</w:delText>
        </w:r>
        <w:r w:rsidDel="00C67110">
          <w:rPr>
            <w:spacing w:val="-57"/>
          </w:rPr>
          <w:delText xml:space="preserve"> </w:delText>
        </w:r>
        <w:r w:rsidDel="00C67110">
          <w:delText>Any failure in combining these operators could lead to unexpected behaviour of our</w:delText>
        </w:r>
        <w:r w:rsidDel="00C67110">
          <w:rPr>
            <w:spacing w:val="1"/>
          </w:rPr>
          <w:delText xml:space="preserve"> </w:delText>
        </w:r>
        <w:r w:rsidDel="00C67110">
          <w:delText>program.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only,</w:delText>
        </w:r>
        <w:r w:rsidDel="00C67110">
          <w:rPr>
            <w:spacing w:val="-5"/>
          </w:rPr>
          <w:delText xml:space="preserve"> </w:delText>
        </w:r>
        <w:r w:rsidDel="00C67110">
          <w:delText>and</w:delText>
        </w:r>
        <w:r w:rsidDel="00C67110">
          <w:rPr>
            <w:spacing w:val="-5"/>
          </w:rPr>
          <w:delText xml:space="preserve"> </w:delText>
        </w:r>
        <w:r w:rsidDel="00C67110">
          <w:delText>most</w:delText>
        </w:r>
        <w:r w:rsidDel="00C67110">
          <w:rPr>
            <w:spacing w:val="-6"/>
          </w:rPr>
          <w:delText xml:space="preserve"> </w:delText>
        </w:r>
        <w:r w:rsidDel="00C67110">
          <w:delText>effective</w:delText>
        </w:r>
        <w:r w:rsidDel="00C67110">
          <w:rPr>
            <w:spacing w:val="-5"/>
          </w:rPr>
          <w:delText xml:space="preserve"> </w:delText>
        </w:r>
        <w:r w:rsidDel="00C67110">
          <w:delText>way</w:delText>
        </w:r>
        <w:r w:rsidDel="00C67110">
          <w:rPr>
            <w:spacing w:val="-6"/>
          </w:rPr>
          <w:delText xml:space="preserve"> </w:delText>
        </w:r>
        <w:r w:rsidDel="00C67110">
          <w:delText>here</w:delText>
        </w:r>
        <w:r w:rsidDel="00C67110">
          <w:rPr>
            <w:spacing w:val="-5"/>
          </w:rPr>
          <w:delText xml:space="preserve"> </w:delText>
        </w:r>
        <w:r w:rsidDel="00C67110">
          <w:delText>is</w:delText>
        </w:r>
        <w:r w:rsidDel="00C67110">
          <w:rPr>
            <w:spacing w:val="-5"/>
          </w:rPr>
          <w:delText xml:space="preserve"> </w:delText>
        </w:r>
        <w:r w:rsidDel="00C67110">
          <w:delText>to</w:delText>
        </w:r>
        <w:r w:rsidDel="00C67110">
          <w:rPr>
            <w:spacing w:val="-5"/>
          </w:rPr>
          <w:delText xml:space="preserve"> </w:delText>
        </w:r>
        <w:r w:rsidDel="00C67110">
          <w:delText>practise</w:delText>
        </w:r>
        <w:r w:rsidDel="00C67110">
          <w:rPr>
            <w:spacing w:val="-5"/>
          </w:rPr>
          <w:delText xml:space="preserve"> </w:delText>
        </w:r>
        <w:r w:rsidDel="00C67110">
          <w:delText>them</w:delText>
        </w:r>
        <w:r w:rsidDel="00C67110">
          <w:rPr>
            <w:spacing w:val="-5"/>
          </w:rPr>
          <w:delText xml:space="preserve"> </w:delText>
        </w:r>
        <w:r w:rsidDel="00C67110">
          <w:delText>with</w:delText>
        </w:r>
        <w:r w:rsidDel="00C67110">
          <w:rPr>
            <w:spacing w:val="-6"/>
          </w:rPr>
          <w:delText xml:space="preserve"> </w:delText>
        </w:r>
        <w:r w:rsidDel="00C67110">
          <w:delText>Python</w:delText>
        </w:r>
        <w:r w:rsidDel="00C67110">
          <w:rPr>
            <w:spacing w:val="-5"/>
          </w:rPr>
          <w:delText xml:space="preserve"> </w:delText>
        </w:r>
        <w:r w:rsidDel="00C67110">
          <w:delText>since</w:delText>
        </w:r>
        <w:r w:rsidDel="00C67110">
          <w:rPr>
            <w:spacing w:val="-5"/>
          </w:rPr>
          <w:delText xml:space="preserve"> </w:delText>
        </w:r>
        <w:r w:rsidDel="00C67110">
          <w:delText>we</w:delText>
        </w:r>
        <w:r w:rsidDel="00C67110">
          <w:rPr>
            <w:spacing w:val="-58"/>
          </w:rPr>
          <w:delText xml:space="preserve"> </w:delText>
        </w:r>
        <w:r w:rsidDel="00C67110">
          <w:delText>can</w:delText>
        </w:r>
        <w:r w:rsidDel="00C67110">
          <w:rPr>
            <w:spacing w:val="-2"/>
          </w:rPr>
          <w:delText xml:space="preserve"> </w:delText>
        </w:r>
        <w:r w:rsidDel="00C67110">
          <w:delText>check</w:delText>
        </w:r>
        <w:r w:rsidDel="00C67110">
          <w:rPr>
            <w:spacing w:val="-1"/>
          </w:rPr>
          <w:delText xml:space="preserve"> </w:delText>
        </w:r>
        <w:r w:rsidDel="00C67110">
          <w:delText>on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result</w:delText>
        </w:r>
        <w:r w:rsidDel="00C67110">
          <w:rPr>
            <w:spacing w:val="-1"/>
          </w:rPr>
          <w:delText xml:space="preserve"> </w:delText>
        </w:r>
        <w:r w:rsidDel="00C67110">
          <w:delText>directly.</w:delText>
        </w:r>
      </w:del>
    </w:p>
    <w:p w:rsidR="00CB0608" w:rsidDel="00C67110" w:rsidRDefault="009E1B49">
      <w:pPr>
        <w:pStyle w:val="BodyText"/>
        <w:spacing w:before="1"/>
        <w:rPr>
          <w:del w:id="1142" w:author="James Tan Swee Chuan (SUSS)" w:date="2022-03-31T16:51:00Z"/>
          <w:sz w:val="26"/>
        </w:rPr>
      </w:pPr>
      <w:del w:id="1143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339596831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220980</wp:posOffset>
                  </wp:positionV>
                  <wp:extent cx="5972810" cy="1779905"/>
                  <wp:effectExtent l="0" t="0" r="0" b="0"/>
                  <wp:wrapTopAndBottom/>
                  <wp:docPr id="102" name="docshapegroup1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1779905"/>
                            <a:chOff x="1430" y="348"/>
                            <a:chExt cx="9406" cy="2803"/>
                          </a:xfrm>
                        </wpg:grpSpPr>
                        <wps:wsp>
                          <wps:cNvPr id="103" name="docshape124"/>
                          <wps:cNvSpPr>
                            <a:spLocks noChangeArrowheads="1"/>
                          </wps:cNvSpPr>
                          <wps:spPr bwMode="auto">
                            <a:xfrm>
                              <a:off x="1440" y="358"/>
                              <a:ext cx="9386" cy="2783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4" name="docshape125"/>
                          <wps:cNvSpPr>
                            <a:spLocks/>
                          </wps:cNvSpPr>
                          <wps:spPr bwMode="auto">
                            <a:xfrm>
                              <a:off x="1430" y="348"/>
                              <a:ext cx="1137" cy="999"/>
                            </a:xfrm>
                            <a:custGeom>
                              <a:avLst/>
                              <a:gdLst>
                                <a:gd name="T0" fmla="+- 0 2566 1430"/>
                                <a:gd name="T1" fmla="*/ T0 w 1137"/>
                                <a:gd name="T2" fmla="+- 0 348 348"/>
                                <a:gd name="T3" fmla="*/ 348 h 999"/>
                                <a:gd name="T4" fmla="+- 0 1430 1430"/>
                                <a:gd name="T5" fmla="*/ T4 w 1137"/>
                                <a:gd name="T6" fmla="+- 0 348 348"/>
                                <a:gd name="T7" fmla="*/ 348 h 999"/>
                                <a:gd name="T8" fmla="+- 0 1430 1430"/>
                                <a:gd name="T9" fmla="*/ T8 w 1137"/>
                                <a:gd name="T10" fmla="+- 0 1346 348"/>
                                <a:gd name="T11" fmla="*/ 1346 h 999"/>
                                <a:gd name="T12" fmla="+- 0 1450 1430"/>
                                <a:gd name="T13" fmla="*/ T12 w 1137"/>
                                <a:gd name="T14" fmla="+- 0 1346 348"/>
                                <a:gd name="T15" fmla="*/ 1346 h 999"/>
                                <a:gd name="T16" fmla="+- 0 1450 1430"/>
                                <a:gd name="T17" fmla="*/ T16 w 1137"/>
                                <a:gd name="T18" fmla="+- 0 368 348"/>
                                <a:gd name="T19" fmla="*/ 368 h 999"/>
                                <a:gd name="T20" fmla="+- 0 2566 1430"/>
                                <a:gd name="T21" fmla="*/ T20 w 1137"/>
                                <a:gd name="T22" fmla="+- 0 368 348"/>
                                <a:gd name="T23" fmla="*/ 368 h 999"/>
                                <a:gd name="T24" fmla="+- 0 2566 1430"/>
                                <a:gd name="T25" fmla="*/ T24 w 1137"/>
                                <a:gd name="T26" fmla="+- 0 348 348"/>
                                <a:gd name="T27" fmla="*/ 348 h 9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11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5" name="docshape126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70" y="584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06" name="docshape127"/>
                          <wps:cNvSpPr>
                            <a:spLocks/>
                          </wps:cNvSpPr>
                          <wps:spPr bwMode="auto">
                            <a:xfrm>
                              <a:off x="1429" y="348"/>
                              <a:ext cx="9406" cy="2803"/>
                            </a:xfrm>
                            <a:custGeom>
                              <a:avLst/>
                              <a:gdLst>
                                <a:gd name="T0" fmla="+- 0 10835 1430"/>
                                <a:gd name="T1" fmla="*/ T0 w 9406"/>
                                <a:gd name="T2" fmla="+- 0 1346 348"/>
                                <a:gd name="T3" fmla="*/ 1346 h 2803"/>
                                <a:gd name="T4" fmla="+- 0 10816 1430"/>
                                <a:gd name="T5" fmla="*/ T4 w 9406"/>
                                <a:gd name="T6" fmla="+- 0 1346 348"/>
                                <a:gd name="T7" fmla="*/ 1346 h 2803"/>
                                <a:gd name="T8" fmla="+- 0 10816 1430"/>
                                <a:gd name="T9" fmla="*/ T8 w 9406"/>
                                <a:gd name="T10" fmla="+- 0 3130 348"/>
                                <a:gd name="T11" fmla="*/ 3130 h 2803"/>
                                <a:gd name="T12" fmla="+- 0 10815 1430"/>
                                <a:gd name="T13" fmla="*/ T12 w 9406"/>
                                <a:gd name="T14" fmla="+- 0 3130 348"/>
                                <a:gd name="T15" fmla="*/ 3130 h 2803"/>
                                <a:gd name="T16" fmla="+- 0 2566 1430"/>
                                <a:gd name="T17" fmla="*/ T16 w 9406"/>
                                <a:gd name="T18" fmla="+- 0 3130 348"/>
                                <a:gd name="T19" fmla="*/ 3130 h 2803"/>
                                <a:gd name="T20" fmla="+- 0 1450 1430"/>
                                <a:gd name="T21" fmla="*/ T20 w 9406"/>
                                <a:gd name="T22" fmla="+- 0 3130 348"/>
                                <a:gd name="T23" fmla="*/ 3130 h 2803"/>
                                <a:gd name="T24" fmla="+- 0 1450 1430"/>
                                <a:gd name="T25" fmla="*/ T24 w 9406"/>
                                <a:gd name="T26" fmla="+- 0 1346 348"/>
                                <a:gd name="T27" fmla="*/ 1346 h 2803"/>
                                <a:gd name="T28" fmla="+- 0 1430 1430"/>
                                <a:gd name="T29" fmla="*/ T28 w 9406"/>
                                <a:gd name="T30" fmla="+- 0 1346 348"/>
                                <a:gd name="T31" fmla="*/ 1346 h 2803"/>
                                <a:gd name="T32" fmla="+- 0 1430 1430"/>
                                <a:gd name="T33" fmla="*/ T32 w 9406"/>
                                <a:gd name="T34" fmla="+- 0 3150 348"/>
                                <a:gd name="T35" fmla="*/ 3150 h 2803"/>
                                <a:gd name="T36" fmla="+- 0 1430 1430"/>
                                <a:gd name="T37" fmla="*/ T36 w 9406"/>
                                <a:gd name="T38" fmla="+- 0 3150 348"/>
                                <a:gd name="T39" fmla="*/ 3150 h 2803"/>
                                <a:gd name="T40" fmla="+- 0 1430 1430"/>
                                <a:gd name="T41" fmla="*/ T40 w 9406"/>
                                <a:gd name="T42" fmla="+- 0 3150 348"/>
                                <a:gd name="T43" fmla="*/ 3150 h 2803"/>
                                <a:gd name="T44" fmla="+- 0 2566 1430"/>
                                <a:gd name="T45" fmla="*/ T44 w 9406"/>
                                <a:gd name="T46" fmla="+- 0 3150 348"/>
                                <a:gd name="T47" fmla="*/ 3150 h 2803"/>
                                <a:gd name="T48" fmla="+- 0 10835 1430"/>
                                <a:gd name="T49" fmla="*/ T48 w 9406"/>
                                <a:gd name="T50" fmla="+- 0 3150 348"/>
                                <a:gd name="T51" fmla="*/ 3150 h 2803"/>
                                <a:gd name="T52" fmla="+- 0 10835 1430"/>
                                <a:gd name="T53" fmla="*/ T52 w 9406"/>
                                <a:gd name="T54" fmla="+- 0 1346 348"/>
                                <a:gd name="T55" fmla="*/ 1346 h 2803"/>
                                <a:gd name="T56" fmla="+- 0 10836 1430"/>
                                <a:gd name="T57" fmla="*/ T56 w 9406"/>
                                <a:gd name="T58" fmla="+- 0 348 348"/>
                                <a:gd name="T59" fmla="*/ 348 h 2803"/>
                                <a:gd name="T60" fmla="+- 0 10835 1430"/>
                                <a:gd name="T61" fmla="*/ T60 w 9406"/>
                                <a:gd name="T62" fmla="+- 0 348 348"/>
                                <a:gd name="T63" fmla="*/ 348 h 2803"/>
                                <a:gd name="T64" fmla="+- 0 2566 1430"/>
                                <a:gd name="T65" fmla="*/ T64 w 9406"/>
                                <a:gd name="T66" fmla="+- 0 348 348"/>
                                <a:gd name="T67" fmla="*/ 348 h 2803"/>
                                <a:gd name="T68" fmla="+- 0 2566 1430"/>
                                <a:gd name="T69" fmla="*/ T68 w 9406"/>
                                <a:gd name="T70" fmla="+- 0 368 348"/>
                                <a:gd name="T71" fmla="*/ 368 h 2803"/>
                                <a:gd name="T72" fmla="+- 0 10816 1430"/>
                                <a:gd name="T73" fmla="*/ T72 w 9406"/>
                                <a:gd name="T74" fmla="+- 0 368 348"/>
                                <a:gd name="T75" fmla="*/ 368 h 2803"/>
                                <a:gd name="T76" fmla="+- 0 10816 1430"/>
                                <a:gd name="T77" fmla="*/ T76 w 9406"/>
                                <a:gd name="T78" fmla="+- 0 1346 348"/>
                                <a:gd name="T79" fmla="*/ 1346 h 2803"/>
                                <a:gd name="T80" fmla="+- 0 10835 1430"/>
                                <a:gd name="T81" fmla="*/ T80 w 9406"/>
                                <a:gd name="T82" fmla="+- 0 1346 348"/>
                                <a:gd name="T83" fmla="*/ 1346 h 2803"/>
                                <a:gd name="T84" fmla="+- 0 10835 1430"/>
                                <a:gd name="T85" fmla="*/ T84 w 9406"/>
                                <a:gd name="T86" fmla="+- 0 348 348"/>
                                <a:gd name="T87" fmla="*/ 348 h 2803"/>
                                <a:gd name="T88" fmla="+- 0 10836 1430"/>
                                <a:gd name="T89" fmla="*/ T88 w 9406"/>
                                <a:gd name="T90" fmla="+- 0 348 348"/>
                                <a:gd name="T91" fmla="*/ 348 h 280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</a:cxnLst>
                              <a:rect l="0" t="0" r="r" b="b"/>
                              <a:pathLst>
                                <a:path w="9406" h="2803">
                                  <a:moveTo>
                                    <a:pt x="9405" y="998"/>
                                  </a:moveTo>
                                  <a:lnTo>
                                    <a:pt x="9386" y="998"/>
                                  </a:lnTo>
                                  <a:lnTo>
                                    <a:pt x="9386" y="2782"/>
                                  </a:lnTo>
                                  <a:lnTo>
                                    <a:pt x="9385" y="2782"/>
                                  </a:lnTo>
                                  <a:lnTo>
                                    <a:pt x="1136" y="2782"/>
                                  </a:lnTo>
                                  <a:lnTo>
                                    <a:pt x="20" y="2782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0" y="2802"/>
                                  </a:lnTo>
                                  <a:lnTo>
                                    <a:pt x="1136" y="2802"/>
                                  </a:lnTo>
                                  <a:lnTo>
                                    <a:pt x="9405" y="2802"/>
                                  </a:lnTo>
                                  <a:lnTo>
                                    <a:pt x="9405" y="998"/>
                                  </a:lnTo>
                                  <a:close/>
                                  <a:moveTo>
                                    <a:pt x="9406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8"/>
                                  </a:lnTo>
                                  <a:lnTo>
                                    <a:pt x="9405" y="998"/>
                                  </a:lnTo>
                                  <a:lnTo>
                                    <a:pt x="9405" y="0"/>
                                  </a:lnTo>
                                  <a:lnTo>
                                    <a:pt x="940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07" name="docshape12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30" y="348"/>
                              <a:ext cx="9406" cy="280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1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133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  <w:p w:rsidR="00D44B86" w:rsidRDefault="00D44B86">
                                <w:pPr>
                                  <w:spacing w:before="8"/>
                                  <w:rPr>
                                    <w:rFonts w:ascii="Palatino Linotype"/>
                                    <w:b/>
                                    <w:sz w:val="30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463" w:lineRule="auto"/>
                                  <w:ind w:left="220" w:right="733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two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sections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textbook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Boolean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expressions: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27 </w:t>
                                </w:r>
                                <w:proofErr w:type="spellStart"/>
                                <w:r>
                                  <w:rPr>
                                    <w:sz w:val="24"/>
                                  </w:rPr>
                                  <w:t>Memorising</w:t>
                                </w:r>
                                <w:proofErr w:type="spellEnd"/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Logic</w:t>
                                </w:r>
                              </w:p>
                              <w:p w:rsidR="00D44B86" w:rsidRDefault="00D44B86">
                                <w:pPr>
                                  <w:spacing w:before="1"/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28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Boolean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Practice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23" o:spid="_x0000_s1138" style="position:absolute;margin-left:71.5pt;margin-top:17.4pt;width:470.3pt;height:140.15pt;z-index:-163719649;mso-wrap-distance-left:0;mso-wrap-distance-right:0;mso-position-horizontal-relative:page;mso-position-vertical-relative:text" coordorigin="1430,348" coordsize="9406,28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">
                  <v:rect id="docshape124" o:spid="_x0000_s1139" style="position:absolute;left:1440;top:358;width:9386;height:2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" fillcolor="#d9d9d9" stroked="f"/>
                  <v:shape id="docshape125" o:spid="_x0000_s1140" style="position:absolute;left:1430;top:348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" path="m1136,l,,,998r20,l20,20r1116,l1136,xe" fillcolor="#d9d9d9" stroked="f">
                    <v:path arrowok="t" o:connecttype="custom" o:connectlocs="1136,348;0,348;0,1346;20,1346;20,368;1136,368;1136,348" o:connectangles="0,0,0,0,0,0,0"/>
                  </v:shape>
                  <v:shape id="docshape126" o:spid="_x0000_s1141" type="#_x0000_t75" style="position:absolute;left:1570;top:584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">
                    <v:imagedata r:id="rId25" o:title=""/>
                  </v:shape>
                  <v:shape id="docshape127" o:spid="_x0000_s1142" style="position:absolute;left:1429;top:348;width:9406;height:2803;visibility:visible;mso-wrap-style:square;v-text-anchor:top" coordsize="9406,2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" path="m9405,998r-19,l9386,2782r-1,l1136,2782r-1116,l20,998,,998,,2802r1136,l9405,2802r,-1804xm9406,r-1,l1136,r,20l9386,20r,978l9405,998,9405,r1,xe" fillcolor="#d9d9d9" stroked="f">
                    <v:path arrowok="t" o:connecttype="custom" o:connectlocs="9405,1346;9386,1346;9386,3130;9385,3130;1136,3130;20,3130;20,1346;0,1346;0,3150;0,3150;0,3150;1136,3150;9405,3150;9405,1346;9406,348;9405,348;1136,348;1136,368;9386,368;9386,1346;9405,1346;9405,348;9406,348" o:connectangles="0,0,0,0,0,0,0,0,0,0,0,0,0,0,0,0,0,0,0,0,0,0,0"/>
                  </v:shape>
                  <v:shape id="docshape128" o:spid="_x0000_s1143" type="#_x0000_t202" style="position:absolute;left:1430;top:348;width:9406;height:28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" filled="f" stroked="f">
                    <v:textbox inset="0,0,0,0">
                      <w:txbxContent>
                        <w:p w:rsidR="00D44B86" w:rsidRDefault="00D44B86">
                          <w:pPr>
                            <w:spacing w:before="1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ind w:left="133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  <w:p w:rsidR="00D44B86" w:rsidRDefault="00D44B86">
                          <w:pPr>
                            <w:spacing w:before="8"/>
                            <w:rPr>
                              <w:rFonts w:ascii="Palatino Linotype"/>
                              <w:b/>
                              <w:sz w:val="30"/>
                            </w:rPr>
                          </w:pPr>
                        </w:p>
                        <w:p w:rsidR="00D44B86" w:rsidRDefault="00D44B86">
                          <w:pPr>
                            <w:spacing w:line="463" w:lineRule="auto"/>
                            <w:ind w:left="220" w:right="733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Read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two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sections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textbook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Boolean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expressions: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27 </w:t>
                          </w:r>
                          <w:proofErr w:type="spellStart"/>
                          <w:r>
                            <w:rPr>
                              <w:sz w:val="24"/>
                            </w:rPr>
                            <w:t>Memorising</w:t>
                          </w:r>
                          <w:proofErr w:type="spellEnd"/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Logic</w:t>
                          </w:r>
                        </w:p>
                        <w:p w:rsidR="00D44B86" w:rsidRDefault="00D44B86">
                          <w:pPr>
                            <w:spacing w:before="1"/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28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Boolean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Practice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1144" w:author="James Tan Swee Chuan (SUSS)" w:date="2022-03-31T16:51:00Z"/>
          <w:sz w:val="26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145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9"/>
        <w:rPr>
          <w:del w:id="1146" w:author="James Tan Swee Chuan (SUSS)" w:date="2022-03-31T16:51:00Z"/>
          <w:sz w:val="21"/>
        </w:rPr>
      </w:pPr>
    </w:p>
    <w:p w:rsidR="00CB0608" w:rsidDel="00C67110" w:rsidRDefault="00271F97">
      <w:pPr>
        <w:pStyle w:val="Heading2"/>
        <w:numPr>
          <w:ilvl w:val="1"/>
          <w:numId w:val="4"/>
        </w:numPr>
        <w:tabs>
          <w:tab w:val="left" w:pos="600"/>
        </w:tabs>
        <w:rPr>
          <w:del w:id="1147" w:author="James Tan Swee Chuan (SUSS)" w:date="2022-03-31T16:51:00Z"/>
        </w:rPr>
      </w:pPr>
      <w:del w:id="1148" w:author="James Tan Swee Chuan (SUSS)" w:date="2022-03-31T16:51:00Z">
        <w:r w:rsidDel="00C67110">
          <w:rPr>
            <w:color w:val="007DBA"/>
          </w:rPr>
          <w:delText>Conditional</w:delText>
        </w:r>
        <w:r w:rsidDel="00C67110">
          <w:rPr>
            <w:color w:val="007DBA"/>
            <w:spacing w:val="-10"/>
          </w:rPr>
          <w:delText xml:space="preserve"> </w:delText>
        </w:r>
        <w:r w:rsidDel="00C67110">
          <w:rPr>
            <w:color w:val="007DBA"/>
          </w:rPr>
          <w:delText>Statements</w:delText>
        </w:r>
      </w:del>
    </w:p>
    <w:p w:rsidR="00CB0608" w:rsidDel="00C67110" w:rsidRDefault="00271F97">
      <w:pPr>
        <w:pStyle w:val="BodyText"/>
        <w:spacing w:before="229" w:line="348" w:lineRule="auto"/>
        <w:ind w:left="120" w:right="328"/>
        <w:rPr>
          <w:del w:id="1149" w:author="James Tan Swee Chuan (SUSS)" w:date="2022-03-31T16:51:00Z"/>
        </w:rPr>
      </w:pPr>
      <w:del w:id="1150" w:author="James Tan Swee Chuan (SUSS)" w:date="2022-03-31T16:51:00Z">
        <w:r w:rsidDel="00C67110">
          <w:delText>The result of a Boolean expression can serve as the condition that changes the behaviour</w:delText>
        </w:r>
        <w:r w:rsidDel="00C67110">
          <w:rPr>
            <w:spacing w:val="-57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a</w:delText>
        </w:r>
        <w:r w:rsidDel="00C67110">
          <w:rPr>
            <w:spacing w:val="-1"/>
          </w:rPr>
          <w:delText xml:space="preserve"> </w:delText>
        </w:r>
        <w:r w:rsidDel="00C67110">
          <w:delText>program</w:delText>
        </w:r>
        <w:r w:rsidDel="00C67110">
          <w:rPr>
            <w:spacing w:val="-2"/>
          </w:rPr>
          <w:delText xml:space="preserve"> </w:delText>
        </w:r>
        <w:r w:rsidDel="00C67110">
          <w:delText>dynamically</w:delText>
        </w:r>
        <w:r w:rsidDel="00C67110">
          <w:rPr>
            <w:spacing w:val="-2"/>
          </w:rPr>
          <w:delText xml:space="preserve"> </w:delText>
        </w:r>
        <w:r w:rsidDel="00C67110">
          <w:delText>by</w:delText>
        </w:r>
        <w:r w:rsidDel="00C67110">
          <w:rPr>
            <w:spacing w:val="-2"/>
          </w:rPr>
          <w:delText xml:space="preserve"> </w:delText>
        </w:r>
        <w:r w:rsidDel="00C67110">
          <w:delText>embedding</w:delText>
        </w:r>
        <w:r w:rsidDel="00C67110">
          <w:rPr>
            <w:spacing w:val="-1"/>
          </w:rPr>
          <w:delText xml:space="preserve"> </w:delText>
        </w:r>
        <w:r w:rsidDel="00C67110">
          <w:delText>it</w:delText>
        </w:r>
        <w:r w:rsidDel="00C67110">
          <w:rPr>
            <w:spacing w:val="-1"/>
          </w:rPr>
          <w:delText xml:space="preserve"> </w:delText>
        </w:r>
        <w:r w:rsidDel="00C67110">
          <w:delText>in</w:delText>
        </w:r>
        <w:r w:rsidDel="00C67110">
          <w:rPr>
            <w:spacing w:val="-1"/>
          </w:rPr>
          <w:delText xml:space="preserve"> </w:delText>
        </w:r>
        <w:r w:rsidDel="00C67110">
          <w:delText>an</w:delText>
        </w:r>
        <w:r w:rsidDel="00C67110">
          <w:rPr>
            <w:spacing w:val="4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-conditional</w:delText>
        </w:r>
        <w:r w:rsidDel="00C67110">
          <w:rPr>
            <w:spacing w:val="-1"/>
          </w:rPr>
          <w:delText xml:space="preserve"> </w:delText>
        </w:r>
        <w:r w:rsidDel="00C67110">
          <w:delText>statement:</w:delText>
        </w:r>
      </w:del>
    </w:p>
    <w:p w:rsidR="00CB0608" w:rsidDel="00C67110" w:rsidRDefault="009E1B49">
      <w:pPr>
        <w:pStyle w:val="BodyText"/>
        <w:spacing w:before="1"/>
        <w:rPr>
          <w:del w:id="1151" w:author="James Tan Swee Chuan (SUSS)" w:date="2022-03-31T16:51:00Z"/>
          <w:sz w:val="6"/>
        </w:rPr>
      </w:pPr>
      <w:del w:id="1152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348304442" behindDoc="1" locked="0" layoutInCell="1" allowOverlap="1">
                  <wp:simplePos x="0" y="0"/>
                  <wp:positionH relativeFrom="page">
                    <wp:posOffset>679450</wp:posOffset>
                  </wp:positionH>
                  <wp:positionV relativeFrom="paragraph">
                    <wp:posOffset>69850</wp:posOffset>
                  </wp:positionV>
                  <wp:extent cx="5972810" cy="1065530"/>
                  <wp:effectExtent l="0" t="0" r="0" b="0"/>
                  <wp:wrapTopAndBottom/>
                  <wp:docPr id="101" name="docshape1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10655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1"/>
                                <w:rPr>
                                  <w:sz w:val="18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263" w:lineRule="exact"/>
                                <w:ind w:left="32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if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condition: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line="263" w:lineRule="exact"/>
                                <w:ind w:left="104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instructions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29" o:spid="_x0000_s1144" type="#_x0000_t202" style="position:absolute;margin-left:53.5pt;margin-top:5.5pt;width:470.3pt;height:83.9pt;z-index:-15501203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1"/>
                          <w:rPr>
                            <w:sz w:val="18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263" w:lineRule="exact"/>
                          <w:ind w:left="32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if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condition:</w:t>
                        </w:r>
                      </w:p>
                      <w:p w:rsidR="00D44B86" w:rsidRDefault="00D44B86">
                        <w:pPr>
                          <w:pStyle w:val="BodyText"/>
                          <w:spacing w:line="263" w:lineRule="exact"/>
                          <w:ind w:left="104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instructions</w:t>
                        </w:r>
                        <w:proofErr w:type="gramEnd"/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1153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5" w:lineRule="auto"/>
        <w:ind w:left="120" w:right="482"/>
        <w:jc w:val="both"/>
        <w:rPr>
          <w:del w:id="1154" w:author="James Tan Swee Chuan (SUSS)" w:date="2022-03-31T16:51:00Z"/>
        </w:rPr>
      </w:pPr>
      <w:del w:id="1155" w:author="James Tan Swee Chuan (SUSS)" w:date="2022-03-31T16:51:00Z">
        <w:r w:rsidDel="00C67110">
          <w:delText>In</w:delText>
        </w:r>
        <w:r w:rsidDel="00C67110">
          <w:rPr>
            <w:spacing w:val="-13"/>
          </w:rPr>
          <w:delText xml:space="preserve"> </w:delText>
        </w:r>
        <w:r w:rsidDel="00C67110">
          <w:delText>the</w:delText>
        </w:r>
        <w:r w:rsidDel="00C67110">
          <w:rPr>
            <w:spacing w:val="-11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-condition,</w:delText>
        </w:r>
        <w:r w:rsidDel="00C67110">
          <w:rPr>
            <w:spacing w:val="-13"/>
          </w:rPr>
          <w:delText xml:space="preserve"> </w:delText>
        </w:r>
        <w:r w:rsidDel="00C67110">
          <w:delText>Python</w:delText>
        </w:r>
        <w:r w:rsidDel="00C67110">
          <w:rPr>
            <w:spacing w:val="-12"/>
          </w:rPr>
          <w:delText xml:space="preserve"> </w:delText>
        </w:r>
        <w:r w:rsidDel="00C67110">
          <w:delText>will</w:delText>
        </w:r>
        <w:r w:rsidDel="00C67110">
          <w:rPr>
            <w:spacing w:val="-13"/>
          </w:rPr>
          <w:delText xml:space="preserve"> </w:delText>
        </w:r>
        <w:r w:rsidDel="00C67110">
          <w:delText>execute</w:delText>
        </w:r>
        <w:r w:rsidDel="00C67110">
          <w:rPr>
            <w:spacing w:val="-12"/>
          </w:rPr>
          <w:delText xml:space="preserve"> </w:delText>
        </w:r>
        <w:r w:rsidDel="00C67110">
          <w:delText>the</w:delText>
        </w:r>
        <w:r w:rsidDel="00C67110">
          <w:rPr>
            <w:spacing w:val="-12"/>
          </w:rPr>
          <w:delText xml:space="preserve"> </w:delText>
        </w:r>
        <w:r w:rsidDel="00C67110">
          <w:delText>syntaxes</w:delText>
        </w:r>
        <w:r w:rsidDel="00C67110">
          <w:rPr>
            <w:spacing w:val="-13"/>
          </w:rPr>
          <w:delText xml:space="preserve"> </w:delText>
        </w:r>
        <w:r w:rsidDel="00C67110">
          <w:delText>in</w:delText>
        </w:r>
        <w:r w:rsidDel="00C67110">
          <w:rPr>
            <w:spacing w:val="-12"/>
          </w:rPr>
          <w:delText xml:space="preserve"> </w:delText>
        </w:r>
        <w:r w:rsidDel="00C67110">
          <w:delText>the</w:delText>
        </w:r>
        <w:r w:rsidDel="00C67110">
          <w:rPr>
            <w:spacing w:val="-13"/>
          </w:rPr>
          <w:delText xml:space="preserve"> </w:delText>
        </w:r>
        <w:r w:rsidDel="00C67110">
          <w:delText>instructions</w:delText>
        </w:r>
        <w:r w:rsidDel="00C67110">
          <w:rPr>
            <w:spacing w:val="-12"/>
          </w:rPr>
          <w:delText xml:space="preserve"> </w:delText>
        </w:r>
        <w:r w:rsidDel="00C67110">
          <w:delText>if</w:delText>
        </w:r>
        <w:r w:rsidDel="00C67110">
          <w:rPr>
            <w:spacing w:val="-13"/>
          </w:rPr>
          <w:delText xml:space="preserve"> </w:delText>
        </w:r>
        <w:r w:rsidDel="00C67110">
          <w:delText>the</w:delText>
        </w:r>
        <w:r w:rsidDel="00C67110">
          <w:rPr>
            <w:spacing w:val="-12"/>
          </w:rPr>
          <w:delText xml:space="preserve"> </w:delText>
        </w:r>
        <w:r w:rsidDel="00C67110">
          <w:delText>condition</w:delText>
        </w:r>
        <w:r w:rsidDel="00C67110">
          <w:rPr>
            <w:spacing w:val="-12"/>
          </w:rPr>
          <w:delText xml:space="preserve"> </w:delText>
        </w:r>
        <w:r w:rsidDel="00C67110">
          <w:delText>is</w:delText>
        </w:r>
        <w:r w:rsidDel="00C67110">
          <w:rPr>
            <w:spacing w:val="-58"/>
          </w:rPr>
          <w:delText xml:space="preserve"> </w:delText>
        </w:r>
        <w:r w:rsidDel="00C67110">
          <w:rPr>
            <w:rFonts w:ascii="Courier New"/>
            <w:spacing w:val="-1"/>
          </w:rPr>
          <w:delText>True</w:delText>
        </w:r>
        <w:r w:rsidDel="00C67110">
          <w:rPr>
            <w:spacing w:val="-1"/>
          </w:rPr>
          <w:delText>.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However,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if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condition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is</w:delText>
        </w:r>
        <w:r w:rsidDel="00C67110">
          <w:rPr>
            <w:spacing w:val="-14"/>
          </w:rPr>
          <w:delText xml:space="preserve"> </w:delText>
        </w:r>
        <w:r w:rsidDel="00C67110">
          <w:rPr>
            <w:rFonts w:ascii="Courier New"/>
            <w:spacing w:val="-1"/>
          </w:rPr>
          <w:delText>False</w:delText>
        </w:r>
        <w:r w:rsidDel="00C67110">
          <w:rPr>
            <w:spacing w:val="-1"/>
          </w:rPr>
          <w:delText>,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Python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will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simply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skip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these</w:delText>
        </w:r>
        <w:r w:rsidDel="00C67110">
          <w:rPr>
            <w:spacing w:val="-16"/>
          </w:rPr>
          <w:delText xml:space="preserve"> </w:delText>
        </w:r>
        <w:r w:rsidDel="00C67110">
          <w:delText>lines</w:delText>
        </w:r>
        <w:r w:rsidDel="00C67110">
          <w:rPr>
            <w:spacing w:val="-17"/>
          </w:rPr>
          <w:delText xml:space="preserve"> </w:delText>
        </w:r>
        <w:r w:rsidDel="00C67110">
          <w:delText>and</w:delText>
        </w:r>
        <w:r w:rsidDel="00C67110">
          <w:rPr>
            <w:spacing w:val="-17"/>
          </w:rPr>
          <w:delText xml:space="preserve"> </w:delText>
        </w:r>
        <w:r w:rsidDel="00C67110">
          <w:delText>proceed</w:delText>
        </w:r>
        <w:r w:rsidDel="00C67110">
          <w:rPr>
            <w:spacing w:val="-57"/>
          </w:rPr>
          <w:delText xml:space="preserve"> </w:delText>
        </w:r>
        <w:r w:rsidDel="00C67110">
          <w:delText>with</w:delText>
        </w:r>
        <w:r w:rsidDel="00C67110">
          <w:rPr>
            <w:spacing w:val="-10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subsequent</w:delText>
        </w:r>
        <w:r w:rsidDel="00C67110">
          <w:rPr>
            <w:spacing w:val="-9"/>
          </w:rPr>
          <w:delText xml:space="preserve"> </w:delText>
        </w:r>
        <w:r w:rsidDel="00C67110">
          <w:delText>code</w:delText>
        </w:r>
        <w:r w:rsidDel="00C67110">
          <w:rPr>
            <w:spacing w:val="-10"/>
          </w:rPr>
          <w:delText xml:space="preserve"> </w:delText>
        </w:r>
        <w:r w:rsidDel="00C67110">
          <w:delText>lines.</w:delText>
        </w:r>
        <w:r w:rsidDel="00C67110">
          <w:rPr>
            <w:spacing w:val="-8"/>
          </w:rPr>
          <w:delText xml:space="preserve"> </w:delText>
        </w:r>
        <w:r w:rsidDel="00C67110">
          <w:delText>Note</w:delText>
        </w:r>
        <w:r w:rsidDel="00C67110">
          <w:rPr>
            <w:spacing w:val="-8"/>
          </w:rPr>
          <w:delText xml:space="preserve"> </w:delText>
        </w:r>
        <w:r w:rsidDel="00C67110">
          <w:delText>that</w:delText>
        </w:r>
        <w:r w:rsidDel="00C67110">
          <w:rPr>
            <w:spacing w:val="-9"/>
          </w:rPr>
          <w:delText xml:space="preserve"> </w:delText>
        </w:r>
        <w:r w:rsidDel="00C67110">
          <w:delText>it</w:delText>
        </w:r>
        <w:r w:rsidDel="00C67110">
          <w:rPr>
            <w:spacing w:val="-8"/>
          </w:rPr>
          <w:delText xml:space="preserve"> </w:delText>
        </w:r>
        <w:r w:rsidDel="00C67110">
          <w:delText>is</w:delText>
        </w:r>
        <w:r w:rsidDel="00C67110">
          <w:rPr>
            <w:spacing w:val="-8"/>
          </w:rPr>
          <w:delText xml:space="preserve"> </w:delText>
        </w:r>
        <w:r w:rsidDel="00C67110">
          <w:delText>mandatory</w:delText>
        </w:r>
        <w:r w:rsidDel="00C67110">
          <w:rPr>
            <w:spacing w:val="-10"/>
          </w:rPr>
          <w:delText xml:space="preserve"> </w:delText>
        </w:r>
        <w:r w:rsidDel="00C67110">
          <w:delText>to</w:delText>
        </w:r>
        <w:r w:rsidDel="00C67110">
          <w:rPr>
            <w:spacing w:val="-8"/>
          </w:rPr>
          <w:delText xml:space="preserve"> </w:delText>
        </w:r>
        <w:r w:rsidDel="00C67110">
          <w:delText>put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9"/>
          </w:rPr>
          <w:delText xml:space="preserve"> </w:delText>
        </w:r>
        <w:r w:rsidDel="00C67110">
          <w:delText>colon</w:delText>
        </w:r>
        <w:r w:rsidDel="00C67110">
          <w:rPr>
            <w:spacing w:val="-9"/>
          </w:rPr>
          <w:delText xml:space="preserve"> </w:delText>
        </w:r>
        <w:r w:rsidDel="00C67110">
          <w:delText>directly</w:delText>
        </w:r>
        <w:r w:rsidDel="00C67110">
          <w:rPr>
            <w:spacing w:val="-8"/>
          </w:rPr>
          <w:delText xml:space="preserve"> </w:delText>
        </w:r>
        <w:r w:rsidDel="00C67110">
          <w:delText>behind</w:delText>
        </w:r>
        <w:r w:rsidDel="00C67110">
          <w:rPr>
            <w:spacing w:val="-58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condition,</w:delText>
        </w:r>
        <w:r w:rsidDel="00C67110">
          <w:rPr>
            <w:spacing w:val="-8"/>
          </w:rPr>
          <w:delText xml:space="preserve"> </w:delText>
        </w:r>
        <w:r w:rsidDel="00C67110">
          <w:delText>and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instructions</w:delText>
        </w:r>
        <w:r w:rsidDel="00C67110">
          <w:rPr>
            <w:spacing w:val="-8"/>
          </w:rPr>
          <w:delText xml:space="preserve"> </w:delText>
        </w:r>
        <w:r w:rsidDel="00C67110">
          <w:delText>must</w:delText>
        </w:r>
        <w:r w:rsidDel="00C67110">
          <w:rPr>
            <w:spacing w:val="-7"/>
          </w:rPr>
          <w:delText xml:space="preserve"> </w:delText>
        </w:r>
        <w:r w:rsidDel="00C67110">
          <w:delText>be</w:delText>
        </w:r>
        <w:r w:rsidDel="00C67110">
          <w:rPr>
            <w:spacing w:val="-8"/>
          </w:rPr>
          <w:delText xml:space="preserve"> </w:delText>
        </w:r>
        <w:r w:rsidDel="00C67110">
          <w:delText>indented</w:delText>
        </w:r>
        <w:r w:rsidDel="00C67110">
          <w:rPr>
            <w:spacing w:val="-8"/>
          </w:rPr>
          <w:delText xml:space="preserve"> </w:delText>
        </w:r>
        <w:r w:rsidDel="00C67110">
          <w:delText>so</w:delText>
        </w:r>
        <w:r w:rsidDel="00C67110">
          <w:rPr>
            <w:spacing w:val="-7"/>
          </w:rPr>
          <w:delText xml:space="preserve"> </w:delText>
        </w:r>
        <w:r w:rsidDel="00C67110">
          <w:delText>that</w:delText>
        </w:r>
        <w:r w:rsidDel="00C67110">
          <w:rPr>
            <w:spacing w:val="-8"/>
          </w:rPr>
          <w:delText xml:space="preserve"> </w:delText>
        </w:r>
        <w:r w:rsidDel="00C67110">
          <w:delText>Python</w:delText>
        </w:r>
        <w:r w:rsidDel="00C67110">
          <w:rPr>
            <w:spacing w:val="-8"/>
          </w:rPr>
          <w:delText xml:space="preserve"> </w:delText>
        </w:r>
        <w:r w:rsidDel="00C67110">
          <w:delText>can</w:delText>
        </w:r>
        <w:r w:rsidDel="00C67110">
          <w:rPr>
            <w:spacing w:val="-7"/>
          </w:rPr>
          <w:delText xml:space="preserve"> </w:delText>
        </w:r>
        <w:r w:rsidDel="00C67110">
          <w:delText>interpret</w:delText>
        </w:r>
        <w:r w:rsidDel="00C67110">
          <w:rPr>
            <w:spacing w:val="-8"/>
          </w:rPr>
          <w:delText xml:space="preserve"> </w:delText>
        </w:r>
        <w:r w:rsidDel="00C67110">
          <w:delText>them</w:delText>
        </w:r>
        <w:r w:rsidDel="00C67110">
          <w:rPr>
            <w:spacing w:val="-7"/>
          </w:rPr>
          <w:delText xml:space="preserve"> </w:delText>
        </w:r>
        <w:r w:rsidDel="00C67110">
          <w:delText>as</w:delText>
        </w:r>
        <w:r w:rsidDel="00C67110">
          <w:rPr>
            <w:spacing w:val="-58"/>
          </w:rPr>
          <w:delText xml:space="preserve"> </w:delText>
        </w:r>
        <w:r w:rsidDel="00C67110">
          <w:delText>part</w:delText>
        </w:r>
        <w:r w:rsidDel="00C67110">
          <w:rPr>
            <w:spacing w:val="-2"/>
          </w:rPr>
          <w:delText xml:space="preserve"> </w:delText>
        </w:r>
        <w:r w:rsidDel="00C67110">
          <w:delText>of</w:delText>
        </w:r>
        <w:r w:rsidDel="00C67110">
          <w:rPr>
            <w:spacing w:val="-1"/>
          </w:rPr>
          <w:delText xml:space="preserve"> </w:delText>
        </w:r>
        <w:r w:rsidDel="00C67110">
          <w:delText xml:space="preserve">the </w:delText>
        </w:r>
        <w:r w:rsidDel="00C67110">
          <w:rPr>
            <w:rFonts w:ascii="Courier New"/>
          </w:rPr>
          <w:delText>if</w:delText>
        </w:r>
        <w:r w:rsidDel="00C67110">
          <w:delText>-block.</w:delText>
        </w:r>
      </w:del>
    </w:p>
    <w:p w:rsidR="00CB0608" w:rsidDel="00C67110" w:rsidRDefault="00CB0608">
      <w:pPr>
        <w:spacing w:line="345" w:lineRule="auto"/>
        <w:jc w:val="both"/>
        <w:rPr>
          <w:del w:id="1156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157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4"/>
        <w:rPr>
          <w:del w:id="1158" w:author="James Tan Swee Chuan (SUSS)" w:date="2022-03-31T16:51:00Z"/>
          <w:sz w:val="12"/>
        </w:rPr>
      </w:pPr>
    </w:p>
    <w:p w:rsidR="00CB0608" w:rsidDel="00C67110" w:rsidRDefault="009E1B49">
      <w:pPr>
        <w:pStyle w:val="BodyText"/>
        <w:ind w:left="460"/>
        <w:rPr>
          <w:del w:id="1159" w:author="James Tan Swee Chuan (SUSS)" w:date="2022-03-31T16:51:00Z"/>
          <w:sz w:val="20"/>
        </w:rPr>
      </w:pPr>
      <w:del w:id="1160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5876925"/>
                  <wp:effectExtent l="6350" t="1270" r="8890" b="8255"/>
                  <wp:docPr id="98" name="docshapegroup1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5876925"/>
                            <a:chOff x="0" y="0"/>
                            <a:chExt cx="9426" cy="9255"/>
                          </a:xfrm>
                        </wpg:grpSpPr>
                        <pic:pic xmlns:pic="http://schemas.openxmlformats.org/drawingml/2006/picture">
                          <pic:nvPicPr>
                            <pic:cNvPr id="99" name="docshape13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7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2" y="6160"/>
                              <a:ext cx="9200" cy="10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100" name="docshape1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" y="20"/>
                              <a:ext cx="9386" cy="9215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36" w:lineRule="auto"/>
                                  <w:ind w:left="20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Example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(Cont’d):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1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</w:t>
                                </w:r>
                                <w:r>
                                  <w:rPr>
                                    <w:spacing w:val="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student</w:t>
                                </w:r>
                                <w:r>
                                  <w:rPr>
                                    <w:spacing w:val="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below</w:t>
                                </w:r>
                                <w:r>
                                  <w:rPr>
                                    <w:spacing w:val="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40,</w:t>
                                </w:r>
                                <w:r>
                                  <w:rPr>
                                    <w:spacing w:val="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show</w:t>
                                </w:r>
                                <w:r>
                                  <w:rPr>
                                    <w:spacing w:val="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message</w:t>
                                </w:r>
                                <w:r>
                                  <w:rPr>
                                    <w:spacing w:val="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screen to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tell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him/her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that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he/she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failed in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exam.</w:t>
                                </w:r>
                              </w:p>
                              <w:p w:rsidR="00D44B86" w:rsidRDefault="00D44B86">
                                <w:pPr>
                                  <w:spacing w:before="4"/>
                                  <w:rPr>
                                    <w:sz w:val="1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72" w:right="-15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noProof/>
                                    <w:sz w:val="20"/>
                                    <w:lang w:val="en-SG" w:eastAsia="zh-CN"/>
                                  </w:rPr>
                                  <w:drawing>
                                    <wp:inline distT="0" distB="0" distL="0" distR="0">
                                      <wp:extent cx="5867078" cy="1740217"/>
                                      <wp:effectExtent l="0" t="0" r="0" b="0"/>
                                      <wp:docPr id="37" name="image32.jpeg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38" name="image32.jpeg"/>
                                              <pic:cNvPicPr/>
                                            </pic:nvPicPr>
                                            <pic:blipFill>
                                              <a:blip r:embed="rId78" cstate="print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5867078" cy="1740217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:rsidR="00D44B86" w:rsidRDefault="00D44B86">
                                <w:pPr>
                                  <w:spacing w:before="130"/>
                                  <w:ind w:left="20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pacing w:val="-1"/>
                                    <w:sz w:val="20"/>
                                  </w:rPr>
                                  <w:t>Figure 1.29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pacing w:val="-1"/>
                                    <w:sz w:val="20"/>
                                  </w:rPr>
                                  <w:t>if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-Statement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Example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with</w:t>
                                </w:r>
                                <w:r>
                                  <w:rPr>
                                    <w:spacing w:val="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True</w:t>
                                </w:r>
                                <w:r>
                                  <w:rPr>
                                    <w:rFonts w:ascii="Courier New"/>
                                    <w:spacing w:val="-7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Condition</w:t>
                                </w:r>
                              </w:p>
                              <w:p w:rsidR="00D44B86" w:rsidRDefault="00D44B86"/>
                              <w:p w:rsidR="00D44B86" w:rsidRDefault="00D44B86">
                                <w:pPr>
                                  <w:spacing w:before="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 w:line="343" w:lineRule="auto"/>
                                  <w:ind w:left="200" w:right="92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 xml:space="preserve">Figure 1.29 illustrates what Python does if the condition is 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True</w:t>
                                </w:r>
                                <w:proofErr w:type="gramEnd"/>
                                <w:r>
                                  <w:rPr>
                                    <w:sz w:val="24"/>
                                  </w:rPr>
                                  <w:t>. On the other hand,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student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scores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more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than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40,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nothing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printed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based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Python</w:t>
                                </w:r>
                                <w:r>
                                  <w:rPr>
                                    <w:spacing w:val="-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script.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rPr>
                                    <w:sz w:val="31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20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pacing w:val="-1"/>
                                    <w:sz w:val="20"/>
                                  </w:rPr>
                                  <w:t>Figure 1.30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pacing w:val="-1"/>
                                    <w:sz w:val="20"/>
                                  </w:rPr>
                                  <w:t>if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-Statement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>Example</w:t>
                                </w:r>
                                <w:r>
                                  <w:rPr>
                                    <w:sz w:val="20"/>
                                  </w:rPr>
                                  <w:t xml:space="preserve"> with</w:t>
                                </w:r>
                                <w:r>
                                  <w:rPr>
                                    <w:spacing w:val="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False</w:t>
                                </w:r>
                                <w:r>
                                  <w:rPr>
                                    <w:rFonts w:ascii="Courier New"/>
                                    <w:spacing w:val="-7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Condition</w:t>
                                </w:r>
                              </w:p>
                              <w:p w:rsidR="00D44B86" w:rsidRDefault="00D44B86"/>
                              <w:p w:rsidR="00D44B86" w:rsidRDefault="00D44B86">
                                <w:pPr>
                                  <w:spacing w:before="2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343" w:lineRule="auto"/>
                                  <w:ind w:left="20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Figure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1.30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shows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how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Python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skips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all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instructions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2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2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z w:val="24"/>
                                  </w:rPr>
                                  <w:t>-block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since</w:t>
                                </w:r>
                                <w:r>
                                  <w:rPr>
                                    <w:spacing w:val="2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condition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False</w:t>
                                </w:r>
                                <w:r>
                                  <w:rPr>
                                    <w:sz w:val="24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130" o:spid="_x0000_s1145" style="width:471.3pt;height:462.75pt;mso-position-horizontal-relative:char;mso-position-vertical-relative:line" coordsize="9426,92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">
                  <v:shape id="docshape131" o:spid="_x0000_s1146" type="#_x0000_t75" style="position:absolute;left:112;top:6160;width:9200;height:10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">
                    <v:imagedata r:id="rId79" o:title=""/>
                  </v:shape>
                  <v:shape id="docshape132" o:spid="_x0000_s1147" type="#_x0000_t202" style="position:absolute;left:20;top:20;width:9386;height:9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36" w:lineRule="auto"/>
                            <w:ind w:left="200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Example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(Cont’d):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</w:t>
                          </w:r>
                          <w:r>
                            <w:rPr>
                              <w:spacing w:val="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student</w:t>
                          </w:r>
                          <w:r>
                            <w:rPr>
                              <w:spacing w:val="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is</w:t>
                          </w:r>
                          <w:r>
                            <w:rPr>
                              <w:spacing w:val="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below</w:t>
                          </w:r>
                          <w:r>
                            <w:rPr>
                              <w:spacing w:val="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40,</w:t>
                          </w:r>
                          <w:r>
                            <w:rPr>
                              <w:spacing w:val="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show</w:t>
                          </w:r>
                          <w:r>
                            <w:rPr>
                              <w:spacing w:val="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message</w:t>
                          </w:r>
                          <w:r>
                            <w:rPr>
                              <w:spacing w:val="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screen to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tell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him/her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that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he/she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failed in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exam.</w:t>
                          </w:r>
                        </w:p>
                        <w:p w:rsidR="00D44B86" w:rsidRDefault="00D44B86">
                          <w:pPr>
                            <w:spacing w:before="4"/>
                            <w:rPr>
                              <w:sz w:val="17"/>
                            </w:rPr>
                          </w:pPr>
                        </w:p>
                        <w:p w:rsidR="00D44B86" w:rsidRDefault="00D44B86">
                          <w:pPr>
                            <w:ind w:left="72" w:right="-15"/>
                            <w:rPr>
                              <w:sz w:val="20"/>
                            </w:rPr>
                          </w:pPr>
                          <w:r>
                            <w:rPr>
                              <w:noProof/>
                              <w:sz w:val="20"/>
                              <w:lang w:val="en-SG" w:eastAsia="zh-CN"/>
                            </w:rPr>
                            <w:drawing>
                              <wp:inline distT="0" distB="0" distL="0" distR="0">
                                <wp:extent cx="5867078" cy="1740217"/>
                                <wp:effectExtent l="0" t="0" r="0" b="0"/>
                                <wp:docPr id="37" name="image32.jpeg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8" name="image32.jpeg"/>
                                        <pic:cNvPicPr/>
                                      </pic:nvPicPr>
                                      <pic:blipFill>
                                        <a:blip r:embed="rId80" cstate="print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867078" cy="1740217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:rsidR="00D44B86" w:rsidRDefault="00D44B86">
                          <w:pPr>
                            <w:spacing w:before="130"/>
                            <w:ind w:left="200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pacing w:val="-1"/>
                              <w:sz w:val="20"/>
                            </w:rPr>
                            <w:t>Figure 1.29</w:t>
                          </w:r>
                          <w:r>
                            <w:rPr>
                              <w:rFonts w:ascii="Palatino Linotype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pacing w:val="-1"/>
                              <w:sz w:val="20"/>
                            </w:rPr>
                            <w:t>if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-Statement</w:t>
                          </w:r>
                          <w:r>
                            <w:rPr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Example</w:t>
                          </w:r>
                          <w:r>
                            <w:rPr>
                              <w:sz w:val="20"/>
                            </w:rPr>
                            <w:t xml:space="preserve"> with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True</w:t>
                          </w:r>
                          <w:r>
                            <w:rPr>
                              <w:rFonts w:ascii="Courier New"/>
                              <w:spacing w:val="-7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Condition</w:t>
                          </w:r>
                        </w:p>
                        <w:p w:rsidR="00D44B86" w:rsidRDefault="00D44B86"/>
                        <w:p w:rsidR="00D44B86" w:rsidRDefault="00D44B86">
                          <w:pPr>
                            <w:spacing w:before="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spacing w:before="1" w:line="343" w:lineRule="auto"/>
                            <w:ind w:left="200" w:right="92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 xml:space="preserve">Figure 1.29 illustrates what Python does if the condition is </w:t>
                          </w: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True</w:t>
                          </w:r>
                          <w:proofErr w:type="gramEnd"/>
                          <w:r>
                            <w:rPr>
                              <w:sz w:val="24"/>
                            </w:rPr>
                            <w:t>. On the other hand,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student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scores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more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than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40,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nothing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printed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based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Python</w:t>
                          </w:r>
                          <w:r>
                            <w:rPr>
                              <w:spacing w:val="-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script.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rPr>
                              <w:sz w:val="31"/>
                            </w:rPr>
                          </w:pPr>
                        </w:p>
                        <w:p w:rsidR="00D44B86" w:rsidRDefault="00D44B86">
                          <w:pPr>
                            <w:ind w:left="200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pacing w:val="-1"/>
                              <w:sz w:val="20"/>
                            </w:rPr>
                            <w:t>Figure 1.30</w:t>
                          </w:r>
                          <w:r>
                            <w:rPr>
                              <w:rFonts w:ascii="Palatino Linotype"/>
                              <w:b/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pacing w:val="-1"/>
                              <w:sz w:val="20"/>
                            </w:rPr>
                            <w:t>if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-Statement</w:t>
                          </w:r>
                          <w:r>
                            <w:rPr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>Example</w:t>
                          </w:r>
                          <w:r>
                            <w:rPr>
                              <w:sz w:val="20"/>
                            </w:rPr>
                            <w:t xml:space="preserve"> with</w:t>
                          </w:r>
                          <w:r>
                            <w:rPr>
                              <w:spacing w:val="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False</w:t>
                          </w:r>
                          <w:r>
                            <w:rPr>
                              <w:rFonts w:ascii="Courier New"/>
                              <w:spacing w:val="-7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Condition</w:t>
                          </w:r>
                        </w:p>
                        <w:p w:rsidR="00D44B86" w:rsidRDefault="00D44B86"/>
                        <w:p w:rsidR="00D44B86" w:rsidRDefault="00D44B86">
                          <w:pPr>
                            <w:spacing w:before="2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spacing w:line="343" w:lineRule="auto"/>
                            <w:ind w:left="20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Figure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1.30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shows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how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Python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skips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all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instructions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2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2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if</w:t>
                          </w:r>
                          <w:r>
                            <w:rPr>
                              <w:sz w:val="24"/>
                            </w:rPr>
                            <w:t>-block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since</w:t>
                          </w:r>
                          <w:r>
                            <w:rPr>
                              <w:spacing w:val="2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condition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is</w:t>
                          </w:r>
                          <w:r>
                            <w:rPr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False</w:t>
                          </w:r>
                          <w:r>
                            <w:rPr>
                              <w:sz w:val="24"/>
                            </w:rPr>
                            <w:t>.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8"/>
        <w:rPr>
          <w:del w:id="1161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69" w:line="343" w:lineRule="auto"/>
        <w:ind w:left="480"/>
        <w:rPr>
          <w:del w:id="1162" w:author="James Tan Swee Chuan (SUSS)" w:date="2022-03-31T16:51:00Z"/>
        </w:rPr>
      </w:pPr>
      <w:del w:id="1163" w:author="James Tan Swee Chuan (SUSS)" w:date="2022-03-31T16:51:00Z">
        <w:r w:rsidDel="00C67110">
          <w:delText>If</w:delText>
        </w:r>
        <w:r w:rsidDel="00C67110">
          <w:rPr>
            <w:spacing w:val="15"/>
          </w:rPr>
          <w:delText xml:space="preserve"> </w:delText>
        </w:r>
        <w:r w:rsidDel="00C67110">
          <w:delText>we</w:delText>
        </w:r>
        <w:r w:rsidDel="00C67110">
          <w:rPr>
            <w:spacing w:val="14"/>
          </w:rPr>
          <w:delText xml:space="preserve"> </w:delText>
        </w:r>
        <w:r w:rsidDel="00C67110">
          <w:delText>intend</w:delText>
        </w:r>
        <w:r w:rsidDel="00C67110">
          <w:rPr>
            <w:spacing w:val="16"/>
          </w:rPr>
          <w:delText xml:space="preserve"> </w:delText>
        </w:r>
        <w:r w:rsidDel="00C67110">
          <w:delText>to</w:delText>
        </w:r>
        <w:r w:rsidDel="00C67110">
          <w:rPr>
            <w:spacing w:val="15"/>
          </w:rPr>
          <w:delText xml:space="preserve"> </w:delText>
        </w:r>
        <w:r w:rsidDel="00C67110">
          <w:delText>let</w:delText>
        </w:r>
        <w:r w:rsidDel="00C67110">
          <w:rPr>
            <w:spacing w:val="15"/>
          </w:rPr>
          <w:delText xml:space="preserve"> </w:delText>
        </w:r>
        <w:r w:rsidDel="00C67110">
          <w:delText>Python</w:delText>
        </w:r>
        <w:r w:rsidDel="00C67110">
          <w:rPr>
            <w:spacing w:val="16"/>
          </w:rPr>
          <w:delText xml:space="preserve"> </w:delText>
        </w:r>
        <w:r w:rsidDel="00C67110">
          <w:delText>execute</w:delText>
        </w:r>
        <w:r w:rsidDel="00C67110">
          <w:rPr>
            <w:spacing w:val="15"/>
          </w:rPr>
          <w:delText xml:space="preserve"> </w:delText>
        </w:r>
        <w:r w:rsidDel="00C67110">
          <w:delText>another</w:delText>
        </w:r>
        <w:r w:rsidDel="00C67110">
          <w:rPr>
            <w:spacing w:val="16"/>
          </w:rPr>
          <w:delText xml:space="preserve"> </w:delText>
        </w:r>
        <w:r w:rsidDel="00C67110">
          <w:delText>set</w:delText>
        </w:r>
        <w:r w:rsidDel="00C67110">
          <w:rPr>
            <w:spacing w:val="15"/>
          </w:rPr>
          <w:delText xml:space="preserve"> </w:delText>
        </w:r>
        <w:r w:rsidDel="00C67110">
          <w:delText>of</w:delText>
        </w:r>
        <w:r w:rsidDel="00C67110">
          <w:rPr>
            <w:spacing w:val="15"/>
          </w:rPr>
          <w:delText xml:space="preserve"> </w:delText>
        </w:r>
        <w:r w:rsidDel="00C67110">
          <w:delText>instructions</w:delText>
        </w:r>
        <w:r w:rsidDel="00C67110">
          <w:rPr>
            <w:spacing w:val="16"/>
          </w:rPr>
          <w:delText xml:space="preserve"> </w:delText>
        </w:r>
        <w:r w:rsidDel="00C67110">
          <w:delText>if</w:delText>
        </w:r>
        <w:r w:rsidDel="00C67110">
          <w:rPr>
            <w:spacing w:val="15"/>
          </w:rPr>
          <w:delText xml:space="preserve"> </w:delText>
        </w:r>
        <w:r w:rsidDel="00C67110">
          <w:delText>the</w:delText>
        </w:r>
        <w:r w:rsidDel="00C67110">
          <w:rPr>
            <w:spacing w:val="15"/>
          </w:rPr>
          <w:delText xml:space="preserve"> </w:delText>
        </w:r>
        <w:r w:rsidDel="00C67110">
          <w:delText>condition</w:delText>
        </w:r>
        <w:r w:rsidDel="00C67110">
          <w:rPr>
            <w:spacing w:val="16"/>
          </w:rPr>
          <w:delText xml:space="preserve"> </w:delText>
        </w:r>
        <w:r w:rsidDel="00C67110">
          <w:delText>is</w:delText>
        </w:r>
        <w:r w:rsidDel="00C67110">
          <w:rPr>
            <w:spacing w:val="19"/>
          </w:rPr>
          <w:delText xml:space="preserve"> </w:delText>
        </w:r>
        <w:r w:rsidDel="00C67110">
          <w:rPr>
            <w:rFonts w:ascii="Courier New"/>
          </w:rPr>
          <w:delText>False</w:delText>
        </w:r>
        <w:r w:rsidDel="00C67110">
          <w:delText>,</w:delText>
        </w:r>
        <w:r w:rsidDel="00C67110">
          <w:rPr>
            <w:spacing w:val="-57"/>
          </w:rPr>
          <w:delText xml:space="preserve"> </w:delText>
        </w:r>
        <w:r w:rsidDel="00C67110">
          <w:delText>and</w:delText>
        </w:r>
        <w:r w:rsidDel="00C67110">
          <w:rPr>
            <w:spacing w:val="-1"/>
          </w:rPr>
          <w:delText xml:space="preserve"> </w:delText>
        </w:r>
        <w:r w:rsidDel="00C67110">
          <w:delText>not</w:delText>
        </w:r>
        <w:r w:rsidDel="00C67110">
          <w:rPr>
            <w:spacing w:val="-2"/>
          </w:rPr>
          <w:delText xml:space="preserve"> </w:delText>
        </w:r>
        <w:r w:rsidDel="00C67110">
          <w:delText>just</w:delText>
        </w:r>
        <w:r w:rsidDel="00C67110">
          <w:rPr>
            <w:spacing w:val="-1"/>
          </w:rPr>
          <w:delText xml:space="preserve"> </w:delText>
        </w:r>
        <w:r w:rsidDel="00C67110">
          <w:delText>skip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2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-block,</w:delText>
        </w:r>
        <w:r w:rsidDel="00C67110">
          <w:rPr>
            <w:spacing w:val="-1"/>
          </w:rPr>
          <w:delText xml:space="preserve"> </w:delText>
        </w:r>
        <w:r w:rsidDel="00C67110">
          <w:delText>we</w:delText>
        </w:r>
        <w:r w:rsidDel="00C67110">
          <w:rPr>
            <w:spacing w:val="-2"/>
          </w:rPr>
          <w:delText xml:space="preserve"> </w:delText>
        </w:r>
        <w:r w:rsidDel="00C67110">
          <w:delText>can</w:delText>
        </w:r>
        <w:r w:rsidDel="00C67110">
          <w:rPr>
            <w:spacing w:val="-1"/>
          </w:rPr>
          <w:delText xml:space="preserve"> </w:delText>
        </w:r>
        <w:r w:rsidDel="00C67110">
          <w:delText>add</w:delText>
        </w:r>
        <w:r w:rsidDel="00C67110">
          <w:rPr>
            <w:spacing w:val="-1"/>
          </w:rPr>
          <w:delText xml:space="preserve"> </w:delText>
        </w:r>
        <w:r w:rsidDel="00C67110">
          <w:delText xml:space="preserve">an </w:delText>
        </w:r>
        <w:r w:rsidDel="00C67110">
          <w:rPr>
            <w:rFonts w:ascii="Courier New"/>
          </w:rPr>
          <w:delText>else</w:delText>
        </w:r>
        <w:r w:rsidDel="00C67110">
          <w:delText>-statement</w:delText>
        </w:r>
        <w:r w:rsidDel="00C67110">
          <w:rPr>
            <w:spacing w:val="-1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-block:</w:delText>
        </w:r>
      </w:del>
    </w:p>
    <w:p w:rsidR="00CB0608" w:rsidDel="00C67110" w:rsidRDefault="00CB0608">
      <w:pPr>
        <w:spacing w:line="343" w:lineRule="auto"/>
        <w:rPr>
          <w:del w:id="1164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165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166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7"/>
        <w:rPr>
          <w:del w:id="1167" w:author="James Tan Swee Chuan (SUSS)" w:date="2022-03-31T16:51:00Z"/>
          <w:sz w:val="22"/>
        </w:rPr>
      </w:pPr>
    </w:p>
    <w:p w:rsidR="00CB0608" w:rsidDel="00C67110" w:rsidRDefault="009E1B49">
      <w:pPr>
        <w:pStyle w:val="BodyText"/>
        <w:ind w:left="100"/>
        <w:rPr>
          <w:del w:id="1168" w:author="James Tan Swee Chuan (SUSS)" w:date="2022-03-31T16:51:00Z"/>
          <w:sz w:val="20"/>
        </w:rPr>
      </w:pPr>
      <w:del w:id="1169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s">
              <w:drawing>
                <wp:inline distT="0" distB="0" distL="0" distR="0">
                  <wp:extent cx="5972810" cy="1388745"/>
                  <wp:effectExtent l="6350" t="10795" r="12065" b="10160"/>
                  <wp:docPr id="97" name="docshape1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138874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1"/>
                                <w:rPr>
                                  <w:sz w:val="18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263" w:lineRule="exact"/>
                                <w:ind w:left="32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if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condition: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line="254" w:lineRule="exact"/>
                                <w:ind w:left="104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instructions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1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line="254" w:lineRule="exact"/>
                                <w:ind w:left="32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else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>: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line="263" w:lineRule="exact"/>
                                <w:ind w:left="104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instructions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 id="docshape133" o:spid="_x0000_s1148" type="#_x0000_t202" style="width:470.3pt;height:109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1"/>
                          <w:rPr>
                            <w:sz w:val="18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263" w:lineRule="exact"/>
                          <w:ind w:left="32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if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condition:</w:t>
                        </w:r>
                      </w:p>
                      <w:p w:rsidR="00D44B86" w:rsidRDefault="00D44B86">
                        <w:pPr>
                          <w:pStyle w:val="BodyText"/>
                          <w:spacing w:line="254" w:lineRule="exact"/>
                          <w:ind w:left="104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instructions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1</w:t>
                        </w:r>
                      </w:p>
                      <w:p w:rsidR="00D44B86" w:rsidRDefault="00D44B86">
                        <w:pPr>
                          <w:pStyle w:val="BodyText"/>
                          <w:spacing w:line="254" w:lineRule="exact"/>
                          <w:ind w:left="32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else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>:</w:t>
                        </w:r>
                      </w:p>
                      <w:p w:rsidR="00D44B86" w:rsidRDefault="00D44B86">
                        <w:pPr>
                          <w:pStyle w:val="BodyText"/>
                          <w:spacing w:line="263" w:lineRule="exact"/>
                          <w:ind w:left="104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instructions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2</w:t>
                        </w:r>
                      </w:p>
                    </w:txbxContent>
                  </v:textbox>
                  <w10:anchorlock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5"/>
        <w:rPr>
          <w:del w:id="1170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spacing w:before="70" w:line="343" w:lineRule="auto"/>
        <w:ind w:left="120"/>
        <w:rPr>
          <w:del w:id="1171" w:author="James Tan Swee Chuan (SUSS)" w:date="2022-03-31T16:51:00Z"/>
        </w:rPr>
      </w:pPr>
      <w:del w:id="1172" w:author="James Tan Swee Chuan (SUSS)" w:date="2022-03-31T16:51:00Z">
        <w:r w:rsidDel="00C67110">
          <w:rPr>
            <w:spacing w:val="-1"/>
          </w:rPr>
          <w:delText>Same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as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4"/>
          </w:rPr>
          <w:delText xml:space="preserve"> </w:delText>
        </w:r>
        <w:r w:rsidDel="00C67110">
          <w:rPr>
            <w:rFonts w:ascii="Courier New"/>
            <w:spacing w:val="-1"/>
          </w:rPr>
          <w:delText>if</w:delText>
        </w:r>
        <w:r w:rsidDel="00C67110">
          <w:rPr>
            <w:spacing w:val="-1"/>
          </w:rPr>
          <w:delText>-condition,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we</w:delText>
        </w:r>
        <w:r w:rsidDel="00C67110">
          <w:rPr>
            <w:spacing w:val="-16"/>
          </w:rPr>
          <w:delText xml:space="preserve"> </w:delText>
        </w:r>
        <w:r w:rsidDel="00C67110">
          <w:delText>must</w:delText>
        </w:r>
        <w:r w:rsidDel="00C67110">
          <w:rPr>
            <w:spacing w:val="-16"/>
          </w:rPr>
          <w:delText xml:space="preserve"> </w:delText>
        </w:r>
        <w:r w:rsidDel="00C67110">
          <w:delText>add</w:delText>
        </w:r>
        <w:r w:rsidDel="00C67110">
          <w:rPr>
            <w:spacing w:val="-15"/>
          </w:rPr>
          <w:delText xml:space="preserve"> </w:delText>
        </w:r>
        <w:r w:rsidDel="00C67110">
          <w:delText>a</w:delText>
        </w:r>
        <w:r w:rsidDel="00C67110">
          <w:rPr>
            <w:spacing w:val="-14"/>
          </w:rPr>
          <w:delText xml:space="preserve"> </w:delText>
        </w:r>
        <w:r w:rsidDel="00C67110">
          <w:delText>colon</w:delText>
        </w:r>
        <w:r w:rsidDel="00C67110">
          <w:rPr>
            <w:spacing w:val="-16"/>
          </w:rPr>
          <w:delText xml:space="preserve"> </w:delText>
        </w:r>
        <w:r w:rsidDel="00C67110">
          <w:delText>to</w:delText>
        </w:r>
        <w:r w:rsidDel="00C67110">
          <w:rPr>
            <w:spacing w:val="-16"/>
          </w:rPr>
          <w:delText xml:space="preserve"> </w:delText>
        </w:r>
        <w:r w:rsidDel="00C67110">
          <w:delText>the</w:delText>
        </w:r>
        <w:r w:rsidDel="00C67110">
          <w:rPr>
            <w:spacing w:val="-14"/>
          </w:rPr>
          <w:delText xml:space="preserve"> </w:delText>
        </w:r>
        <w:r w:rsidDel="00C67110">
          <w:rPr>
            <w:rFonts w:ascii="Courier New"/>
          </w:rPr>
          <w:delText>else</w:delText>
        </w:r>
        <w:r w:rsidDel="00C67110">
          <w:delText>-statement</w:delText>
        </w:r>
        <w:r w:rsidDel="00C67110">
          <w:rPr>
            <w:spacing w:val="-15"/>
          </w:rPr>
          <w:delText xml:space="preserve"> </w:delText>
        </w:r>
        <w:r w:rsidDel="00C67110">
          <w:delText>and</w:delText>
        </w:r>
        <w:r w:rsidDel="00C67110">
          <w:rPr>
            <w:spacing w:val="-15"/>
          </w:rPr>
          <w:delText xml:space="preserve"> </w:delText>
        </w:r>
        <w:r w:rsidDel="00C67110">
          <w:delText>the</w:delText>
        </w:r>
        <w:r w:rsidDel="00C67110">
          <w:rPr>
            <w:spacing w:val="-16"/>
          </w:rPr>
          <w:delText xml:space="preserve"> </w:delText>
        </w:r>
        <w:r w:rsidDel="00C67110">
          <w:delText>instructions</w:delText>
        </w:r>
        <w:r w:rsidDel="00C67110">
          <w:rPr>
            <w:spacing w:val="-57"/>
          </w:rPr>
          <w:delText xml:space="preserve"> </w:delText>
        </w:r>
        <w:r w:rsidDel="00C67110">
          <w:delText>following</w:delText>
        </w:r>
        <w:r w:rsidDel="00C67110">
          <w:rPr>
            <w:spacing w:val="-1"/>
          </w:rPr>
          <w:delText xml:space="preserve"> </w:delText>
        </w:r>
        <w:r w:rsidDel="00C67110">
          <w:delText>it must</w:delText>
        </w:r>
        <w:r w:rsidDel="00C67110">
          <w:rPr>
            <w:spacing w:val="-1"/>
          </w:rPr>
          <w:delText xml:space="preserve"> </w:delText>
        </w:r>
        <w:r w:rsidDel="00C67110">
          <w:delText>be</w:delText>
        </w:r>
        <w:r w:rsidDel="00C67110">
          <w:rPr>
            <w:spacing w:val="-1"/>
          </w:rPr>
          <w:delText xml:space="preserve"> </w:delText>
        </w:r>
        <w:r w:rsidDel="00C67110">
          <w:delText>indented as well.</w:delText>
        </w:r>
      </w:del>
    </w:p>
    <w:p w:rsidR="00CB0608" w:rsidDel="00C67110" w:rsidRDefault="009E1B49">
      <w:pPr>
        <w:pStyle w:val="BodyText"/>
        <w:spacing w:before="6"/>
        <w:rPr>
          <w:del w:id="1173" w:author="James Tan Swee Chuan (SUSS)" w:date="2022-03-31T16:51:00Z"/>
          <w:sz w:val="11"/>
        </w:rPr>
      </w:pPr>
      <w:del w:id="1174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357012053" behindDoc="1" locked="0" layoutInCell="1" allowOverlap="1">
                  <wp:simplePos x="0" y="0"/>
                  <wp:positionH relativeFrom="page">
                    <wp:posOffset>673100</wp:posOffset>
                  </wp:positionH>
                  <wp:positionV relativeFrom="paragraph">
                    <wp:posOffset>106045</wp:posOffset>
                  </wp:positionV>
                  <wp:extent cx="5985510" cy="4618990"/>
                  <wp:effectExtent l="0" t="0" r="0" b="0"/>
                  <wp:wrapTopAndBottom/>
                  <wp:docPr id="94" name="docshapegroup1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4618990"/>
                            <a:chOff x="1060" y="167"/>
                            <a:chExt cx="9426" cy="7274"/>
                          </a:xfrm>
                        </wpg:grpSpPr>
                        <pic:pic xmlns:pic="http://schemas.openxmlformats.org/drawingml/2006/picture">
                          <pic:nvPicPr>
                            <pic:cNvPr id="95" name="docshape13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72" y="1942"/>
                              <a:ext cx="9200" cy="33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6" name="docshape1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" y="186"/>
                              <a:ext cx="9386" cy="723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40" w:lineRule="auto"/>
                                  <w:ind w:left="200" w:right="201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 xml:space="preserve">Example (Cont’d): </w:t>
                                </w:r>
                                <w:r>
                                  <w:rPr>
                                    <w:sz w:val="24"/>
                                  </w:rPr>
                                  <w:t>If the score of a student is below 40, we will show a message on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 screen to tell him/her that he/she failed in the exam. Otherwise, we will show a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message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tell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him/her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that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he/she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passed.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209"/>
                                  <w:ind w:left="200"/>
                                  <w:jc w:val="both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1.31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if</w:t>
                                </w:r>
                                <w:r>
                                  <w:rPr>
                                    <w:sz w:val="20"/>
                                  </w:rPr>
                                  <w:t>-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else</w:t>
                                </w:r>
                                <w:r>
                                  <w:rPr>
                                    <w:sz w:val="20"/>
                                  </w:rPr>
                                  <w:t>-Statement</w:t>
                                </w:r>
                                <w:r>
                                  <w:rPr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Example</w:t>
                                </w:r>
                              </w:p>
                              <w:p w:rsidR="00D44B86" w:rsidRDefault="00D44B86"/>
                              <w:p w:rsidR="00D44B86" w:rsidRDefault="00D44B86">
                                <w:pPr>
                                  <w:spacing w:before="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343" w:lineRule="auto"/>
                                  <w:ind w:left="200" w:right="198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Figure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1.31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shows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that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condition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False</w:t>
                                </w:r>
                                <w:r>
                                  <w:rPr>
                                    <w:sz w:val="24"/>
                                  </w:rPr>
                                  <w:t>,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Python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execute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those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instructions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 the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else</w:t>
                                </w:r>
                                <w:r>
                                  <w:rPr>
                                    <w:sz w:val="24"/>
                                  </w:rPr>
                                  <w:t>-statement.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34" o:spid="_x0000_s1149" style="position:absolute;margin-left:53pt;margin-top:8.35pt;width:471.3pt;height:363.7pt;z-index:-146304427;mso-wrap-distance-left:0;mso-wrap-distance-right:0;mso-position-horizontal-relative:page;mso-position-vertical-relative:text" coordorigin="1060,167" coordsize="9426,72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">
                  <v:shape id="docshape135" o:spid="_x0000_s1150" type="#_x0000_t75" style="position:absolute;left:1172;top:1942;width:9200;height:3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">
                    <v:imagedata r:id="rId82" o:title=""/>
                  </v:shape>
                  <v:shape id="docshape136" o:spid="_x0000_s1151" type="#_x0000_t202" style="position:absolute;left:1080;top:186;width:9386;height:7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40" w:lineRule="auto"/>
                            <w:ind w:left="200" w:right="201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 xml:space="preserve">Example (Cont’d): </w:t>
                          </w:r>
                          <w:r>
                            <w:rPr>
                              <w:sz w:val="24"/>
                            </w:rPr>
                            <w:t>If the score of a student is below 40, we will show a message on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 screen to tell him/her that he/she failed in the exam. Otherwise, we will show a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message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tell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him/her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that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he/she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passed.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209"/>
                            <w:ind w:left="200"/>
                            <w:jc w:val="both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1.31</w:t>
                          </w:r>
                          <w:r>
                            <w:rPr>
                              <w:rFonts w:ascii="Palatino Linotype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if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else</w:t>
                          </w:r>
                          <w:r>
                            <w:rPr>
                              <w:sz w:val="20"/>
                            </w:rPr>
                            <w:t>-Statement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Example</w:t>
                          </w:r>
                        </w:p>
                        <w:p w:rsidR="00D44B86" w:rsidRDefault="00D44B86"/>
                        <w:p w:rsidR="00D44B86" w:rsidRDefault="00D44B86">
                          <w:pPr>
                            <w:spacing w:before="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spacing w:line="343" w:lineRule="auto"/>
                            <w:ind w:left="200" w:right="198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Figure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1.31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shows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that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condition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is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False</w:t>
                          </w:r>
                          <w:r>
                            <w:rPr>
                              <w:sz w:val="24"/>
                            </w:rPr>
                            <w:t>,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Python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execute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those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instructions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 the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else</w:t>
                          </w:r>
                          <w:r>
                            <w:rPr>
                              <w:sz w:val="24"/>
                            </w:rPr>
                            <w:t>-statement.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1175" w:author="James Tan Swee Chuan (SUSS)" w:date="2022-03-31T16:51:00Z"/>
          <w:sz w:val="11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176" w:author="James Tan Swee Chuan (SUSS)" w:date="2022-03-31T16:51:00Z"/>
          <w:sz w:val="14"/>
        </w:rPr>
      </w:pPr>
    </w:p>
    <w:p w:rsidR="00CB0608" w:rsidDel="00C67110" w:rsidRDefault="00271F97">
      <w:pPr>
        <w:pStyle w:val="BodyText"/>
        <w:spacing w:before="67" w:line="348" w:lineRule="auto"/>
        <w:ind w:left="480"/>
        <w:rPr>
          <w:del w:id="1177" w:author="James Tan Swee Chuan (SUSS)" w:date="2022-03-31T16:51:00Z"/>
        </w:rPr>
      </w:pPr>
      <w:del w:id="1178" w:author="James Tan Swee Chuan (SUSS)" w:date="2022-03-31T16:51:00Z">
        <w:r w:rsidDel="00C67110">
          <w:delText>If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construction</w:delText>
        </w:r>
        <w:r w:rsidDel="00C67110">
          <w:rPr>
            <w:spacing w:val="-6"/>
          </w:rPr>
          <w:delText xml:space="preserve"> </w:delText>
        </w:r>
        <w:r w:rsidDel="00C67110">
          <w:delText>of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5"/>
          </w:rPr>
          <w:delText xml:space="preserve"> </w:delText>
        </w:r>
        <w:r w:rsidDel="00C67110">
          <w:delText>condition</w:delText>
        </w:r>
        <w:r w:rsidDel="00C67110">
          <w:rPr>
            <w:spacing w:val="-7"/>
          </w:rPr>
          <w:delText xml:space="preserve"> </w:delText>
        </w:r>
        <w:r w:rsidDel="00C67110">
          <w:delText>allows</w:delText>
        </w:r>
        <w:r w:rsidDel="00C67110">
          <w:rPr>
            <w:spacing w:val="-6"/>
          </w:rPr>
          <w:delText xml:space="preserve"> </w:delText>
        </w:r>
        <w:r w:rsidDel="00C67110">
          <w:delText>more</w:delText>
        </w:r>
        <w:r w:rsidDel="00C67110">
          <w:rPr>
            <w:spacing w:val="-6"/>
          </w:rPr>
          <w:delText xml:space="preserve"> </w:delText>
        </w:r>
        <w:r w:rsidDel="00C67110">
          <w:delText>than</w:delText>
        </w:r>
        <w:r w:rsidDel="00C67110">
          <w:rPr>
            <w:spacing w:val="-6"/>
          </w:rPr>
          <w:delText xml:space="preserve"> </w:delText>
        </w:r>
        <w:r w:rsidDel="00C67110">
          <w:delText>two</w:delText>
        </w:r>
        <w:r w:rsidDel="00C67110">
          <w:rPr>
            <w:spacing w:val="-5"/>
          </w:rPr>
          <w:delText xml:space="preserve"> </w:delText>
        </w:r>
        <w:r w:rsidDel="00C67110">
          <w:delText>outcomes,</w:delText>
        </w:r>
        <w:r w:rsidDel="00C67110">
          <w:rPr>
            <w:spacing w:val="-7"/>
          </w:rPr>
          <w:delText xml:space="preserve"> </w:delText>
        </w:r>
        <w:r w:rsidDel="00C67110">
          <w:delText>we</w:delText>
        </w:r>
        <w:r w:rsidDel="00C67110">
          <w:rPr>
            <w:spacing w:val="-7"/>
          </w:rPr>
          <w:delText xml:space="preserve"> </w:delText>
        </w:r>
        <w:r w:rsidDel="00C67110">
          <w:delText>may</w:delText>
        </w:r>
        <w:r w:rsidDel="00C67110">
          <w:rPr>
            <w:spacing w:val="-7"/>
          </w:rPr>
          <w:delText xml:space="preserve"> </w:delText>
        </w:r>
        <w:r w:rsidDel="00C67110">
          <w:delText>need</w:delText>
        </w:r>
        <w:r w:rsidDel="00C67110">
          <w:rPr>
            <w:spacing w:val="-5"/>
          </w:rPr>
          <w:delText xml:space="preserve"> </w:delText>
        </w:r>
        <w:r w:rsidDel="00C67110">
          <w:delText>a</w:delText>
        </w:r>
        <w:r w:rsidDel="00C67110">
          <w:rPr>
            <w:spacing w:val="-6"/>
          </w:rPr>
          <w:delText xml:space="preserve"> </w:delText>
        </w:r>
        <w:r w:rsidDel="00C67110">
          <w:delText>third</w:delText>
        </w:r>
        <w:r w:rsidDel="00C67110">
          <w:rPr>
            <w:spacing w:val="-57"/>
          </w:rPr>
          <w:delText xml:space="preserve"> </w:delText>
        </w:r>
        <w:r w:rsidDel="00C67110">
          <w:delText>or</w:delText>
        </w:r>
        <w:r w:rsidDel="00C67110">
          <w:rPr>
            <w:spacing w:val="-2"/>
          </w:rPr>
          <w:delText xml:space="preserve"> </w:delText>
        </w:r>
        <w:r w:rsidDel="00C67110">
          <w:delText>fourth</w:delText>
        </w:r>
        <w:r w:rsidDel="00C67110">
          <w:rPr>
            <w:spacing w:val="-1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-blocks, etc.</w:delText>
        </w:r>
        <w:r w:rsidDel="00C67110">
          <w:rPr>
            <w:spacing w:val="-1"/>
          </w:rPr>
          <w:delText xml:space="preserve"> </w:delText>
        </w:r>
        <w:r w:rsidDel="00C67110">
          <w:delText>In</w:delText>
        </w:r>
        <w:r w:rsidDel="00C67110">
          <w:rPr>
            <w:spacing w:val="-1"/>
          </w:rPr>
          <w:delText xml:space="preserve"> </w:delText>
        </w:r>
        <w:r w:rsidDel="00C67110">
          <w:delText>this</w:delText>
        </w:r>
        <w:r w:rsidDel="00C67110">
          <w:rPr>
            <w:spacing w:val="-2"/>
          </w:rPr>
          <w:delText xml:space="preserve"> </w:delText>
        </w:r>
        <w:r w:rsidDel="00C67110">
          <w:delText>case,</w:delText>
        </w:r>
        <w:r w:rsidDel="00C67110">
          <w:rPr>
            <w:spacing w:val="-1"/>
          </w:rPr>
          <w:delText xml:space="preserve"> </w:delText>
        </w:r>
        <w:r w:rsidDel="00C67110">
          <w:delText>we</w:delText>
        </w:r>
        <w:r w:rsidDel="00C67110">
          <w:rPr>
            <w:spacing w:val="-2"/>
          </w:rPr>
          <w:delText xml:space="preserve"> </w:delText>
        </w:r>
        <w:r w:rsidDel="00C67110">
          <w:delText>can</w:delText>
        </w:r>
        <w:r w:rsidDel="00C67110">
          <w:rPr>
            <w:spacing w:val="-1"/>
          </w:rPr>
          <w:delText xml:space="preserve"> </w:delText>
        </w:r>
        <w:r w:rsidDel="00C67110">
          <w:delText>use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3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</w:delText>
        </w:r>
        <w:r w:rsidDel="00C67110">
          <w:rPr>
            <w:rFonts w:ascii="Courier New"/>
          </w:rPr>
          <w:delText>elif</w:delText>
        </w:r>
        <w:r w:rsidDel="00C67110">
          <w:delText>-</w:delText>
        </w:r>
        <w:r w:rsidDel="00C67110">
          <w:rPr>
            <w:rFonts w:ascii="Courier New"/>
          </w:rPr>
          <w:delText>else</w:delText>
        </w:r>
        <w:r w:rsidDel="00C67110">
          <w:delText>-block:</w:delText>
        </w:r>
      </w:del>
    </w:p>
    <w:p w:rsidR="00CB0608" w:rsidDel="00C67110" w:rsidRDefault="009E1B49">
      <w:pPr>
        <w:pStyle w:val="BodyText"/>
        <w:spacing w:before="1"/>
        <w:rPr>
          <w:del w:id="1179" w:author="James Tan Swee Chuan (SUSS)" w:date="2022-03-31T16:51:00Z"/>
          <w:sz w:val="6"/>
        </w:rPr>
      </w:pPr>
      <w:del w:id="1180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365719664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69850</wp:posOffset>
                  </wp:positionV>
                  <wp:extent cx="5972810" cy="1711960"/>
                  <wp:effectExtent l="0" t="0" r="0" b="0"/>
                  <wp:wrapTopAndBottom/>
                  <wp:docPr id="93" name="docshape1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171196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1"/>
                                <w:rPr>
                                  <w:sz w:val="18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263" w:lineRule="exact"/>
                                <w:ind w:left="32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if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condition 1: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line="254" w:lineRule="exact"/>
                                <w:ind w:left="104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instructions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1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line="254" w:lineRule="exact"/>
                                <w:ind w:left="320"/>
                                <w:rPr>
                                  <w:rFonts w:ascii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elif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condition 2: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line="254" w:lineRule="exact"/>
                                <w:ind w:left="104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instructions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2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line="254" w:lineRule="exact"/>
                                <w:ind w:left="32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else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>: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line="263" w:lineRule="exact"/>
                                <w:ind w:left="104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instructions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37" o:spid="_x0000_s1152" type="#_x0000_t202" style="position:absolute;margin-left:71.5pt;margin-top:5.5pt;width:470.3pt;height:134.8pt;z-index:-1375968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1"/>
                          <w:rPr>
                            <w:sz w:val="18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263" w:lineRule="exact"/>
                          <w:ind w:left="32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if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condition 1:</w:t>
                        </w:r>
                      </w:p>
                      <w:p w:rsidR="00D44B86" w:rsidRDefault="00D44B86">
                        <w:pPr>
                          <w:pStyle w:val="BodyText"/>
                          <w:spacing w:line="254" w:lineRule="exact"/>
                          <w:ind w:left="104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instructions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1</w:t>
                        </w:r>
                      </w:p>
                      <w:p w:rsidR="00D44B86" w:rsidRDefault="00D44B86">
                        <w:pPr>
                          <w:pStyle w:val="BodyText"/>
                          <w:spacing w:line="254" w:lineRule="exact"/>
                          <w:ind w:left="320"/>
                          <w:rPr>
                            <w:rFonts w:ascii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/>
                          </w:rPr>
                          <w:t>elif</w:t>
                        </w:r>
                        <w:proofErr w:type="spellEnd"/>
                        <w:proofErr w:type="gramEnd"/>
                        <w:r>
                          <w:rPr>
                            <w:rFonts w:ascii="Courier New"/>
                          </w:rPr>
                          <w:t xml:space="preserve"> condition 2:</w:t>
                        </w:r>
                      </w:p>
                      <w:p w:rsidR="00D44B86" w:rsidRDefault="00D44B86">
                        <w:pPr>
                          <w:pStyle w:val="BodyText"/>
                          <w:spacing w:line="254" w:lineRule="exact"/>
                          <w:ind w:left="104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instructions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2</w:t>
                        </w:r>
                      </w:p>
                      <w:p w:rsidR="00D44B86" w:rsidRDefault="00D44B86">
                        <w:pPr>
                          <w:pStyle w:val="BodyText"/>
                          <w:spacing w:line="254" w:lineRule="exact"/>
                          <w:ind w:left="32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else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>:</w:t>
                        </w:r>
                      </w:p>
                      <w:p w:rsidR="00D44B86" w:rsidRDefault="00D44B86">
                        <w:pPr>
                          <w:pStyle w:val="BodyText"/>
                          <w:spacing w:line="263" w:lineRule="exact"/>
                          <w:ind w:left="104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instructions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3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1181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3" w:lineRule="auto"/>
        <w:ind w:left="480" w:right="117"/>
        <w:jc w:val="both"/>
        <w:rPr>
          <w:del w:id="1182" w:author="James Tan Swee Chuan (SUSS)" w:date="2022-03-31T16:51:00Z"/>
        </w:rPr>
      </w:pPr>
      <w:del w:id="1183" w:author="James Tan Swee Chuan (SUSS)" w:date="2022-03-31T16:51:00Z">
        <w:r w:rsidDel="00C67110">
          <w:delText>Note</w:delText>
        </w:r>
        <w:r w:rsidDel="00C67110">
          <w:rPr>
            <w:spacing w:val="39"/>
          </w:rPr>
          <w:delText xml:space="preserve"> </w:delText>
        </w:r>
        <w:r w:rsidDel="00C67110">
          <w:delText>that</w:delText>
        </w:r>
        <w:r w:rsidDel="00C67110">
          <w:rPr>
            <w:spacing w:val="39"/>
          </w:rPr>
          <w:delText xml:space="preserve"> </w:delText>
        </w:r>
        <w:r w:rsidDel="00C67110">
          <w:delText>an</w:delText>
        </w:r>
        <w:r w:rsidDel="00C67110">
          <w:rPr>
            <w:spacing w:val="39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</w:delText>
        </w:r>
        <w:r w:rsidDel="00C67110">
          <w:rPr>
            <w:rFonts w:ascii="Courier New"/>
          </w:rPr>
          <w:delText>elif</w:delText>
        </w:r>
        <w:r w:rsidDel="00C67110">
          <w:delText>-</w:delText>
        </w:r>
        <w:r w:rsidDel="00C67110">
          <w:rPr>
            <w:rFonts w:ascii="Courier New"/>
          </w:rPr>
          <w:delText>else</w:delText>
        </w:r>
        <w:r w:rsidDel="00C67110">
          <w:delText>-block</w:delText>
        </w:r>
        <w:r w:rsidDel="00C67110">
          <w:rPr>
            <w:spacing w:val="39"/>
          </w:rPr>
          <w:delText xml:space="preserve"> </w:delText>
        </w:r>
        <w:r w:rsidDel="00C67110">
          <w:delText>does</w:delText>
        </w:r>
        <w:r w:rsidDel="00C67110">
          <w:rPr>
            <w:spacing w:val="39"/>
          </w:rPr>
          <w:delText xml:space="preserve"> </w:delText>
        </w:r>
        <w:r w:rsidDel="00C67110">
          <w:delText>not</w:delText>
        </w:r>
        <w:r w:rsidDel="00C67110">
          <w:rPr>
            <w:spacing w:val="39"/>
          </w:rPr>
          <w:delText xml:space="preserve"> </w:delText>
        </w:r>
        <w:r w:rsidDel="00C67110">
          <w:delText>necessarily</w:delText>
        </w:r>
        <w:r w:rsidDel="00C67110">
          <w:rPr>
            <w:spacing w:val="39"/>
          </w:rPr>
          <w:delText xml:space="preserve"> </w:delText>
        </w:r>
        <w:r w:rsidDel="00C67110">
          <w:delText>need</w:delText>
        </w:r>
        <w:r w:rsidDel="00C67110">
          <w:rPr>
            <w:spacing w:val="39"/>
          </w:rPr>
          <w:delText xml:space="preserve"> </w:delText>
        </w:r>
        <w:r w:rsidDel="00C67110">
          <w:delText>an</w:delText>
        </w:r>
        <w:r w:rsidDel="00C67110">
          <w:rPr>
            <w:spacing w:val="39"/>
          </w:rPr>
          <w:delText xml:space="preserve"> </w:delText>
        </w:r>
        <w:r w:rsidDel="00C67110">
          <w:rPr>
            <w:rFonts w:ascii="Courier New"/>
          </w:rPr>
          <w:delText>else</w:delText>
        </w:r>
        <w:r w:rsidDel="00C67110">
          <w:delText>-statement.</w:delText>
        </w:r>
        <w:r w:rsidDel="00C67110">
          <w:rPr>
            <w:spacing w:val="39"/>
          </w:rPr>
          <w:delText xml:space="preserve"> </w:delText>
        </w:r>
        <w:r w:rsidDel="00C67110">
          <w:delText>But</w:delText>
        </w:r>
        <w:r w:rsidDel="00C67110">
          <w:rPr>
            <w:spacing w:val="-58"/>
          </w:rPr>
          <w:delText xml:space="preserve"> </w:delText>
        </w:r>
        <w:r w:rsidDel="00C67110">
          <w:delText xml:space="preserve">we should ensure that the conditions being checked by the </w:delText>
        </w:r>
        <w:r w:rsidDel="00C67110">
          <w:rPr>
            <w:rFonts w:ascii="Courier New"/>
          </w:rPr>
          <w:delText>if</w:delText>
        </w:r>
        <w:r w:rsidDel="00C67110">
          <w:delText xml:space="preserve">-statement and the </w:delText>
        </w:r>
        <w:r w:rsidDel="00C67110">
          <w:rPr>
            <w:rFonts w:ascii="Courier New"/>
          </w:rPr>
          <w:delText>elif</w:delText>
        </w:r>
        <w:r w:rsidDel="00C67110">
          <w:delText>-</w:delText>
        </w:r>
        <w:r w:rsidDel="00C67110">
          <w:rPr>
            <w:spacing w:val="1"/>
          </w:rPr>
          <w:delText xml:space="preserve"> </w:delText>
        </w:r>
        <w:r w:rsidDel="00C67110">
          <w:delText>statements must cover all possible outcomes, unless we are certain that only those</w:delText>
        </w:r>
        <w:r w:rsidDel="00C67110">
          <w:rPr>
            <w:spacing w:val="1"/>
          </w:rPr>
          <w:delText xml:space="preserve"> </w:delText>
        </w:r>
        <w:r w:rsidDel="00C67110">
          <w:delText>possibilities</w:delText>
        </w:r>
        <w:r w:rsidDel="00C67110">
          <w:rPr>
            <w:spacing w:val="-3"/>
          </w:rPr>
          <w:delText xml:space="preserve"> </w:delText>
        </w:r>
        <w:r w:rsidDel="00C67110">
          <w:delText>are</w:delText>
        </w:r>
        <w:r w:rsidDel="00C67110">
          <w:rPr>
            <w:spacing w:val="-2"/>
          </w:rPr>
          <w:delText xml:space="preserve"> </w:delText>
        </w:r>
        <w:r w:rsidDel="00C67110">
          <w:delText>being</w:delText>
        </w:r>
        <w:r w:rsidDel="00C67110">
          <w:rPr>
            <w:spacing w:val="-3"/>
          </w:rPr>
          <w:delText xml:space="preserve"> </w:delText>
        </w:r>
        <w:r w:rsidDel="00C67110">
          <w:delText>uncovered</w:delText>
        </w:r>
        <w:r w:rsidDel="00C67110">
          <w:rPr>
            <w:spacing w:val="-2"/>
          </w:rPr>
          <w:delText xml:space="preserve"> </w:delText>
        </w:r>
        <w:r w:rsidDel="00C67110">
          <w:delText>which</w:delText>
        </w:r>
        <w:r w:rsidDel="00C67110">
          <w:rPr>
            <w:spacing w:val="-3"/>
          </w:rPr>
          <w:delText xml:space="preserve"> </w:delText>
        </w:r>
        <w:r w:rsidDel="00C67110">
          <w:delText>do</w:delText>
        </w:r>
        <w:r w:rsidDel="00C67110">
          <w:rPr>
            <w:spacing w:val="-3"/>
          </w:rPr>
          <w:delText xml:space="preserve"> </w:delText>
        </w:r>
        <w:r w:rsidDel="00C67110">
          <w:delText>not</w:delText>
        </w:r>
        <w:r w:rsidDel="00C67110">
          <w:rPr>
            <w:spacing w:val="-2"/>
          </w:rPr>
          <w:delText xml:space="preserve"> </w:delText>
        </w:r>
        <w:r w:rsidDel="00C67110">
          <w:delText>need</w:delText>
        </w:r>
        <w:r w:rsidDel="00C67110">
          <w:rPr>
            <w:spacing w:val="-3"/>
          </w:rPr>
          <w:delText xml:space="preserve"> </w:delText>
        </w:r>
        <w:r w:rsidDel="00C67110">
          <w:delText>any</w:delText>
        </w:r>
        <w:r w:rsidDel="00C67110">
          <w:rPr>
            <w:spacing w:val="-2"/>
          </w:rPr>
          <w:delText xml:space="preserve"> </w:delText>
        </w:r>
        <w:r w:rsidDel="00C67110">
          <w:delText>instructions</w:delText>
        </w:r>
        <w:r w:rsidDel="00C67110">
          <w:rPr>
            <w:spacing w:val="-3"/>
          </w:rPr>
          <w:delText xml:space="preserve"> </w:delText>
        </w:r>
        <w:r w:rsidDel="00C67110">
          <w:delText>to</w:delText>
        </w:r>
        <w:r w:rsidDel="00C67110">
          <w:rPr>
            <w:spacing w:val="-3"/>
          </w:rPr>
          <w:delText xml:space="preserve"> </w:delText>
        </w:r>
        <w:r w:rsidDel="00C67110">
          <w:delText>follow</w:delText>
        </w:r>
        <w:r w:rsidDel="00C67110">
          <w:rPr>
            <w:spacing w:val="-2"/>
          </w:rPr>
          <w:delText xml:space="preserve"> </w:delText>
        </w:r>
        <w:r w:rsidDel="00C67110">
          <w:delText>up.</w:delText>
        </w:r>
      </w:del>
    </w:p>
    <w:p w:rsidR="00CB0608" w:rsidDel="00C67110" w:rsidRDefault="00271F97">
      <w:pPr>
        <w:pStyle w:val="BodyText"/>
        <w:spacing w:before="157" w:line="348" w:lineRule="auto"/>
        <w:ind w:left="480" w:right="125"/>
        <w:jc w:val="both"/>
        <w:rPr>
          <w:del w:id="1184" w:author="James Tan Swee Chuan (SUSS)" w:date="2022-03-31T16:51:00Z"/>
        </w:rPr>
      </w:pPr>
      <w:del w:id="1185" w:author="James Tan Swee Chuan (SUSS)" w:date="2022-03-31T16:51:00Z">
        <w:r w:rsidDel="00C67110">
          <w:delText>In the example in Figure 1.30, the program is only constructed to separate students into</w:delText>
        </w:r>
        <w:r w:rsidDel="00C67110">
          <w:rPr>
            <w:spacing w:val="1"/>
          </w:rPr>
          <w:delText xml:space="preserve"> </w:delText>
        </w:r>
        <w:r w:rsidDel="00C67110">
          <w:delText>two categories: Pass and fail. It will then print the statement to the user accordingly.</w:delText>
        </w:r>
        <w:r w:rsidDel="00C67110">
          <w:rPr>
            <w:spacing w:val="1"/>
          </w:rPr>
          <w:delText xml:space="preserve"> </w:delText>
        </w:r>
        <w:r w:rsidDel="00C67110">
          <w:delText>Suppose</w:delText>
        </w:r>
        <w:r w:rsidDel="00C67110">
          <w:rPr>
            <w:spacing w:val="1"/>
          </w:rPr>
          <w:delText xml:space="preserve"> </w:delText>
        </w:r>
        <w:r w:rsidDel="00C67110">
          <w:delText>we</w:delText>
        </w:r>
        <w:r w:rsidDel="00C67110">
          <w:rPr>
            <w:spacing w:val="1"/>
          </w:rPr>
          <w:delText xml:space="preserve"> </w:delText>
        </w:r>
        <w:r w:rsidDel="00C67110">
          <w:delText>also</w:delText>
        </w:r>
        <w:r w:rsidDel="00C67110">
          <w:rPr>
            <w:spacing w:val="1"/>
          </w:rPr>
          <w:delText xml:space="preserve"> </w:delText>
        </w:r>
        <w:r w:rsidDel="00C67110">
          <w:delText>give</w:delText>
        </w:r>
        <w:r w:rsidDel="00C67110">
          <w:rPr>
            <w:spacing w:val="1"/>
          </w:rPr>
          <w:delText xml:space="preserve"> </w:delText>
        </w:r>
        <w:r w:rsidDel="00C67110">
          <w:delText>grades</w:delText>
        </w:r>
        <w:r w:rsidDel="00C67110">
          <w:rPr>
            <w:spacing w:val="1"/>
          </w:rPr>
          <w:delText xml:space="preserve"> </w:delText>
        </w:r>
        <w:r w:rsidDel="00C67110">
          <w:delText>to</w:delText>
        </w:r>
        <w:r w:rsidDel="00C67110">
          <w:rPr>
            <w:spacing w:val="1"/>
          </w:rPr>
          <w:delText xml:space="preserve"> </w:delText>
        </w:r>
        <w:r w:rsidDel="00C67110">
          <w:delText>evaluate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1"/>
          </w:rPr>
          <w:delText xml:space="preserve"> </w:delText>
        </w:r>
        <w:r w:rsidDel="00C67110">
          <w:delText>performance</w:delText>
        </w:r>
        <w:r w:rsidDel="00C67110">
          <w:rPr>
            <w:spacing w:val="1"/>
          </w:rPr>
          <w:delText xml:space="preserve"> </w:delText>
        </w:r>
        <w:r w:rsidDel="00C67110">
          <w:delText>of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1"/>
          </w:rPr>
          <w:delText xml:space="preserve"> </w:delText>
        </w:r>
        <w:r w:rsidDel="00C67110">
          <w:delText>students,</w:delText>
        </w:r>
        <w:r w:rsidDel="00C67110">
          <w:rPr>
            <w:spacing w:val="1"/>
          </w:rPr>
          <w:delText xml:space="preserve"> </w:delText>
        </w:r>
        <w:r w:rsidDel="00C67110">
          <w:delText>we</w:delText>
        </w:r>
        <w:r w:rsidDel="00C67110">
          <w:rPr>
            <w:spacing w:val="1"/>
          </w:rPr>
          <w:delText xml:space="preserve"> </w:delText>
        </w:r>
        <w:r w:rsidDel="00C67110">
          <w:delText>can</w:delText>
        </w:r>
        <w:r w:rsidDel="00C67110">
          <w:rPr>
            <w:spacing w:val="-57"/>
          </w:rPr>
          <w:delText xml:space="preserve"> </w:delText>
        </w:r>
        <w:r w:rsidDel="00C67110">
          <w:delText>categorise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scores using</w:delText>
        </w:r>
        <w:r w:rsidDel="00C67110">
          <w:rPr>
            <w:spacing w:val="2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-conditions.</w:delText>
        </w:r>
      </w:del>
    </w:p>
    <w:p w:rsidR="00CB0608" w:rsidDel="00C67110" w:rsidRDefault="00271F97">
      <w:pPr>
        <w:pStyle w:val="BodyText"/>
        <w:spacing w:before="138" w:line="345" w:lineRule="auto"/>
        <w:ind w:left="480" w:right="122"/>
        <w:jc w:val="both"/>
        <w:rPr>
          <w:del w:id="1186" w:author="James Tan Swee Chuan (SUSS)" w:date="2022-03-31T16:51:00Z"/>
        </w:rPr>
      </w:pPr>
      <w:del w:id="1187" w:author="James Tan Swee Chuan (SUSS)" w:date="2022-03-31T16:51:00Z">
        <w:r w:rsidDel="00C67110">
          <w:delText xml:space="preserve">If we construct an </w:delText>
        </w:r>
        <w:r w:rsidDel="00C67110">
          <w:rPr>
            <w:rFonts w:ascii="Courier New"/>
          </w:rPr>
          <w:delText>if</w:delText>
        </w:r>
        <w:r w:rsidDel="00C67110">
          <w:delText>-block to categorise a numeric variable, we should ensure that the</w:delText>
        </w:r>
        <w:r w:rsidDel="00C67110">
          <w:rPr>
            <w:spacing w:val="1"/>
          </w:rPr>
          <w:delText xml:space="preserve"> </w:delText>
        </w:r>
        <w:r w:rsidDel="00C67110">
          <w:delText>Boolean expressions do not overlap. For instance, if grade A is assigned when the score</w:delText>
        </w:r>
        <w:r w:rsidDel="00C67110">
          <w:rPr>
            <w:spacing w:val="1"/>
          </w:rPr>
          <w:delText xml:space="preserve"> </w:delText>
        </w:r>
        <w:r w:rsidDel="00C67110">
          <w:delText>is</w:delText>
        </w:r>
        <w:r w:rsidDel="00C67110">
          <w:rPr>
            <w:spacing w:val="2"/>
          </w:rPr>
          <w:delText xml:space="preserve"> </w:delText>
        </w:r>
        <w:r w:rsidDel="00C67110">
          <w:delText>between</w:delText>
        </w:r>
        <w:r w:rsidDel="00C67110">
          <w:rPr>
            <w:spacing w:val="3"/>
          </w:rPr>
          <w:delText xml:space="preserve"> </w:delText>
        </w:r>
        <w:r w:rsidDel="00C67110">
          <w:delText>80</w:delText>
        </w:r>
        <w:r w:rsidDel="00C67110">
          <w:rPr>
            <w:spacing w:val="3"/>
          </w:rPr>
          <w:delText xml:space="preserve"> </w:delText>
        </w:r>
        <w:r w:rsidDel="00C67110">
          <w:delText>and</w:delText>
        </w:r>
        <w:r w:rsidDel="00C67110">
          <w:rPr>
            <w:spacing w:val="2"/>
          </w:rPr>
          <w:delText xml:space="preserve"> </w:delText>
        </w:r>
        <w:r w:rsidDel="00C67110">
          <w:delText>100,</w:delText>
        </w:r>
        <w:r w:rsidDel="00C67110">
          <w:rPr>
            <w:spacing w:val="3"/>
          </w:rPr>
          <w:delText xml:space="preserve"> </w:delText>
        </w:r>
        <w:r w:rsidDel="00C67110">
          <w:delText>then</w:delText>
        </w:r>
        <w:r w:rsidDel="00C67110">
          <w:rPr>
            <w:spacing w:val="3"/>
          </w:rPr>
          <w:delText xml:space="preserve"> </w:delText>
        </w:r>
        <w:r w:rsidDel="00C67110">
          <w:delText>80</w:delText>
        </w:r>
        <w:r w:rsidDel="00C67110">
          <w:rPr>
            <w:spacing w:val="3"/>
          </w:rPr>
          <w:delText xml:space="preserve"> </w:delText>
        </w:r>
        <w:r w:rsidDel="00C67110">
          <w:delText>should</w:delText>
        </w:r>
        <w:r w:rsidDel="00C67110">
          <w:rPr>
            <w:spacing w:val="2"/>
          </w:rPr>
          <w:delText xml:space="preserve"> </w:delText>
        </w:r>
        <w:r w:rsidDel="00C67110">
          <w:delText>not</w:delText>
        </w:r>
        <w:r w:rsidDel="00C67110">
          <w:rPr>
            <w:spacing w:val="3"/>
          </w:rPr>
          <w:delText xml:space="preserve"> </w:delText>
        </w:r>
        <w:r w:rsidDel="00C67110">
          <w:delText>be</w:delText>
        </w:r>
        <w:r w:rsidDel="00C67110">
          <w:rPr>
            <w:spacing w:val="3"/>
          </w:rPr>
          <w:delText xml:space="preserve"> </w:delText>
        </w:r>
        <w:r w:rsidDel="00C67110">
          <w:delText>included</w:delText>
        </w:r>
        <w:r w:rsidDel="00C67110">
          <w:rPr>
            <w:spacing w:val="3"/>
          </w:rPr>
          <w:delText xml:space="preserve"> </w:delText>
        </w:r>
        <w:r w:rsidDel="00C67110">
          <w:delText>in</w:delText>
        </w:r>
        <w:r w:rsidDel="00C67110">
          <w:rPr>
            <w:spacing w:val="2"/>
          </w:rPr>
          <w:delText xml:space="preserve"> </w:delText>
        </w:r>
        <w:r w:rsidDel="00C67110">
          <w:delText>the</w:delText>
        </w:r>
        <w:r w:rsidDel="00C67110">
          <w:rPr>
            <w:spacing w:val="3"/>
          </w:rPr>
          <w:delText xml:space="preserve"> </w:delText>
        </w:r>
        <w:r w:rsidDel="00C67110">
          <w:delText>condition</w:delText>
        </w:r>
        <w:r w:rsidDel="00C67110">
          <w:rPr>
            <w:spacing w:val="3"/>
          </w:rPr>
          <w:delText xml:space="preserve"> </w:delText>
        </w:r>
        <w:r w:rsidDel="00C67110">
          <w:delText>for</w:delText>
        </w:r>
        <w:r w:rsidDel="00C67110">
          <w:rPr>
            <w:spacing w:val="3"/>
          </w:rPr>
          <w:delText xml:space="preserve"> </w:delText>
        </w:r>
        <w:r w:rsidDel="00C67110">
          <w:delText>getting</w:delText>
        </w:r>
        <w:r w:rsidDel="00C67110">
          <w:rPr>
            <w:spacing w:val="2"/>
          </w:rPr>
          <w:delText xml:space="preserve"> </w:delText>
        </w:r>
        <w:r w:rsidDel="00C67110">
          <w:delText>grade</w:delText>
        </w:r>
      </w:del>
    </w:p>
    <w:p w:rsidR="00CB0608" w:rsidDel="00C67110" w:rsidRDefault="00271F97">
      <w:pPr>
        <w:pStyle w:val="BodyText"/>
        <w:spacing w:before="3" w:line="345" w:lineRule="auto"/>
        <w:ind w:left="480" w:right="121"/>
        <w:jc w:val="both"/>
        <w:rPr>
          <w:del w:id="1188" w:author="James Tan Swee Chuan (SUSS)" w:date="2022-03-31T16:51:00Z"/>
        </w:rPr>
      </w:pPr>
      <w:del w:id="1189" w:author="James Tan Swee Chuan (SUSS)" w:date="2022-03-31T16:51:00Z">
        <w:r w:rsidDel="00C67110">
          <w:rPr>
            <w:spacing w:val="-1"/>
          </w:rPr>
          <w:delText>B.</w:delText>
        </w:r>
        <w:r w:rsidDel="00C67110">
          <w:rPr>
            <w:spacing w:val="-7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7"/>
          </w:rPr>
          <w:delText xml:space="preserve"> </w:delText>
        </w:r>
        <w:r w:rsidDel="00C67110">
          <w:rPr>
            <w:spacing w:val="-1"/>
          </w:rPr>
          <w:delText>logical</w:delText>
        </w:r>
        <w:r w:rsidDel="00C67110">
          <w:rPr>
            <w:spacing w:val="-7"/>
          </w:rPr>
          <w:delText xml:space="preserve"> </w:delText>
        </w:r>
        <w:r w:rsidDel="00C67110">
          <w:rPr>
            <w:spacing w:val="-1"/>
          </w:rPr>
          <w:delText>operator</w:delText>
        </w:r>
        <w:r w:rsidDel="00C67110">
          <w:rPr>
            <w:spacing w:val="-3"/>
          </w:rPr>
          <w:delText xml:space="preserve"> </w:delText>
        </w:r>
        <w:r w:rsidDel="00C67110">
          <w:rPr>
            <w:rFonts w:ascii="Courier New"/>
            <w:spacing w:val="-1"/>
          </w:rPr>
          <w:delText>and</w:delText>
        </w:r>
        <w:r w:rsidDel="00C67110">
          <w:rPr>
            <w:rFonts w:ascii="Courier New"/>
            <w:spacing w:val="-91"/>
          </w:rPr>
          <w:delText xml:space="preserve"> </w:delText>
        </w:r>
        <w:r w:rsidDel="00C67110">
          <w:rPr>
            <w:spacing w:val="-1"/>
          </w:rPr>
          <w:delText>should</w:delText>
        </w:r>
        <w:r w:rsidDel="00C67110">
          <w:rPr>
            <w:spacing w:val="-7"/>
          </w:rPr>
          <w:delText xml:space="preserve"> </w:delText>
        </w:r>
        <w:r w:rsidDel="00C67110">
          <w:rPr>
            <w:spacing w:val="-1"/>
          </w:rPr>
          <w:delText>be</w:delText>
        </w:r>
        <w:r w:rsidDel="00C67110">
          <w:rPr>
            <w:spacing w:val="-7"/>
          </w:rPr>
          <w:delText xml:space="preserve"> </w:delText>
        </w:r>
        <w:r w:rsidDel="00C67110">
          <w:rPr>
            <w:spacing w:val="-1"/>
          </w:rPr>
          <w:delText>used</w:delText>
        </w:r>
        <w:r w:rsidDel="00C67110">
          <w:rPr>
            <w:spacing w:val="-7"/>
          </w:rPr>
          <w:delText xml:space="preserve"> </w:delText>
        </w:r>
        <w:r w:rsidDel="00C67110">
          <w:delText>to</w:delText>
        </w:r>
        <w:r w:rsidDel="00C67110">
          <w:rPr>
            <w:spacing w:val="-7"/>
          </w:rPr>
          <w:delText xml:space="preserve"> </w:delText>
        </w:r>
        <w:r w:rsidDel="00C67110">
          <w:delText>indicate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7"/>
          </w:rPr>
          <w:delText xml:space="preserve"> </w:delText>
        </w:r>
        <w:r w:rsidDel="00C67110">
          <w:delText>interval</w:delText>
        </w:r>
        <w:r w:rsidDel="00C67110">
          <w:rPr>
            <w:spacing w:val="-7"/>
          </w:rPr>
          <w:delText xml:space="preserve"> </w:delText>
        </w:r>
        <w:r w:rsidDel="00C67110">
          <w:delText>for</w:delText>
        </w:r>
        <w:r w:rsidDel="00C67110">
          <w:rPr>
            <w:spacing w:val="-7"/>
          </w:rPr>
          <w:delText xml:space="preserve"> </w:delText>
        </w:r>
        <w:r w:rsidDel="00C67110">
          <w:delText>each</w:delText>
        </w:r>
        <w:r w:rsidDel="00C67110">
          <w:rPr>
            <w:spacing w:val="-7"/>
          </w:rPr>
          <w:delText xml:space="preserve"> </w:delText>
        </w:r>
        <w:r w:rsidDel="00C67110">
          <w:delText>category</w:delText>
        </w:r>
        <w:r w:rsidDel="00C67110">
          <w:rPr>
            <w:spacing w:val="-7"/>
          </w:rPr>
          <w:delText xml:space="preserve"> </w:delText>
        </w:r>
        <w:r w:rsidDel="00C67110">
          <w:delText>since</w:delText>
        </w:r>
        <w:r w:rsidDel="00C67110">
          <w:rPr>
            <w:spacing w:val="-57"/>
          </w:rPr>
          <w:delText xml:space="preserve"> </w:delText>
        </w:r>
        <w:r w:rsidDel="00C67110">
          <w:delText>both conditions, namely that the value of the numeric variable must be larger than the</w:delText>
        </w:r>
        <w:r w:rsidDel="00C67110">
          <w:rPr>
            <w:spacing w:val="1"/>
          </w:rPr>
          <w:delText xml:space="preserve"> </w:delText>
        </w:r>
        <w:r w:rsidDel="00C67110">
          <w:delText>lower bound, as well as smaller than the upper bound of the interval, must be fulfilled</w:delText>
        </w:r>
        <w:r w:rsidDel="00C67110">
          <w:rPr>
            <w:spacing w:val="1"/>
          </w:rPr>
          <w:delText xml:space="preserve"> </w:delText>
        </w:r>
        <w:r w:rsidDel="00C67110">
          <w:delText>simultaneously.</w:delText>
        </w:r>
      </w:del>
    </w:p>
    <w:p w:rsidR="00CB0608" w:rsidDel="00C67110" w:rsidRDefault="00271F97">
      <w:pPr>
        <w:pStyle w:val="BodyText"/>
        <w:spacing w:before="150" w:line="343" w:lineRule="auto"/>
        <w:ind w:left="480" w:right="116"/>
        <w:jc w:val="both"/>
        <w:rPr>
          <w:del w:id="1190" w:author="James Tan Swee Chuan (SUSS)" w:date="2022-03-31T16:51:00Z"/>
        </w:rPr>
      </w:pPr>
      <w:del w:id="1191" w:author="James Tan Swee Chuan (SUSS)" w:date="2022-03-31T16:51:00Z">
        <w:r w:rsidDel="00C67110">
          <w:delText xml:space="preserve">In the example shown in Figure 1.32, the </w:delText>
        </w:r>
        <w:r w:rsidDel="00C67110">
          <w:rPr>
            <w:rFonts w:ascii="Courier New"/>
          </w:rPr>
          <w:delText>else</w:delText>
        </w:r>
        <w:r w:rsidDel="00C67110">
          <w:delText>-statement has also been omitted since all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possible</w:delText>
        </w:r>
        <w:r w:rsidDel="00C67110">
          <w:rPr>
            <w:spacing w:val="-20"/>
          </w:rPr>
          <w:delText xml:space="preserve"> </w:delText>
        </w:r>
        <w:r w:rsidDel="00C67110">
          <w:rPr>
            <w:spacing w:val="-1"/>
          </w:rPr>
          <w:delText>outcomes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of</w:delText>
        </w:r>
        <w:r w:rsidDel="00C67110">
          <w:rPr>
            <w:spacing w:val="-20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variable</w:delText>
        </w:r>
        <w:r w:rsidDel="00C67110">
          <w:rPr>
            <w:spacing w:val="-14"/>
          </w:rPr>
          <w:delText xml:space="preserve"> </w:delText>
        </w:r>
        <w:r w:rsidDel="00C67110">
          <w:rPr>
            <w:rFonts w:ascii="Courier New"/>
            <w:spacing w:val="-1"/>
          </w:rPr>
          <w:delText>score</w:delText>
        </w:r>
        <w:r w:rsidDel="00C67110">
          <w:rPr>
            <w:rFonts w:ascii="Courier New"/>
            <w:spacing w:val="-103"/>
          </w:rPr>
          <w:delText xml:space="preserve"> </w:delText>
        </w:r>
        <w:r w:rsidDel="00C67110">
          <w:rPr>
            <w:spacing w:val="-1"/>
          </w:rPr>
          <w:delText>have</w:delText>
        </w:r>
        <w:r w:rsidDel="00C67110">
          <w:rPr>
            <w:spacing w:val="-20"/>
          </w:rPr>
          <w:delText xml:space="preserve"> </w:delText>
        </w:r>
        <w:r w:rsidDel="00C67110">
          <w:rPr>
            <w:spacing w:val="-1"/>
          </w:rPr>
          <w:delText>been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covered</w:delText>
        </w:r>
        <w:r w:rsidDel="00C67110">
          <w:rPr>
            <w:spacing w:val="-20"/>
          </w:rPr>
          <w:delText xml:space="preserve"> </w:delText>
        </w:r>
        <w:r w:rsidDel="00C67110">
          <w:rPr>
            <w:spacing w:val="-1"/>
          </w:rPr>
          <w:delText>by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9"/>
          </w:rPr>
          <w:delText xml:space="preserve"> </w:delText>
        </w:r>
        <w:r w:rsidDel="00C67110">
          <w:rPr>
            <w:rFonts w:ascii="Courier New"/>
            <w:spacing w:val="-1"/>
          </w:rPr>
          <w:delText>if</w:delText>
        </w:r>
        <w:r w:rsidDel="00C67110">
          <w:rPr>
            <w:spacing w:val="-1"/>
          </w:rPr>
          <w:delText>-block.</w:delText>
        </w:r>
        <w:r w:rsidDel="00C67110">
          <w:rPr>
            <w:spacing w:val="-19"/>
          </w:rPr>
          <w:delText xml:space="preserve"> </w:delText>
        </w:r>
        <w:r w:rsidDel="00C67110">
          <w:delText>Nevertheless,</w:delText>
        </w:r>
        <w:r w:rsidDel="00C67110">
          <w:rPr>
            <w:spacing w:val="-58"/>
          </w:rPr>
          <w:delText xml:space="preserve"> </w:delText>
        </w:r>
        <w:r w:rsidDel="00C67110">
          <w:delText xml:space="preserve">we can also use the </w:delText>
        </w:r>
        <w:r w:rsidDel="00C67110">
          <w:rPr>
            <w:rFonts w:ascii="Courier New"/>
          </w:rPr>
          <w:delText>else</w:delText>
        </w:r>
        <w:r w:rsidDel="00C67110">
          <w:delText>-statement instead of the whole elif-condition for grade A if we</w:delText>
        </w:r>
        <w:r w:rsidDel="00C67110">
          <w:rPr>
            <w:spacing w:val="-57"/>
          </w:rPr>
          <w:delText xml:space="preserve"> </w:delText>
        </w:r>
        <w:r w:rsidDel="00C67110">
          <w:delText>are</w:delText>
        </w:r>
        <w:r w:rsidDel="00C67110">
          <w:rPr>
            <w:spacing w:val="11"/>
          </w:rPr>
          <w:delText xml:space="preserve"> </w:delText>
        </w:r>
        <w:r w:rsidDel="00C67110">
          <w:delText>confident</w:delText>
        </w:r>
        <w:r w:rsidDel="00C67110">
          <w:rPr>
            <w:spacing w:val="11"/>
          </w:rPr>
          <w:delText xml:space="preserve"> </w:delText>
        </w:r>
        <w:r w:rsidDel="00C67110">
          <w:delText>to</w:delText>
        </w:r>
        <w:r w:rsidDel="00C67110">
          <w:rPr>
            <w:spacing w:val="12"/>
          </w:rPr>
          <w:delText xml:space="preserve"> </w:delText>
        </w:r>
        <w:r w:rsidDel="00C67110">
          <w:delText>do</w:delText>
        </w:r>
        <w:r w:rsidDel="00C67110">
          <w:rPr>
            <w:spacing w:val="11"/>
          </w:rPr>
          <w:delText xml:space="preserve"> </w:delText>
        </w:r>
        <w:r w:rsidDel="00C67110">
          <w:delText>so.</w:delText>
        </w:r>
        <w:r w:rsidDel="00C67110">
          <w:rPr>
            <w:spacing w:val="12"/>
          </w:rPr>
          <w:delText xml:space="preserve"> </w:delText>
        </w:r>
        <w:r w:rsidDel="00C67110">
          <w:delText>Just</w:delText>
        </w:r>
        <w:r w:rsidDel="00C67110">
          <w:rPr>
            <w:spacing w:val="11"/>
          </w:rPr>
          <w:delText xml:space="preserve"> </w:delText>
        </w:r>
        <w:r w:rsidDel="00C67110">
          <w:delText>be</w:delText>
        </w:r>
        <w:r w:rsidDel="00C67110">
          <w:rPr>
            <w:spacing w:val="12"/>
          </w:rPr>
          <w:delText xml:space="preserve"> </w:delText>
        </w:r>
        <w:r w:rsidDel="00C67110">
          <w:delText>cautious</w:delText>
        </w:r>
        <w:r w:rsidDel="00C67110">
          <w:rPr>
            <w:spacing w:val="11"/>
          </w:rPr>
          <w:delText xml:space="preserve"> </w:delText>
        </w:r>
        <w:r w:rsidDel="00C67110">
          <w:delText>that</w:delText>
        </w:r>
        <w:r w:rsidDel="00C67110">
          <w:rPr>
            <w:spacing w:val="12"/>
          </w:rPr>
          <w:delText xml:space="preserve"> </w:delText>
        </w:r>
        <w:r w:rsidDel="00C67110">
          <w:delText>in</w:delText>
        </w:r>
        <w:r w:rsidDel="00C67110">
          <w:rPr>
            <w:spacing w:val="11"/>
          </w:rPr>
          <w:delText xml:space="preserve"> </w:delText>
        </w:r>
        <w:r w:rsidDel="00C67110">
          <w:delText>this</w:delText>
        </w:r>
        <w:r w:rsidDel="00C67110">
          <w:rPr>
            <w:spacing w:val="11"/>
          </w:rPr>
          <w:delText xml:space="preserve"> </w:delText>
        </w:r>
        <w:r w:rsidDel="00C67110">
          <w:delText>case,</w:delText>
        </w:r>
        <w:r w:rsidDel="00C67110">
          <w:rPr>
            <w:spacing w:val="12"/>
          </w:rPr>
          <w:delText xml:space="preserve"> </w:delText>
        </w:r>
        <w:r w:rsidDel="00C67110">
          <w:delText>if</w:delText>
        </w:r>
        <w:r w:rsidDel="00C67110">
          <w:rPr>
            <w:spacing w:val="11"/>
          </w:rPr>
          <w:delText xml:space="preserve"> </w:delText>
        </w:r>
        <w:r w:rsidDel="00C67110">
          <w:delText>certain</w:delText>
        </w:r>
        <w:r w:rsidDel="00C67110">
          <w:rPr>
            <w:spacing w:val="12"/>
          </w:rPr>
          <w:delText xml:space="preserve"> </w:delText>
        </w:r>
        <w:r w:rsidDel="00C67110">
          <w:delText>possibilities</w:delText>
        </w:r>
        <w:r w:rsidDel="00C67110">
          <w:rPr>
            <w:spacing w:val="11"/>
          </w:rPr>
          <w:delText xml:space="preserve"> </w:delText>
        </w:r>
        <w:r w:rsidDel="00C67110">
          <w:delText>were</w:delText>
        </w:r>
        <w:r w:rsidDel="00C67110">
          <w:rPr>
            <w:spacing w:val="12"/>
          </w:rPr>
          <w:delText xml:space="preserve"> </w:delText>
        </w:r>
        <w:r w:rsidDel="00C67110">
          <w:delText>not</w:delText>
        </w:r>
      </w:del>
    </w:p>
    <w:p w:rsidR="00CB0608" w:rsidDel="00C67110" w:rsidRDefault="00CB0608">
      <w:pPr>
        <w:spacing w:line="343" w:lineRule="auto"/>
        <w:jc w:val="both"/>
        <w:rPr>
          <w:del w:id="1192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10"/>
        <w:rPr>
          <w:del w:id="1193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70" w:line="343" w:lineRule="auto"/>
        <w:ind w:left="120"/>
        <w:rPr>
          <w:del w:id="1194" w:author="James Tan Swee Chuan (SUSS)" w:date="2022-03-31T16:51:00Z"/>
        </w:rPr>
      </w:pPr>
      <w:del w:id="1195" w:author="James Tan Swee Chuan (SUSS)" w:date="2022-03-31T16:51:00Z">
        <w:r w:rsidDel="00C67110">
          <w:delText>covered,</w:delText>
        </w:r>
        <w:r w:rsidDel="00C67110">
          <w:rPr>
            <w:spacing w:val="-14"/>
          </w:rPr>
          <w:delText xml:space="preserve"> </w:delText>
        </w:r>
        <w:r w:rsidDel="00C67110">
          <w:delText>no</w:delText>
        </w:r>
        <w:r w:rsidDel="00C67110">
          <w:rPr>
            <w:spacing w:val="-14"/>
          </w:rPr>
          <w:delText xml:space="preserve"> </w:delText>
        </w:r>
        <w:r w:rsidDel="00C67110">
          <w:delText>instructions</w:delText>
        </w:r>
        <w:r w:rsidDel="00C67110">
          <w:rPr>
            <w:spacing w:val="-13"/>
          </w:rPr>
          <w:delText xml:space="preserve"> </w:delText>
        </w:r>
        <w:r w:rsidDel="00C67110">
          <w:delText>would</w:delText>
        </w:r>
        <w:r w:rsidDel="00C67110">
          <w:rPr>
            <w:spacing w:val="-14"/>
          </w:rPr>
          <w:delText xml:space="preserve"> </w:delText>
        </w:r>
        <w:r w:rsidDel="00C67110">
          <w:delText>be</w:delText>
        </w:r>
        <w:r w:rsidDel="00C67110">
          <w:rPr>
            <w:spacing w:val="-13"/>
          </w:rPr>
          <w:delText xml:space="preserve"> </w:delText>
        </w:r>
        <w:r w:rsidDel="00C67110">
          <w:delText>carried</w:delText>
        </w:r>
        <w:r w:rsidDel="00C67110">
          <w:rPr>
            <w:spacing w:val="-14"/>
          </w:rPr>
          <w:delText xml:space="preserve"> </w:delText>
        </w:r>
        <w:r w:rsidDel="00C67110">
          <w:delText>out</w:delText>
        </w:r>
        <w:r w:rsidDel="00C67110">
          <w:rPr>
            <w:spacing w:val="-14"/>
          </w:rPr>
          <w:delText xml:space="preserve"> </w:delText>
        </w:r>
        <w:r w:rsidDel="00C67110">
          <w:delText>from</w:delText>
        </w:r>
        <w:r w:rsidDel="00C67110">
          <w:rPr>
            <w:spacing w:val="-13"/>
          </w:rPr>
          <w:delText xml:space="preserve"> </w:delText>
        </w:r>
        <w:r w:rsidDel="00C67110">
          <w:delText>the</w:delText>
        </w:r>
        <w:r w:rsidDel="00C67110">
          <w:rPr>
            <w:spacing w:val="-9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-block,</w:delText>
        </w:r>
        <w:r w:rsidDel="00C67110">
          <w:rPr>
            <w:spacing w:val="-14"/>
          </w:rPr>
          <w:delText xml:space="preserve"> </w:delText>
        </w:r>
        <w:r w:rsidDel="00C67110">
          <w:delText>and</w:delText>
        </w:r>
        <w:r w:rsidDel="00C67110">
          <w:rPr>
            <w:spacing w:val="-13"/>
          </w:rPr>
          <w:delText xml:space="preserve"> </w:delText>
        </w:r>
        <w:r w:rsidDel="00C67110">
          <w:delText>the</w:delText>
        </w:r>
        <w:r w:rsidDel="00C67110">
          <w:rPr>
            <w:spacing w:val="-14"/>
          </w:rPr>
          <w:delText xml:space="preserve"> </w:delText>
        </w:r>
        <w:r w:rsidDel="00C67110">
          <w:delText>behaviour</w:delText>
        </w:r>
        <w:r w:rsidDel="00C67110">
          <w:rPr>
            <w:spacing w:val="-13"/>
          </w:rPr>
          <w:delText xml:space="preserve"> </w:delText>
        </w:r>
        <w:r w:rsidDel="00C67110">
          <w:delText>of</w:delText>
        </w:r>
        <w:r w:rsidDel="00C67110">
          <w:rPr>
            <w:spacing w:val="-14"/>
          </w:rPr>
          <w:delText xml:space="preserve"> </w:delText>
        </w:r>
        <w:r w:rsidDel="00C67110">
          <w:delText>the</w:delText>
        </w:r>
        <w:r w:rsidDel="00C67110">
          <w:rPr>
            <w:spacing w:val="-57"/>
          </w:rPr>
          <w:delText xml:space="preserve"> </w:delText>
        </w:r>
        <w:r w:rsidDel="00C67110">
          <w:delText>subsequent</w:delText>
        </w:r>
        <w:r w:rsidDel="00C67110">
          <w:rPr>
            <w:spacing w:val="-2"/>
          </w:rPr>
          <w:delText xml:space="preserve"> </w:delText>
        </w:r>
        <w:r w:rsidDel="00C67110">
          <w:delText>part</w:delText>
        </w:r>
        <w:r w:rsidDel="00C67110">
          <w:rPr>
            <w:spacing w:val="-1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program</w:delText>
        </w:r>
        <w:r w:rsidDel="00C67110">
          <w:rPr>
            <w:spacing w:val="-2"/>
          </w:rPr>
          <w:delText xml:space="preserve"> </w:delText>
        </w:r>
        <w:r w:rsidDel="00C67110">
          <w:delText>may</w:delText>
        </w:r>
        <w:r w:rsidDel="00C67110">
          <w:rPr>
            <w:spacing w:val="-1"/>
          </w:rPr>
          <w:delText xml:space="preserve"> </w:delText>
        </w:r>
        <w:r w:rsidDel="00C67110">
          <w:delText>be</w:delText>
        </w:r>
        <w:r w:rsidDel="00C67110">
          <w:rPr>
            <w:spacing w:val="-1"/>
          </w:rPr>
          <w:delText xml:space="preserve"> </w:delText>
        </w:r>
        <w:r w:rsidDel="00C67110">
          <w:delText>affected.</w:delText>
        </w:r>
      </w:del>
    </w:p>
    <w:p w:rsidR="00CB0608" w:rsidDel="00C67110" w:rsidRDefault="009E1B49">
      <w:pPr>
        <w:pStyle w:val="BodyText"/>
        <w:spacing w:before="6"/>
        <w:rPr>
          <w:del w:id="1196" w:author="James Tan Swee Chuan (SUSS)" w:date="2022-03-31T16:51:00Z"/>
          <w:sz w:val="11"/>
        </w:rPr>
      </w:pPr>
      <w:del w:id="1197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374427275" behindDoc="1" locked="0" layoutInCell="1" allowOverlap="1">
                  <wp:simplePos x="0" y="0"/>
                  <wp:positionH relativeFrom="page">
                    <wp:posOffset>673100</wp:posOffset>
                  </wp:positionH>
                  <wp:positionV relativeFrom="paragraph">
                    <wp:posOffset>106045</wp:posOffset>
                  </wp:positionV>
                  <wp:extent cx="5985510" cy="7233285"/>
                  <wp:effectExtent l="0" t="0" r="0" b="0"/>
                  <wp:wrapTopAndBottom/>
                  <wp:docPr id="90" name="docshapegroup1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7233285"/>
                            <a:chOff x="1060" y="167"/>
                            <a:chExt cx="9426" cy="11391"/>
                          </a:xfrm>
                        </wpg:grpSpPr>
                        <pic:pic xmlns:pic="http://schemas.openxmlformats.org/drawingml/2006/picture">
                          <pic:nvPicPr>
                            <pic:cNvPr id="91" name="docshape13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72" y="2819"/>
                              <a:ext cx="9187" cy="57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92" name="docshape14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" y="186"/>
                              <a:ext cx="9386" cy="1135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45" w:lineRule="auto"/>
                                  <w:ind w:left="200" w:right="199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 xml:space="preserve">Example (Cont’d): </w:t>
                                </w:r>
                                <w:r>
                                  <w:rPr>
                                    <w:sz w:val="24"/>
                                  </w:rPr>
                                  <w:t>We will print the grade to the student according to his/her exam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student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scores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between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80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100,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his/her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grade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A;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his/her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score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between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80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60,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he/she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get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B;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between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50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60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equivalent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grade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C;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grade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D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given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student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scores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between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40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50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any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score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below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40 belongs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grade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200"/>
                                  <w:jc w:val="both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1.32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Example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of</w:t>
                                </w:r>
                                <w:r>
                                  <w:rPr>
                                    <w:spacing w:val="-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if</w:t>
                                </w:r>
                                <w:r>
                                  <w:rPr>
                                    <w:sz w:val="20"/>
                                  </w:rPr>
                                  <w:t>-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elif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-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else</w:t>
                                </w:r>
                                <w:r>
                                  <w:rPr>
                                    <w:sz w:val="20"/>
                                  </w:rPr>
                                  <w:t>-Statement</w:t>
                                </w:r>
                              </w:p>
                              <w:p w:rsidR="00D44B86" w:rsidRDefault="00D44B86"/>
                              <w:p w:rsidR="00D44B86" w:rsidRDefault="00D44B86">
                                <w:pPr>
                                  <w:spacing w:before="2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343" w:lineRule="auto"/>
                                  <w:ind w:left="200" w:right="195"/>
                                  <w:jc w:val="both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Lastly,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print(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/>
                                    <w:spacing w:val="-8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function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not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indented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here.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result,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Python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interprets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it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the part of the code that should be executed after the entire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z w:val="24"/>
                                  </w:rPr>
                                  <w:t>-block and not as part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instructions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last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condition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elif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pacing w:val="-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score1</w:t>
                                </w:r>
                                <w:r>
                                  <w:rPr>
                                    <w:rFonts w:ascii="Courier New"/>
                                    <w:spacing w:val="-1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&gt;=</w:t>
                                </w:r>
                                <w:r>
                                  <w:rPr>
                                    <w:rFonts w:ascii="Courier New"/>
                                    <w:spacing w:val="-1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80</w:t>
                                </w:r>
                                <w:r>
                                  <w:rPr>
                                    <w:rFonts w:ascii="Courier New"/>
                                    <w:spacing w:val="-1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rFonts w:ascii="Courier New"/>
                                    <w:spacing w:val="-1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score1</w:t>
                                </w:r>
                              </w:p>
                              <w:p w:rsidR="00D44B86" w:rsidRDefault="00D44B86">
                                <w:pPr>
                                  <w:spacing w:before="3"/>
                                  <w:ind w:left="200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&lt;=</w:t>
                                </w:r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100:</w:t>
                                </w:r>
                                <w:proofErr w:type="gramEnd"/>
                                <w:r>
                                  <w:rPr>
                                    <w:sz w:val="24"/>
                                  </w:rPr>
                                  <w:t>).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38" o:spid="_x0000_s1153" style="position:absolute;margin-left:53pt;margin-top:8.35pt;width:471.3pt;height:569.55pt;z-index:-128889205;mso-wrap-distance-left:0;mso-wrap-distance-right:0;mso-position-horizontal-relative:page;mso-position-vertical-relative:text" coordorigin="1060,167" coordsize="9426,113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">
                  <v:shape id="docshape139" o:spid="_x0000_s1154" type="#_x0000_t75" style="position:absolute;left:1172;top:2819;width:9187;height:5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">
                    <v:imagedata r:id="rId84" o:title=""/>
                  </v:shape>
                  <v:shape id="docshape140" o:spid="_x0000_s1155" type="#_x0000_t202" style="position:absolute;left:1080;top:186;width:9386;height:11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45" w:lineRule="auto"/>
                            <w:ind w:left="200" w:right="199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 xml:space="preserve">Example (Cont’d): </w:t>
                          </w:r>
                          <w:r>
                            <w:rPr>
                              <w:sz w:val="24"/>
                            </w:rPr>
                            <w:t>We will print the grade to the student according to his/her exam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student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scores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between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80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100,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his/her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grade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A;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his/her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score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is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between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80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60,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he/she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get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B;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between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50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60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is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equivalent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grade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C;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grade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D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given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student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scores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between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40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50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any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score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below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40 belongs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grade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ind w:left="200"/>
                            <w:jc w:val="both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1.32</w:t>
                          </w:r>
                          <w:r>
                            <w:rPr>
                              <w:rFonts w:ascii="Palatino Linotype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Example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if</w:t>
                          </w:r>
                          <w:r>
                            <w:rPr>
                              <w:sz w:val="20"/>
                            </w:rPr>
                            <w:t>-</w:t>
                          </w:r>
                          <w:proofErr w:type="spellStart"/>
                          <w:r>
                            <w:rPr>
                              <w:rFonts w:ascii="Courier New"/>
                              <w:sz w:val="20"/>
                            </w:rPr>
                            <w:t>elif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-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else</w:t>
                          </w:r>
                          <w:r>
                            <w:rPr>
                              <w:sz w:val="20"/>
                            </w:rPr>
                            <w:t>-Statement</w:t>
                          </w:r>
                        </w:p>
                        <w:p w:rsidR="00D44B86" w:rsidRDefault="00D44B86"/>
                        <w:p w:rsidR="00D44B86" w:rsidRDefault="00D44B86">
                          <w:pPr>
                            <w:spacing w:before="2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spacing w:line="343" w:lineRule="auto"/>
                            <w:ind w:left="200" w:right="195"/>
                            <w:jc w:val="both"/>
                            <w:rPr>
                              <w:rFonts w:ascii="Courier New"/>
                              <w:sz w:val="24"/>
                            </w:rPr>
                          </w:pPr>
                          <w:r>
                            <w:rPr>
                              <w:spacing w:val="-1"/>
                              <w:sz w:val="24"/>
                            </w:rPr>
                            <w:t>Lastly,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print(</w:t>
                          </w:r>
                          <w:proofErr w:type="gramEnd"/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)</w:t>
                          </w:r>
                          <w:r>
                            <w:rPr>
                              <w:rFonts w:ascii="Courier New"/>
                              <w:spacing w:val="-8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function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is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not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indented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here.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As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result,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Python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interprets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it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as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the part of the code that should be executed after the entire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if</w:t>
                          </w:r>
                          <w:r>
                            <w:rPr>
                              <w:sz w:val="24"/>
                            </w:rPr>
                            <w:t>-block and not as part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instructions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last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condition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elif</w:t>
                          </w:r>
                          <w:proofErr w:type="spellEnd"/>
                          <w:r>
                            <w:rPr>
                              <w:rFonts w:ascii="Courier New"/>
                              <w:spacing w:val="-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score1</w:t>
                          </w:r>
                          <w:r>
                            <w:rPr>
                              <w:rFonts w:ascii="Courier New"/>
                              <w:spacing w:val="-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&gt;=</w:t>
                          </w:r>
                          <w:r>
                            <w:rPr>
                              <w:rFonts w:ascii="Courier New"/>
                              <w:spacing w:val="-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80</w:t>
                          </w:r>
                          <w:r>
                            <w:rPr>
                              <w:rFonts w:ascii="Courier New"/>
                              <w:spacing w:val="-1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and</w:t>
                          </w:r>
                          <w:r>
                            <w:rPr>
                              <w:rFonts w:ascii="Courier New"/>
                              <w:spacing w:val="-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score1</w:t>
                          </w:r>
                        </w:p>
                        <w:p w:rsidR="00D44B86" w:rsidRDefault="00D44B86">
                          <w:pPr>
                            <w:spacing w:before="3"/>
                            <w:ind w:left="200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Courier New"/>
                              <w:sz w:val="24"/>
                            </w:rPr>
                            <w:t>&lt;=</w:t>
                          </w:r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100:</w:t>
                          </w:r>
                          <w:proofErr w:type="gramEnd"/>
                          <w:r>
                            <w:rPr>
                              <w:sz w:val="24"/>
                            </w:rPr>
                            <w:t>).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1198" w:author="James Tan Swee Chuan (SUSS)" w:date="2022-03-31T16:51:00Z"/>
          <w:sz w:val="11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199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8"/>
        <w:rPr>
          <w:del w:id="1200" w:author="James Tan Swee Chuan (SUSS)" w:date="2022-03-31T16:51:00Z"/>
          <w:sz w:val="27"/>
        </w:rPr>
      </w:pPr>
    </w:p>
    <w:p w:rsidR="00CB0608" w:rsidDel="00C67110" w:rsidRDefault="009E1B49">
      <w:pPr>
        <w:pStyle w:val="BodyText"/>
        <w:ind w:left="470"/>
        <w:rPr>
          <w:del w:id="1201" w:author="James Tan Swee Chuan (SUSS)" w:date="2022-03-31T16:51:00Z"/>
          <w:sz w:val="20"/>
        </w:rPr>
      </w:pPr>
      <w:del w:id="1202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72810" cy="2054225"/>
                  <wp:effectExtent l="3175" t="7620" r="5715" b="5080"/>
                  <wp:docPr id="84" name="docshapegroup1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2054225"/>
                            <a:chOff x="0" y="0"/>
                            <a:chExt cx="9406" cy="3235"/>
                          </a:xfrm>
                        </wpg:grpSpPr>
                        <wps:wsp>
                          <wps:cNvPr id="85" name="docshape142"/>
                          <wps:cNvSpPr>
                            <a:spLocks noChangeArrowheads="1"/>
                          </wps:cNvSpPr>
                          <wps:spPr bwMode="auto">
                            <a:xfrm>
                              <a:off x="10" y="10"/>
                              <a:ext cx="9386" cy="3215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6" name="docshape14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137" cy="999"/>
                            </a:xfrm>
                            <a:custGeom>
                              <a:avLst/>
                              <a:gdLst>
                                <a:gd name="T0" fmla="*/ 1136 w 1137"/>
                                <a:gd name="T1" fmla="*/ 20 h 999"/>
                                <a:gd name="T2" fmla="*/ 1136 w 1137"/>
                                <a:gd name="T3" fmla="*/ 0 h 999"/>
                                <a:gd name="T4" fmla="*/ 0 w 1137"/>
                                <a:gd name="T5" fmla="*/ 0 h 999"/>
                                <a:gd name="T6" fmla="*/ 0 w 1137"/>
                                <a:gd name="T7" fmla="*/ 998 h 999"/>
                                <a:gd name="T8" fmla="*/ 20 w 1137"/>
                                <a:gd name="T9" fmla="*/ 998 h 999"/>
                                <a:gd name="T10" fmla="*/ 20 w 1137"/>
                                <a:gd name="T11" fmla="*/ 20 h 999"/>
                                <a:gd name="T12" fmla="*/ 1136 w 1137"/>
                                <a:gd name="T13" fmla="*/ 20 h 9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2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7" name="docshape14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" y="236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88" name="docshape145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06" cy="3235"/>
                            </a:xfrm>
                            <a:custGeom>
                              <a:avLst/>
                              <a:gdLst>
                                <a:gd name="T0" fmla="*/ 9405 w 9406"/>
                                <a:gd name="T1" fmla="*/ 3234 h 3235"/>
                                <a:gd name="T2" fmla="*/ 9385 w 9406"/>
                                <a:gd name="T3" fmla="*/ 3214 h 3235"/>
                                <a:gd name="T4" fmla="*/ 1136 w 9406"/>
                                <a:gd name="T5" fmla="*/ 3214 h 3235"/>
                                <a:gd name="T6" fmla="*/ 20 w 9406"/>
                                <a:gd name="T7" fmla="*/ 3214 h 3235"/>
                                <a:gd name="T8" fmla="*/ 20 w 9406"/>
                                <a:gd name="T9" fmla="*/ 998 h 3235"/>
                                <a:gd name="T10" fmla="*/ 0 w 9406"/>
                                <a:gd name="T11" fmla="*/ 998 h 3235"/>
                                <a:gd name="T12" fmla="*/ 0 w 9406"/>
                                <a:gd name="T13" fmla="*/ 3234 h 3235"/>
                                <a:gd name="T14" fmla="*/ 1136 w 9406"/>
                                <a:gd name="T15" fmla="*/ 3234 h 3235"/>
                                <a:gd name="T16" fmla="*/ 9405 w 9406"/>
                                <a:gd name="T17" fmla="*/ 3234 h 3235"/>
                                <a:gd name="T18" fmla="*/ 9405 w 9406"/>
                                <a:gd name="T19" fmla="*/ 0 h 3235"/>
                                <a:gd name="T20" fmla="*/ 1136 w 9406"/>
                                <a:gd name="T21" fmla="*/ 0 h 3235"/>
                                <a:gd name="T22" fmla="*/ 1136 w 9406"/>
                                <a:gd name="T23" fmla="*/ 20 h 3235"/>
                                <a:gd name="T24" fmla="*/ 9386 w 9406"/>
                                <a:gd name="T25" fmla="*/ 20 h 3235"/>
                                <a:gd name="T26" fmla="*/ 9386 w 9406"/>
                                <a:gd name="T27" fmla="*/ 998 h 3235"/>
                                <a:gd name="T28" fmla="*/ 9386 w 9406"/>
                                <a:gd name="T29" fmla="*/ 3214 h 3235"/>
                                <a:gd name="T30" fmla="*/ 9405 w 9406"/>
                                <a:gd name="T31" fmla="*/ 3234 h 3235"/>
                                <a:gd name="T32" fmla="*/ 9405 w 9406"/>
                                <a:gd name="T33" fmla="*/ 998 h 3235"/>
                                <a:gd name="T34" fmla="*/ 9405 w 9406"/>
                                <a:gd name="T35" fmla="*/ 0 h 323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9406" h="3235">
                                  <a:moveTo>
                                    <a:pt x="9405" y="3234"/>
                                  </a:moveTo>
                                  <a:lnTo>
                                    <a:pt x="9385" y="3214"/>
                                  </a:lnTo>
                                  <a:lnTo>
                                    <a:pt x="1136" y="3214"/>
                                  </a:lnTo>
                                  <a:lnTo>
                                    <a:pt x="20" y="3214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0" y="3234"/>
                                  </a:lnTo>
                                  <a:lnTo>
                                    <a:pt x="1136" y="3234"/>
                                  </a:lnTo>
                                  <a:lnTo>
                                    <a:pt x="9405" y="3234"/>
                                  </a:lnTo>
                                  <a:close/>
                                  <a:moveTo>
                                    <a:pt x="9405" y="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8"/>
                                  </a:lnTo>
                                  <a:lnTo>
                                    <a:pt x="9386" y="3214"/>
                                  </a:lnTo>
                                  <a:lnTo>
                                    <a:pt x="9405" y="3234"/>
                                  </a:lnTo>
                                  <a:lnTo>
                                    <a:pt x="9405" y="998"/>
                                  </a:lnTo>
                                  <a:lnTo>
                                    <a:pt x="94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9" name="docshape1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06" cy="323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1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133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  <w:p w:rsidR="00D44B86" w:rsidRDefault="00D44B86">
                                <w:pPr>
                                  <w:spacing w:before="8"/>
                                  <w:rPr>
                                    <w:rFonts w:ascii="Palatino Linotype"/>
                                    <w:b/>
                                    <w:sz w:val="30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348" w:lineRule="auto"/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1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three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sections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textbook</w:t>
                                </w:r>
                                <w:r>
                                  <w:rPr>
                                    <w:spacing w:val="-1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conditional</w:t>
                                </w:r>
                                <w:r>
                                  <w:rPr>
                                    <w:spacing w:val="-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statements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for</w:t>
                                </w:r>
                                <w:r>
                                  <w:rPr>
                                    <w:spacing w:val="-1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control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flow:</w:t>
                                </w:r>
                              </w:p>
                              <w:p w:rsidR="00D44B86" w:rsidRDefault="00D44B86">
                                <w:pPr>
                                  <w:spacing w:before="143"/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29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What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</w:p>
                              <w:p w:rsidR="00D44B86" w:rsidRDefault="00D44B86">
                                <w:pPr>
                                  <w:spacing w:before="5"/>
                                </w:pPr>
                              </w:p>
                              <w:p w:rsidR="00D44B86" w:rsidRDefault="00D44B86">
                                <w:pPr>
                                  <w:ind w:left="22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30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Else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141" o:spid="_x0000_s1156" style="width:470.3pt;height:161.75pt;mso-position-horizontal-relative:char;mso-position-vertical-relative:line" coordsize="9406,3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">
                  <v:rect id="docshape142" o:spid="_x0000_s1157" style="position:absolute;left:10;top:10;width:9386;height:32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" fillcolor="#d9d9d9" stroked="f"/>
                  <v:shape id="docshape143" o:spid="_x0000_s1158" style="position:absolute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" path="m1136,20r,-20l,,,998r20,l20,20r1116,xe" fillcolor="#d9d9d9" stroked="f">
                    <v:path arrowok="t" o:connecttype="custom" o:connectlocs="1136,20;1136,0;0,0;0,998;20,998;20,20;1136,20" o:connectangles="0,0,0,0,0,0,0"/>
                  </v:shape>
                  <v:shape id="docshape144" o:spid="_x0000_s1159" type="#_x0000_t75" style="position:absolute;left:140;top:236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">
                    <v:imagedata r:id="rId25" o:title=""/>
                  </v:shape>
                  <v:shape id="docshape145" o:spid="_x0000_s1160" style="position:absolute;width:9406;height:3235;visibility:visible;mso-wrap-style:square;v-text-anchor:top" coordsize="9406,3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" path="m9405,3234r-20,-20l1136,3214r-1116,l20,998,,998,,3234r1136,l9405,3234xm9405,l1136,r,20l9386,20r,978l9386,3214r19,20l9405,998,9405,xe" fillcolor="#d9d9d9" stroked="f">
                    <v:path arrowok="t" o:connecttype="custom" o:connectlocs="9405,3234;9385,3214;1136,3214;20,3214;20,998;0,998;0,3234;1136,3234;9405,3234;9405,0;1136,0;1136,20;9386,20;9386,998;9386,3214;9405,3234;9405,998;9405,0" o:connectangles="0,0,0,0,0,0,0,0,0,0,0,0,0,0,0,0,0,0"/>
                  </v:shape>
                  <v:shape id="docshape146" o:spid="_x0000_s1161" type="#_x0000_t202" style="position:absolute;width:9406;height:3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  <v:textbox inset="0,0,0,0">
                      <w:txbxContent>
                        <w:p w:rsidR="00D44B86" w:rsidRDefault="00D44B86">
                          <w:pPr>
                            <w:spacing w:before="1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ind w:left="133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  <w:p w:rsidR="00D44B86" w:rsidRDefault="00D44B86">
                          <w:pPr>
                            <w:spacing w:before="8"/>
                            <w:rPr>
                              <w:rFonts w:ascii="Palatino Linotype"/>
                              <w:b/>
                              <w:sz w:val="30"/>
                            </w:rPr>
                          </w:pPr>
                        </w:p>
                        <w:p w:rsidR="00D44B86" w:rsidRDefault="00D44B86">
                          <w:pPr>
                            <w:spacing w:line="348" w:lineRule="auto"/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pacing w:val="-1"/>
                              <w:sz w:val="24"/>
                            </w:rPr>
                            <w:t>Read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1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three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sections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textbook</w:t>
                          </w:r>
                          <w:r>
                            <w:rPr>
                              <w:spacing w:val="-1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conditional</w:t>
                          </w:r>
                          <w:r>
                            <w:rPr>
                              <w:spacing w:val="-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statements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for</w:t>
                          </w:r>
                          <w:r>
                            <w:rPr>
                              <w:spacing w:val="-1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control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flow:</w:t>
                          </w:r>
                        </w:p>
                        <w:p w:rsidR="00D44B86" w:rsidRDefault="00D44B86">
                          <w:pPr>
                            <w:spacing w:before="143"/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29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What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</w:p>
                        <w:p w:rsidR="00D44B86" w:rsidRDefault="00D44B86">
                          <w:pPr>
                            <w:spacing w:before="5"/>
                          </w:pPr>
                        </w:p>
                        <w:p w:rsidR="00D44B86" w:rsidRDefault="00D44B86">
                          <w:pPr>
                            <w:ind w:left="220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30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Else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1203" w:author="James Tan Swee Chuan (SUSS)" w:date="2022-03-31T16:51:00Z"/>
          <w:sz w:val="20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204" w:author="James Tan Swee Chuan (SUSS)" w:date="2022-03-31T16:51:00Z"/>
          <w:sz w:val="26"/>
        </w:rPr>
      </w:pPr>
    </w:p>
    <w:p w:rsidR="00CB0608" w:rsidDel="00C67110" w:rsidRDefault="00271F97">
      <w:pPr>
        <w:pStyle w:val="Heading1"/>
        <w:rPr>
          <w:del w:id="1205" w:author="James Tan Swee Chuan (SUSS)" w:date="2022-03-31T16:51:00Z"/>
        </w:rPr>
      </w:pPr>
      <w:del w:id="1206" w:author="James Tan Swee Chuan (SUSS)" w:date="2022-03-31T16:51:00Z">
        <w:r w:rsidDel="00C67110">
          <w:rPr>
            <w:color w:val="007DBA"/>
          </w:rPr>
          <w:delText>Chapter</w:delText>
        </w:r>
        <w:r w:rsidDel="00C67110">
          <w:rPr>
            <w:color w:val="007DBA"/>
            <w:spacing w:val="-4"/>
          </w:rPr>
          <w:delText xml:space="preserve"> </w:delText>
        </w:r>
        <w:r w:rsidDel="00C67110">
          <w:rPr>
            <w:color w:val="007DBA"/>
          </w:rPr>
          <w:delText>5:</w:delText>
        </w:r>
        <w:r w:rsidDel="00C67110">
          <w:rPr>
            <w:color w:val="007DBA"/>
            <w:spacing w:val="-3"/>
          </w:rPr>
          <w:delText xml:space="preserve"> </w:delText>
        </w:r>
        <w:r w:rsidDel="00C67110">
          <w:rPr>
            <w:color w:val="007DBA"/>
          </w:rPr>
          <w:delText>Loops</w:delText>
        </w:r>
      </w:del>
    </w:p>
    <w:p w:rsidR="00CB0608" w:rsidDel="00C67110" w:rsidRDefault="00CB0608">
      <w:pPr>
        <w:pStyle w:val="BodyText"/>
        <w:rPr>
          <w:del w:id="1207" w:author="James Tan Swee Chuan (SUSS)" w:date="2022-03-31T16:51:00Z"/>
          <w:rFonts w:ascii="Palatino Linotype"/>
          <w:b/>
          <w:sz w:val="20"/>
        </w:rPr>
      </w:pPr>
    </w:p>
    <w:p w:rsidR="00CB0608" w:rsidDel="00C67110" w:rsidRDefault="00CB0608">
      <w:pPr>
        <w:pStyle w:val="BodyText"/>
        <w:rPr>
          <w:del w:id="1208" w:author="James Tan Swee Chuan (SUSS)" w:date="2022-03-31T16:51:00Z"/>
          <w:rFonts w:ascii="Palatino Linotype"/>
          <w:b/>
          <w:sz w:val="20"/>
        </w:rPr>
      </w:pPr>
    </w:p>
    <w:p w:rsidR="00CB0608" w:rsidDel="00C67110" w:rsidRDefault="009E1B49">
      <w:pPr>
        <w:pStyle w:val="BodyText"/>
        <w:spacing w:before="9"/>
        <w:rPr>
          <w:del w:id="1209" w:author="James Tan Swee Chuan (SUSS)" w:date="2022-03-31T16:51:00Z"/>
          <w:rFonts w:ascii="Palatino Linotype"/>
          <w:b/>
          <w:sz w:val="20"/>
        </w:rPr>
      </w:pPr>
      <w:del w:id="1210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383134886" behindDoc="1" locked="0" layoutInCell="1" allowOverlap="1">
                  <wp:simplePos x="0" y="0"/>
                  <wp:positionH relativeFrom="page">
                    <wp:posOffset>685800</wp:posOffset>
                  </wp:positionH>
                  <wp:positionV relativeFrom="paragraph">
                    <wp:posOffset>193040</wp:posOffset>
                  </wp:positionV>
                  <wp:extent cx="5960110" cy="895985"/>
                  <wp:effectExtent l="0" t="0" r="0" b="0"/>
                  <wp:wrapTopAndBottom/>
                  <wp:docPr id="80" name="docshapegroup1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60110" cy="895985"/>
                            <a:chOff x="1080" y="304"/>
                            <a:chExt cx="9386" cy="1411"/>
                          </a:xfrm>
                        </wpg:grpSpPr>
                        <wps:wsp>
                          <wps:cNvPr id="81" name="docshape148"/>
                          <wps:cNvSpPr>
                            <a:spLocks noChangeArrowheads="1"/>
                          </wps:cNvSpPr>
                          <wps:spPr bwMode="auto">
                            <a:xfrm>
                              <a:off x="1080" y="303"/>
                              <a:ext cx="9386" cy="1411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82" name="docshape14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00" y="519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83" name="docshape15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" y="303"/>
                              <a:ext cx="9386" cy="14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"/>
                                  <w:rPr>
                                    <w:rFonts w:ascii="Palatino Linotype"/>
                                    <w:b/>
                                    <w:sz w:val="24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"/>
                                  <w:ind w:left="132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Lesson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6"/>
                                    <w:sz w:val="28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Recording</w:t>
                                </w:r>
                              </w:p>
                              <w:p w:rsidR="00D44B86" w:rsidRDefault="00D44B86">
                                <w:pPr>
                                  <w:spacing w:before="2"/>
                                  <w:rPr>
                                    <w:rFonts w:ascii="Palatino Linotype"/>
                                    <w:b/>
                                    <w:sz w:val="23"/>
                                  </w:rPr>
                                </w:pPr>
                              </w:p>
                              <w:p w:rsidR="00D44B86" w:rsidRDefault="00C41497">
                                <w:pPr>
                                  <w:ind w:left="200"/>
                                  <w:rPr>
                                    <w:sz w:val="24"/>
                                  </w:rPr>
                                </w:pPr>
                                <w:hyperlink r:id="rId85"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Loops</w:t>
                                  </w:r>
                                  <w:r w:rsidR="00D44B86">
                                    <w:rPr>
                                      <w:color w:val="0000FF"/>
                                      <w:spacing w:val="-3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in</w:t>
                                  </w:r>
                                  <w:r w:rsidR="00D44B86">
                                    <w:rPr>
                                      <w:color w:val="0000FF"/>
                                      <w:spacing w:val="-1"/>
                                      <w:sz w:val="24"/>
                                    </w:rPr>
                                    <w:t xml:space="preserve"> </w:t>
                                  </w:r>
                                  <w:r w:rsidR="00D44B86">
                                    <w:rPr>
                                      <w:color w:val="0000FF"/>
                                      <w:sz w:val="24"/>
                                    </w:rPr>
                                    <w:t>Python</w:t>
                                  </w:r>
                                </w:hyperlink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47" o:spid="_x0000_s1162" style="position:absolute;margin-left:54pt;margin-top:15.2pt;width:469.3pt;height:70.55pt;z-index:-120181594;mso-wrap-distance-left:0;mso-wrap-distance-right:0;mso-position-horizontal-relative:page;mso-position-vertical-relative:text" coordorigin="1080,304" coordsize="9386,1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">
                  <v:rect id="docshape148" o:spid="_x0000_s1163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" fillcolor="#d9d9d9" stroked="f"/>
                  <v:shape id="docshape149" o:spid="_x0000_s1164" type="#_x0000_t75" style="position:absolute;left:1200;top:519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">
                    <v:imagedata r:id="rId17" o:title=""/>
                  </v:shape>
                  <v:shape id="docshape150" o:spid="_x0000_s1165" type="#_x0000_t202" style="position:absolute;left:1080;top:303;width:9386;height:14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" filled="f" stroked="f">
                    <v:textbox inset="0,0,0,0">
                      <w:txbxContent>
                        <w:p w:rsidR="00D44B86" w:rsidRDefault="00D44B86">
                          <w:pPr>
                            <w:spacing w:before="2"/>
                            <w:rPr>
                              <w:rFonts w:ascii="Palatino Linotype"/>
                              <w:b/>
                              <w:sz w:val="24"/>
                            </w:rPr>
                          </w:pPr>
                        </w:p>
                        <w:p w:rsidR="00D44B86" w:rsidRDefault="00D44B86">
                          <w:pPr>
                            <w:spacing w:before="1"/>
                            <w:ind w:left="132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Lesson</w:t>
                          </w:r>
                          <w:r>
                            <w:rPr>
                              <w:rFonts w:ascii="Palatino Linotype"/>
                              <w:b/>
                              <w:spacing w:val="-6"/>
                              <w:sz w:val="28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Recording</w:t>
                          </w:r>
                        </w:p>
                        <w:p w:rsidR="00D44B86" w:rsidRDefault="00D44B86">
                          <w:pPr>
                            <w:spacing w:before="2"/>
                            <w:rPr>
                              <w:rFonts w:ascii="Palatino Linotype"/>
                              <w:b/>
                              <w:sz w:val="23"/>
                            </w:rPr>
                          </w:pPr>
                        </w:p>
                        <w:p w:rsidR="00D44B86" w:rsidRDefault="00D44B86">
                          <w:pPr>
                            <w:ind w:left="200"/>
                            <w:rPr>
                              <w:sz w:val="24"/>
                            </w:rPr>
                          </w:pPr>
                          <w:hyperlink r:id="rId86">
                            <w:r>
                              <w:rPr>
                                <w:color w:val="0000FF"/>
                                <w:sz w:val="24"/>
                              </w:rPr>
                              <w:t>Loops</w:t>
                            </w:r>
                            <w:r>
                              <w:rPr>
                                <w:color w:val="0000FF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in</w:t>
                            </w:r>
                            <w:r>
                              <w:rPr>
                                <w:color w:val="0000FF"/>
                                <w:spacing w:val="-1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0000FF"/>
                                <w:sz w:val="24"/>
                              </w:rPr>
                              <w:t>Python</w:t>
                            </w:r>
                          </w:hyperlink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1211" w:author="James Tan Swee Chuan (SUSS)" w:date="2022-03-31T16:51:00Z"/>
          <w:rFonts w:ascii="Palatino Linotype"/>
          <w:b/>
          <w:sz w:val="20"/>
        </w:rPr>
      </w:pPr>
    </w:p>
    <w:p w:rsidR="00CB0608" w:rsidDel="00C67110" w:rsidRDefault="00CB0608">
      <w:pPr>
        <w:pStyle w:val="BodyText"/>
        <w:spacing w:before="2"/>
        <w:rPr>
          <w:del w:id="1212" w:author="James Tan Swee Chuan (SUSS)" w:date="2022-03-31T16:51:00Z"/>
          <w:rFonts w:ascii="Palatino Linotype"/>
          <w:b/>
          <w:sz w:val="27"/>
        </w:rPr>
      </w:pPr>
    </w:p>
    <w:p w:rsidR="00CB0608" w:rsidDel="00C67110" w:rsidRDefault="00271F97">
      <w:pPr>
        <w:pStyle w:val="Heading2"/>
        <w:numPr>
          <w:ilvl w:val="1"/>
          <w:numId w:val="3"/>
        </w:numPr>
        <w:tabs>
          <w:tab w:val="left" w:pos="600"/>
        </w:tabs>
        <w:jc w:val="left"/>
        <w:rPr>
          <w:del w:id="1213" w:author="James Tan Swee Chuan (SUSS)" w:date="2022-03-31T16:51:00Z"/>
        </w:rPr>
      </w:pPr>
      <w:del w:id="1214" w:author="James Tan Swee Chuan (SUSS)" w:date="2022-03-31T16:51:00Z">
        <w:r w:rsidDel="00C67110">
          <w:rPr>
            <w:color w:val="007DBA"/>
          </w:rPr>
          <w:delText>While-Loops</w:delText>
        </w:r>
      </w:del>
    </w:p>
    <w:p w:rsidR="00CB0608" w:rsidDel="00C67110" w:rsidRDefault="00271F97">
      <w:pPr>
        <w:pStyle w:val="BodyText"/>
        <w:spacing w:before="229" w:line="348" w:lineRule="auto"/>
        <w:ind w:left="120" w:right="483"/>
        <w:jc w:val="both"/>
        <w:rPr>
          <w:del w:id="1215" w:author="James Tan Swee Chuan (SUSS)" w:date="2022-03-31T16:51:00Z"/>
        </w:rPr>
      </w:pPr>
      <w:del w:id="1216" w:author="James Tan Swee Chuan (SUSS)" w:date="2022-03-31T16:51:00Z">
        <w:r w:rsidDel="00C67110">
          <w:delText>In the student score example, we construct a program in which the name and the mark</w:delText>
        </w:r>
        <w:r w:rsidDel="00C67110">
          <w:rPr>
            <w:spacing w:val="1"/>
          </w:rPr>
          <w:delText xml:space="preserve"> </w:delText>
        </w:r>
        <w:r w:rsidDel="00C67110">
          <w:delText>of one student can be entered. In the early stage of our example, we had scores of two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students.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If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we</w:delText>
        </w:r>
        <w:r w:rsidDel="00C67110">
          <w:rPr>
            <w:spacing w:val="-16"/>
          </w:rPr>
          <w:delText xml:space="preserve"> </w:delText>
        </w:r>
        <w:r w:rsidDel="00C67110">
          <w:rPr>
            <w:spacing w:val="-1"/>
          </w:rPr>
          <w:delText>had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to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enter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their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names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and</w:delText>
        </w:r>
        <w:r w:rsidDel="00C67110">
          <w:rPr>
            <w:spacing w:val="-15"/>
          </w:rPr>
          <w:delText xml:space="preserve"> </w:delText>
        </w:r>
        <w:r w:rsidDel="00C67110">
          <w:rPr>
            <w:spacing w:val="-1"/>
          </w:rPr>
          <w:delText>then</w:delText>
        </w:r>
        <w:r w:rsidDel="00C67110">
          <w:rPr>
            <w:spacing w:val="-15"/>
          </w:rPr>
          <w:delText xml:space="preserve"> </w:delText>
        </w:r>
        <w:r w:rsidDel="00C67110">
          <w:delText>assign</w:delText>
        </w:r>
        <w:r w:rsidDel="00C67110">
          <w:rPr>
            <w:spacing w:val="-15"/>
          </w:rPr>
          <w:delText xml:space="preserve"> </w:delText>
        </w:r>
        <w:r w:rsidDel="00C67110">
          <w:delText>a</w:delText>
        </w:r>
        <w:r w:rsidDel="00C67110">
          <w:rPr>
            <w:spacing w:val="-15"/>
          </w:rPr>
          <w:delText xml:space="preserve"> </w:delText>
        </w:r>
        <w:r w:rsidDel="00C67110">
          <w:delText>grade</w:delText>
        </w:r>
        <w:r w:rsidDel="00C67110">
          <w:rPr>
            <w:spacing w:val="-15"/>
          </w:rPr>
          <w:delText xml:space="preserve"> </w:delText>
        </w:r>
        <w:r w:rsidDel="00C67110">
          <w:delText>to</w:delText>
        </w:r>
        <w:r w:rsidDel="00C67110">
          <w:rPr>
            <w:spacing w:val="-15"/>
          </w:rPr>
          <w:delText xml:space="preserve"> </w:delText>
        </w:r>
        <w:r w:rsidDel="00C67110">
          <w:delText>each</w:delText>
        </w:r>
        <w:r w:rsidDel="00C67110">
          <w:rPr>
            <w:spacing w:val="-15"/>
          </w:rPr>
          <w:delText xml:space="preserve"> </w:delText>
        </w:r>
        <w:r w:rsidDel="00C67110">
          <w:delText>of</w:delText>
        </w:r>
        <w:r w:rsidDel="00C67110">
          <w:rPr>
            <w:spacing w:val="-16"/>
          </w:rPr>
          <w:delText xml:space="preserve"> </w:delText>
        </w:r>
        <w:r w:rsidDel="00C67110">
          <w:delText>them,</w:delText>
        </w:r>
        <w:r w:rsidDel="00C67110">
          <w:rPr>
            <w:spacing w:val="-15"/>
          </w:rPr>
          <w:delText xml:space="preserve"> </w:delText>
        </w:r>
        <w:r w:rsidDel="00C67110">
          <w:delText>we</w:delText>
        </w:r>
        <w:r w:rsidDel="00C67110">
          <w:rPr>
            <w:spacing w:val="-16"/>
          </w:rPr>
          <w:delText xml:space="preserve"> </w:delText>
        </w:r>
        <w:r w:rsidDel="00C67110">
          <w:delText>would</w:delText>
        </w:r>
        <w:r w:rsidDel="00C67110">
          <w:rPr>
            <w:spacing w:val="-58"/>
          </w:rPr>
          <w:delText xml:space="preserve"> </w:delText>
        </w:r>
        <w:r w:rsidDel="00C67110">
          <w:delText>have</w:delText>
        </w:r>
        <w:r w:rsidDel="00C67110">
          <w:rPr>
            <w:spacing w:val="-2"/>
          </w:rPr>
          <w:delText xml:space="preserve"> </w:delText>
        </w:r>
        <w:r w:rsidDel="00C67110">
          <w:delText>to</w:delText>
        </w:r>
        <w:r w:rsidDel="00C67110">
          <w:rPr>
            <w:spacing w:val="-1"/>
          </w:rPr>
          <w:delText xml:space="preserve"> </w:delText>
        </w:r>
        <w:r w:rsidDel="00C67110">
          <w:delText>repeat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codes</w:delText>
        </w:r>
        <w:r w:rsidDel="00C67110">
          <w:rPr>
            <w:spacing w:val="-1"/>
          </w:rPr>
          <w:delText xml:space="preserve"> </w:delText>
        </w:r>
        <w:r w:rsidDel="00C67110">
          <w:delText>in</w:delText>
        </w:r>
        <w:r w:rsidDel="00C67110">
          <w:rPr>
            <w:spacing w:val="-1"/>
          </w:rPr>
          <w:delText xml:space="preserve"> </w:delText>
        </w:r>
        <w:r w:rsidDel="00C67110">
          <w:delText>Chapters</w:delText>
        </w:r>
        <w:r w:rsidDel="00C67110">
          <w:rPr>
            <w:spacing w:val="-1"/>
          </w:rPr>
          <w:delText xml:space="preserve"> </w:delText>
        </w:r>
        <w:r w:rsidDel="00C67110">
          <w:delText>2, 3</w:delText>
        </w:r>
        <w:r w:rsidDel="00C67110">
          <w:rPr>
            <w:spacing w:val="-1"/>
          </w:rPr>
          <w:delText xml:space="preserve"> </w:delText>
        </w:r>
        <w:r w:rsidDel="00C67110">
          <w:delText>and 4</w:delText>
        </w:r>
        <w:r w:rsidDel="00C67110">
          <w:rPr>
            <w:spacing w:val="-1"/>
          </w:rPr>
          <w:delText xml:space="preserve"> </w:delText>
        </w:r>
        <w:r w:rsidDel="00C67110">
          <w:delText>twice.</w:delText>
        </w:r>
      </w:del>
    </w:p>
    <w:p w:rsidR="00CB0608" w:rsidDel="00C67110" w:rsidRDefault="00CB0608">
      <w:pPr>
        <w:spacing w:line="348" w:lineRule="auto"/>
        <w:jc w:val="both"/>
        <w:rPr>
          <w:del w:id="1217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218" w:author="James Tan Swee Chuan (SUSS)" w:date="2022-03-31T16:51:00Z"/>
        </w:rPr>
      </w:pPr>
    </w:p>
    <w:p w:rsidR="00CB0608" w:rsidDel="00C67110" w:rsidRDefault="00271F97">
      <w:pPr>
        <w:pStyle w:val="BodyText"/>
        <w:ind w:left="572"/>
        <w:rPr>
          <w:del w:id="1219" w:author="James Tan Swee Chuan (SUSS)" w:date="2022-03-31T16:51:00Z"/>
          <w:sz w:val="20"/>
        </w:rPr>
      </w:pPr>
      <w:del w:id="1220" w:author="James Tan Swee Chuan (SUSS)" w:date="2022-03-31T16:51:00Z">
        <w:r w:rsidDel="00C67110">
          <w:rPr>
            <w:noProof/>
            <w:sz w:val="20"/>
            <w:lang w:val="en-SG" w:eastAsia="zh-CN"/>
          </w:rPr>
          <w:drawing>
            <wp:inline distT="0" distB="0" distL="0" distR="0">
              <wp:extent cx="5867401" cy="4995672"/>
              <wp:effectExtent l="0" t="0" r="0" b="0"/>
              <wp:docPr id="39" name="image35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0" name="image35.png"/>
                      <pic:cNvPicPr/>
                    </pic:nvPicPr>
                    <pic:blipFill>
                      <a:blip r:embed="rId87" cstate="print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867401" cy="4995672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CB0608" w:rsidDel="00C67110" w:rsidRDefault="00271F97">
      <w:pPr>
        <w:spacing w:before="94"/>
        <w:ind w:left="572"/>
        <w:jc w:val="both"/>
        <w:rPr>
          <w:del w:id="1221" w:author="James Tan Swee Chuan (SUSS)" w:date="2022-03-31T16:51:00Z"/>
          <w:sz w:val="20"/>
        </w:rPr>
      </w:pPr>
      <w:del w:id="1222" w:author="James Tan Swee Chuan (SUSS)" w:date="2022-03-31T16:51:00Z">
        <w:r w:rsidDel="00C67110">
          <w:rPr>
            <w:rFonts w:ascii="Palatino Linotype"/>
            <w:b/>
            <w:sz w:val="20"/>
          </w:rPr>
          <w:delText>Figure</w:delText>
        </w:r>
        <w:r w:rsidDel="00C67110">
          <w:rPr>
            <w:rFonts w:ascii="Palatino Linotype"/>
            <w:b/>
            <w:spacing w:val="-6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1.33</w:delText>
        </w:r>
        <w:r w:rsidDel="00C67110">
          <w:rPr>
            <w:rFonts w:ascii="Palatino Linotype"/>
            <w:b/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Repeating</w:delText>
        </w:r>
        <w:r w:rsidDel="00C67110">
          <w:rPr>
            <w:spacing w:val="-6"/>
            <w:sz w:val="20"/>
          </w:rPr>
          <w:delText xml:space="preserve"> </w:delText>
        </w:r>
        <w:r w:rsidDel="00C67110">
          <w:rPr>
            <w:sz w:val="20"/>
          </w:rPr>
          <w:delText>the</w:delText>
        </w:r>
        <w:r w:rsidDel="00C67110">
          <w:rPr>
            <w:spacing w:val="-6"/>
            <w:sz w:val="20"/>
          </w:rPr>
          <w:delText xml:space="preserve"> </w:delText>
        </w:r>
        <w:r w:rsidDel="00C67110">
          <w:rPr>
            <w:sz w:val="20"/>
          </w:rPr>
          <w:delText>Same</w:delText>
        </w:r>
        <w:r w:rsidDel="00C67110">
          <w:rPr>
            <w:spacing w:val="-6"/>
            <w:sz w:val="20"/>
          </w:rPr>
          <w:delText xml:space="preserve"> </w:delText>
        </w:r>
        <w:r w:rsidDel="00C67110">
          <w:rPr>
            <w:sz w:val="20"/>
          </w:rPr>
          <w:delText>Code</w:delText>
        </w:r>
        <w:r w:rsidDel="00C67110">
          <w:rPr>
            <w:spacing w:val="-6"/>
            <w:sz w:val="20"/>
          </w:rPr>
          <w:delText xml:space="preserve"> </w:delText>
        </w:r>
        <w:r w:rsidDel="00C67110">
          <w:rPr>
            <w:sz w:val="20"/>
          </w:rPr>
          <w:delText>for</w:delText>
        </w:r>
        <w:r w:rsidDel="00C67110">
          <w:rPr>
            <w:spacing w:val="-5"/>
            <w:sz w:val="20"/>
          </w:rPr>
          <w:delText xml:space="preserve"> </w:delText>
        </w:r>
        <w:r w:rsidDel="00C67110">
          <w:rPr>
            <w:sz w:val="20"/>
          </w:rPr>
          <w:delText>Two</w:delText>
        </w:r>
        <w:r w:rsidDel="00C67110">
          <w:rPr>
            <w:spacing w:val="-6"/>
            <w:sz w:val="20"/>
          </w:rPr>
          <w:delText xml:space="preserve"> </w:delText>
        </w:r>
        <w:r w:rsidDel="00C67110">
          <w:rPr>
            <w:sz w:val="20"/>
          </w:rPr>
          <w:delText>Individuals</w:delText>
        </w:r>
        <w:r w:rsidDel="00C67110">
          <w:rPr>
            <w:spacing w:val="-6"/>
            <w:sz w:val="20"/>
          </w:rPr>
          <w:delText xml:space="preserve"> </w:delText>
        </w:r>
        <w:r w:rsidDel="00C67110">
          <w:rPr>
            <w:sz w:val="20"/>
          </w:rPr>
          <w:delText>to</w:delText>
        </w:r>
        <w:r w:rsidDel="00C67110">
          <w:rPr>
            <w:spacing w:val="-6"/>
            <w:sz w:val="20"/>
          </w:rPr>
          <w:delText xml:space="preserve"> </w:delText>
        </w:r>
        <w:r w:rsidDel="00C67110">
          <w:rPr>
            <w:sz w:val="20"/>
          </w:rPr>
          <w:delText>Enter</w:delText>
        </w:r>
      </w:del>
    </w:p>
    <w:p w:rsidR="00CB0608" w:rsidDel="00C67110" w:rsidRDefault="00CB0608">
      <w:pPr>
        <w:pStyle w:val="BodyText"/>
        <w:rPr>
          <w:del w:id="1223" w:author="James Tan Swee Chuan (SUSS)" w:date="2022-03-31T16:51:00Z"/>
          <w:sz w:val="22"/>
        </w:rPr>
      </w:pPr>
    </w:p>
    <w:p w:rsidR="00CB0608" w:rsidDel="00C67110" w:rsidRDefault="00CB0608">
      <w:pPr>
        <w:pStyle w:val="BodyText"/>
        <w:spacing w:before="2"/>
        <w:rPr>
          <w:del w:id="1224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spacing w:line="348" w:lineRule="auto"/>
        <w:ind w:left="480" w:right="121"/>
        <w:jc w:val="both"/>
        <w:rPr>
          <w:del w:id="1225" w:author="James Tan Swee Chuan (SUSS)" w:date="2022-03-31T16:51:00Z"/>
        </w:rPr>
      </w:pPr>
      <w:del w:id="1226" w:author="James Tan Swee Chuan (SUSS)" w:date="2022-03-31T16:51:00Z">
        <w:r w:rsidDel="00C67110">
          <w:delText>Usually, we have more than two students in one class. In order not to expand our codes</w:delText>
        </w:r>
        <w:r w:rsidDel="00C67110">
          <w:rPr>
            <w:spacing w:val="1"/>
          </w:rPr>
          <w:delText xml:space="preserve"> </w:delText>
        </w:r>
        <w:r w:rsidDel="00C67110">
          <w:delText>endlessly</w:delText>
        </w:r>
        <w:r w:rsidDel="00C67110">
          <w:rPr>
            <w:spacing w:val="-6"/>
          </w:rPr>
          <w:delText xml:space="preserve"> </w:delText>
        </w:r>
        <w:r w:rsidDel="00C67110">
          <w:delText>and</w:delText>
        </w:r>
        <w:r w:rsidDel="00C67110">
          <w:rPr>
            <w:spacing w:val="-5"/>
          </w:rPr>
          <w:delText xml:space="preserve"> </w:delText>
        </w:r>
        <w:r w:rsidDel="00C67110">
          <w:delText>make</w:delText>
        </w:r>
        <w:r w:rsidDel="00C67110">
          <w:rPr>
            <w:spacing w:val="-6"/>
          </w:rPr>
          <w:delText xml:space="preserve"> </w:delText>
        </w:r>
        <w:r w:rsidDel="00C67110">
          <w:delText>it</w:delText>
        </w:r>
        <w:r w:rsidDel="00C67110">
          <w:rPr>
            <w:spacing w:val="-5"/>
          </w:rPr>
          <w:delText xml:space="preserve"> </w:delText>
        </w:r>
        <w:r w:rsidDel="00C67110">
          <w:delText>clumsy</w:delText>
        </w:r>
        <w:r w:rsidDel="00C67110">
          <w:rPr>
            <w:spacing w:val="-6"/>
          </w:rPr>
          <w:delText xml:space="preserve"> </w:delText>
        </w:r>
        <w:r w:rsidDel="00C67110">
          <w:delText>and</w:delText>
        </w:r>
        <w:r w:rsidDel="00C67110">
          <w:rPr>
            <w:spacing w:val="-5"/>
          </w:rPr>
          <w:delText xml:space="preserve"> </w:delText>
        </w:r>
        <w:r w:rsidDel="00C67110">
          <w:delText>unreadable,</w:delText>
        </w:r>
        <w:r w:rsidDel="00C67110">
          <w:rPr>
            <w:spacing w:val="-6"/>
          </w:rPr>
          <w:delText xml:space="preserve"> </w:delText>
        </w:r>
        <w:r w:rsidDel="00C67110">
          <w:delText>we</w:delText>
        </w:r>
        <w:r w:rsidDel="00C67110">
          <w:rPr>
            <w:spacing w:val="-6"/>
          </w:rPr>
          <w:delText xml:space="preserve"> </w:delText>
        </w:r>
        <w:r w:rsidDel="00C67110">
          <w:delText>can</w:delText>
        </w:r>
        <w:r w:rsidDel="00C67110">
          <w:rPr>
            <w:spacing w:val="-6"/>
          </w:rPr>
          <w:delText xml:space="preserve"> </w:delText>
        </w:r>
        <w:r w:rsidDel="00C67110">
          <w:delText>construct</w:delText>
        </w:r>
        <w:r w:rsidDel="00C67110">
          <w:rPr>
            <w:spacing w:val="-5"/>
          </w:rPr>
          <w:delText xml:space="preserve"> </w:delText>
        </w:r>
        <w:r w:rsidDel="00C67110">
          <w:delText>a</w:delText>
        </w:r>
        <w:r w:rsidDel="00C67110">
          <w:rPr>
            <w:spacing w:val="-6"/>
          </w:rPr>
          <w:delText xml:space="preserve"> </w:delText>
        </w:r>
        <w:r w:rsidDel="00C67110">
          <w:delText>loop</w:delText>
        </w:r>
        <w:r w:rsidDel="00C67110">
          <w:rPr>
            <w:spacing w:val="-5"/>
          </w:rPr>
          <w:delText xml:space="preserve"> </w:delText>
        </w:r>
        <w:r w:rsidDel="00C67110">
          <w:delText>in</w:delText>
        </w:r>
        <w:r w:rsidDel="00C67110">
          <w:rPr>
            <w:spacing w:val="-6"/>
          </w:rPr>
          <w:delText xml:space="preserve"> </w:delText>
        </w:r>
        <w:r w:rsidDel="00C67110">
          <w:delText>our</w:delText>
        </w:r>
        <w:r w:rsidDel="00C67110">
          <w:rPr>
            <w:spacing w:val="-5"/>
          </w:rPr>
          <w:delText xml:space="preserve"> </w:delText>
        </w:r>
        <w:r w:rsidDel="00C67110">
          <w:delText>program</w:delText>
        </w:r>
        <w:r w:rsidDel="00C67110">
          <w:rPr>
            <w:spacing w:val="-6"/>
          </w:rPr>
          <w:delText xml:space="preserve"> </w:delText>
        </w:r>
        <w:r w:rsidDel="00C67110">
          <w:delText>to</w:delText>
        </w:r>
        <w:r w:rsidDel="00C67110">
          <w:rPr>
            <w:spacing w:val="-58"/>
          </w:rPr>
          <w:delText xml:space="preserve"> </w:delText>
        </w:r>
        <w:r w:rsidDel="00C67110">
          <w:delText>repeat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7"/>
          </w:rPr>
          <w:delText xml:space="preserve"> </w:delText>
        </w:r>
        <w:r w:rsidDel="00C67110">
          <w:delText>instructions</w:delText>
        </w:r>
        <w:r w:rsidDel="00C67110">
          <w:rPr>
            <w:spacing w:val="-8"/>
          </w:rPr>
          <w:delText xml:space="preserve"> </w:delText>
        </w:r>
        <w:r w:rsidDel="00C67110">
          <w:delText>that</w:delText>
        </w:r>
        <w:r w:rsidDel="00C67110">
          <w:rPr>
            <w:spacing w:val="-7"/>
          </w:rPr>
          <w:delText xml:space="preserve"> </w:delText>
        </w:r>
        <w:r w:rsidDel="00C67110">
          <w:delText>will</w:delText>
        </w:r>
        <w:r w:rsidDel="00C67110">
          <w:rPr>
            <w:spacing w:val="-8"/>
          </w:rPr>
          <w:delText xml:space="preserve"> </w:delText>
        </w:r>
        <w:r w:rsidDel="00C67110">
          <w:delText>be</w:delText>
        </w:r>
        <w:r w:rsidDel="00C67110">
          <w:rPr>
            <w:spacing w:val="-7"/>
          </w:rPr>
          <w:delText xml:space="preserve"> </w:delText>
        </w:r>
        <w:r w:rsidDel="00C67110">
          <w:delText>applied</w:delText>
        </w:r>
        <w:r w:rsidDel="00C67110">
          <w:rPr>
            <w:spacing w:val="-8"/>
          </w:rPr>
          <w:delText xml:space="preserve"> </w:delText>
        </w:r>
        <w:r w:rsidDel="00C67110">
          <w:delText>for</w:delText>
        </w:r>
        <w:r w:rsidDel="00C67110">
          <w:rPr>
            <w:spacing w:val="-7"/>
          </w:rPr>
          <w:delText xml:space="preserve"> </w:delText>
        </w:r>
        <w:r w:rsidDel="00C67110">
          <w:delText>many</w:delText>
        </w:r>
        <w:r w:rsidDel="00C67110">
          <w:rPr>
            <w:spacing w:val="-7"/>
          </w:rPr>
          <w:delText xml:space="preserve"> </w:delText>
        </w:r>
        <w:r w:rsidDel="00C67110">
          <w:delText>times.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7"/>
          </w:rPr>
          <w:delText xml:space="preserve"> </w:delText>
        </w:r>
        <w:r w:rsidDel="00C67110">
          <w:delText>first</w:delText>
        </w:r>
        <w:r w:rsidDel="00C67110">
          <w:rPr>
            <w:spacing w:val="-8"/>
          </w:rPr>
          <w:delText xml:space="preserve"> </w:delText>
        </w:r>
        <w:r w:rsidDel="00C67110">
          <w:delText>type</w:delText>
        </w:r>
        <w:r w:rsidDel="00C67110">
          <w:rPr>
            <w:spacing w:val="-7"/>
          </w:rPr>
          <w:delText xml:space="preserve"> </w:delText>
        </w:r>
        <w:r w:rsidDel="00C67110">
          <w:delText>of</w:delText>
        </w:r>
        <w:r w:rsidDel="00C67110">
          <w:rPr>
            <w:spacing w:val="-8"/>
          </w:rPr>
          <w:delText xml:space="preserve"> </w:delText>
        </w:r>
        <w:r w:rsidDel="00C67110">
          <w:delText>loops</w:delText>
        </w:r>
        <w:r w:rsidDel="00C67110">
          <w:rPr>
            <w:spacing w:val="-7"/>
          </w:rPr>
          <w:delText xml:space="preserve"> </w:delText>
        </w:r>
        <w:r w:rsidDel="00C67110">
          <w:delText>that</w:delText>
        </w:r>
        <w:r w:rsidDel="00C67110">
          <w:rPr>
            <w:spacing w:val="-7"/>
          </w:rPr>
          <w:delText xml:space="preserve"> </w:delText>
        </w:r>
        <w:r w:rsidDel="00C67110">
          <w:delText>we</w:delText>
        </w:r>
        <w:r w:rsidDel="00C67110">
          <w:rPr>
            <w:spacing w:val="-58"/>
          </w:rPr>
          <w:delText xml:space="preserve"> </w:delText>
        </w:r>
        <w:r w:rsidDel="00C67110">
          <w:delText>will</w:delText>
        </w:r>
        <w:r w:rsidDel="00C67110">
          <w:rPr>
            <w:spacing w:val="-2"/>
          </w:rPr>
          <w:delText xml:space="preserve"> </w:delText>
        </w:r>
        <w:r w:rsidDel="00C67110">
          <w:delText>introduce</w:delText>
        </w:r>
        <w:r w:rsidDel="00C67110">
          <w:rPr>
            <w:spacing w:val="-1"/>
          </w:rPr>
          <w:delText xml:space="preserve"> </w:delText>
        </w:r>
        <w:r w:rsidDel="00C67110">
          <w:delText>here is the</w:delText>
        </w:r>
        <w:r w:rsidDel="00C67110">
          <w:rPr>
            <w:spacing w:val="2"/>
          </w:rPr>
          <w:delText xml:space="preserve"> </w:delText>
        </w:r>
        <w:r w:rsidDel="00C67110">
          <w:rPr>
            <w:rFonts w:ascii="Courier New"/>
          </w:rPr>
          <w:delText>while</w:delText>
        </w:r>
        <w:r w:rsidDel="00C67110">
          <w:delText>-loop.</w:delText>
        </w:r>
      </w:del>
    </w:p>
    <w:p w:rsidR="00CB0608" w:rsidDel="00C67110" w:rsidRDefault="009E1B49">
      <w:pPr>
        <w:pStyle w:val="BodyText"/>
        <w:rPr>
          <w:del w:id="1227" w:author="James Tan Swee Chuan (SUSS)" w:date="2022-03-31T16:51:00Z"/>
          <w:sz w:val="6"/>
        </w:rPr>
      </w:pPr>
      <w:del w:id="1228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391842497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69215</wp:posOffset>
                  </wp:positionV>
                  <wp:extent cx="5972810" cy="1065530"/>
                  <wp:effectExtent l="0" t="0" r="0" b="0"/>
                  <wp:wrapTopAndBottom/>
                  <wp:docPr id="79" name="docshape1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10655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225" w:lineRule="auto"/>
                                <w:ind w:left="896" w:right="6598" w:hanging="577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while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conditions:</w:t>
                              </w:r>
                              <w:r>
                                <w:rPr>
                                  <w:rFonts w:ascii="Courier New"/>
                                  <w:spacing w:val="-14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instructions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51" o:spid="_x0000_s1166" type="#_x0000_t202" style="position:absolute;margin-left:71.5pt;margin-top:5.45pt;width:470.3pt;height:83.9pt;z-index:-111473983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1"/>
                          <w:rPr>
                            <w:sz w:val="19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225" w:lineRule="auto"/>
                          <w:ind w:left="896" w:right="6598" w:hanging="577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while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conditions:</w:t>
                        </w:r>
                        <w:r>
                          <w:rPr>
                            <w:rFonts w:ascii="Courier New"/>
                            <w:spacing w:val="-14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instructions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rPr>
          <w:del w:id="1229" w:author="James Tan Swee Chuan (SUSS)" w:date="2022-03-31T16:51:00Z"/>
          <w:sz w:val="6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230" w:author="James Tan Swee Chuan (SUSS)" w:date="2022-03-31T16:51:00Z"/>
          <w:sz w:val="14"/>
        </w:rPr>
      </w:pPr>
    </w:p>
    <w:p w:rsidR="00CB0608" w:rsidDel="00C67110" w:rsidRDefault="00271F97">
      <w:pPr>
        <w:pStyle w:val="BodyText"/>
        <w:spacing w:before="67" w:line="345" w:lineRule="auto"/>
        <w:ind w:left="120" w:right="478"/>
        <w:jc w:val="both"/>
        <w:rPr>
          <w:del w:id="1231" w:author="James Tan Swee Chuan (SUSS)" w:date="2022-03-31T16:51:00Z"/>
        </w:rPr>
      </w:pPr>
      <w:del w:id="1232" w:author="James Tan Swee Chuan (SUSS)" w:date="2022-03-31T16:51:00Z">
        <w:r w:rsidDel="00C67110">
          <w:delText>The condition is a Boolean expression which controls whether the loop will continue to</w:delText>
        </w:r>
        <w:r w:rsidDel="00C67110">
          <w:rPr>
            <w:spacing w:val="1"/>
          </w:rPr>
          <w:delText xml:space="preserve"> </w:delText>
        </w:r>
        <w:r w:rsidDel="00C67110">
          <w:delText xml:space="preserve">run for a new iteration or not. If the condition is </w:delText>
        </w:r>
        <w:r w:rsidDel="00C67110">
          <w:rPr>
            <w:rFonts w:ascii="Courier New"/>
          </w:rPr>
          <w:delText>True</w:delText>
        </w:r>
        <w:r w:rsidDel="00C67110">
          <w:delText>, Python will go on to execute the</w:delText>
        </w:r>
        <w:r w:rsidDel="00C67110">
          <w:rPr>
            <w:spacing w:val="1"/>
          </w:rPr>
          <w:delText xml:space="preserve"> </w:delText>
        </w:r>
        <w:r w:rsidDel="00C67110">
          <w:delText>instructions that are written with indentation and after the colon behind the conditions.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number</w:delText>
        </w:r>
        <w:r w:rsidDel="00C67110">
          <w:rPr>
            <w:spacing w:val="-8"/>
          </w:rPr>
          <w:delText xml:space="preserve"> </w:delText>
        </w:r>
        <w:r w:rsidDel="00C67110">
          <w:delText>of</w:delText>
        </w:r>
        <w:r w:rsidDel="00C67110">
          <w:rPr>
            <w:spacing w:val="-8"/>
          </w:rPr>
          <w:delText xml:space="preserve"> </w:delText>
        </w:r>
        <w:r w:rsidDel="00C67110">
          <w:delText>loops</w:delText>
        </w:r>
        <w:r w:rsidDel="00C67110">
          <w:rPr>
            <w:spacing w:val="-8"/>
          </w:rPr>
          <w:delText xml:space="preserve"> </w:delText>
        </w:r>
        <w:r w:rsidDel="00C67110">
          <w:delText>can</w:delText>
        </w:r>
        <w:r w:rsidDel="00C67110">
          <w:rPr>
            <w:spacing w:val="-7"/>
          </w:rPr>
          <w:delText xml:space="preserve"> </w:delText>
        </w:r>
        <w:r w:rsidDel="00C67110">
          <w:delText>be</w:delText>
        </w:r>
        <w:r w:rsidDel="00C67110">
          <w:rPr>
            <w:spacing w:val="-8"/>
          </w:rPr>
          <w:delText xml:space="preserve"> </w:delText>
        </w:r>
        <w:r w:rsidDel="00C67110">
          <w:delText>infinite</w:delText>
        </w:r>
        <w:r w:rsidDel="00C67110">
          <w:rPr>
            <w:spacing w:val="-8"/>
          </w:rPr>
          <w:delText xml:space="preserve"> </w:delText>
        </w:r>
        <w:r w:rsidDel="00C67110">
          <w:delText>and</w:delText>
        </w:r>
        <w:r w:rsidDel="00C67110">
          <w:rPr>
            <w:spacing w:val="-8"/>
          </w:rPr>
          <w:delText xml:space="preserve"> </w:delText>
        </w:r>
        <w:r w:rsidDel="00C67110">
          <w:delText>will</w:delText>
        </w:r>
        <w:r w:rsidDel="00C67110">
          <w:rPr>
            <w:spacing w:val="-8"/>
          </w:rPr>
          <w:delText xml:space="preserve"> </w:delText>
        </w:r>
        <w:r w:rsidDel="00C67110">
          <w:delText>be</w:delText>
        </w:r>
        <w:r w:rsidDel="00C67110">
          <w:rPr>
            <w:spacing w:val="-8"/>
          </w:rPr>
          <w:delText xml:space="preserve"> </w:delText>
        </w:r>
        <w:r w:rsidDel="00C67110">
          <w:delText>repeated</w:delText>
        </w:r>
        <w:r w:rsidDel="00C67110">
          <w:rPr>
            <w:spacing w:val="-8"/>
          </w:rPr>
          <w:delText xml:space="preserve"> </w:delText>
        </w:r>
        <w:r w:rsidDel="00C67110">
          <w:delText>as</w:delText>
        </w:r>
        <w:r w:rsidDel="00C67110">
          <w:rPr>
            <w:spacing w:val="-8"/>
          </w:rPr>
          <w:delText xml:space="preserve"> </w:delText>
        </w:r>
        <w:r w:rsidDel="00C67110">
          <w:delText>long</w:delText>
        </w:r>
        <w:r w:rsidDel="00C67110">
          <w:rPr>
            <w:spacing w:val="-7"/>
          </w:rPr>
          <w:delText xml:space="preserve"> </w:delText>
        </w:r>
        <w:r w:rsidDel="00C67110">
          <w:delText>as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condition</w:delText>
        </w:r>
        <w:r w:rsidDel="00C67110">
          <w:rPr>
            <w:spacing w:val="-8"/>
          </w:rPr>
          <w:delText xml:space="preserve"> </w:delText>
        </w:r>
        <w:r w:rsidDel="00C67110">
          <w:delText>is</w:delText>
        </w:r>
        <w:r w:rsidDel="00C67110">
          <w:rPr>
            <w:spacing w:val="-2"/>
          </w:rPr>
          <w:delText xml:space="preserve"> </w:delText>
        </w:r>
        <w:r w:rsidDel="00C67110">
          <w:rPr>
            <w:rFonts w:ascii="Courier New"/>
          </w:rPr>
          <w:delText>True</w:delText>
        </w:r>
        <w:r w:rsidDel="00C67110">
          <w:delText>.</w:delText>
        </w:r>
        <w:r w:rsidDel="00C67110">
          <w:rPr>
            <w:spacing w:val="-58"/>
          </w:rPr>
          <w:delText xml:space="preserve"> </w:delText>
        </w:r>
        <w:r w:rsidDel="00C67110">
          <w:delText xml:space="preserve">As a result, it is extremely important to ensure that a </w:delText>
        </w:r>
        <w:r w:rsidDel="00C67110">
          <w:rPr>
            <w:rFonts w:ascii="Courier New"/>
          </w:rPr>
          <w:delText>while</w:delText>
        </w:r>
        <w:r w:rsidDel="00C67110">
          <w:delText>-loop will be terminated at</w:delText>
        </w:r>
        <w:r w:rsidDel="00C67110">
          <w:rPr>
            <w:spacing w:val="1"/>
          </w:rPr>
          <w:delText xml:space="preserve"> </w:delText>
        </w:r>
        <w:r w:rsidDel="00C67110">
          <w:delText>some</w:delText>
        </w:r>
        <w:r w:rsidDel="00C67110">
          <w:rPr>
            <w:spacing w:val="-2"/>
          </w:rPr>
          <w:delText xml:space="preserve"> </w:delText>
        </w:r>
        <w:r w:rsidDel="00C67110">
          <w:delText>stage</w:delText>
        </w:r>
        <w:r w:rsidDel="00C67110">
          <w:rPr>
            <w:spacing w:val="-1"/>
          </w:rPr>
          <w:delText xml:space="preserve"> </w:delText>
        </w:r>
        <w:r w:rsidDel="00C67110">
          <w:delText>by</w:delText>
        </w:r>
        <w:r w:rsidDel="00C67110">
          <w:rPr>
            <w:spacing w:val="-1"/>
          </w:rPr>
          <w:delText xml:space="preserve"> </w:delText>
        </w:r>
        <w:r w:rsidDel="00C67110">
          <w:delText>fulfilling the</w:delText>
        </w:r>
        <w:r w:rsidDel="00C67110">
          <w:rPr>
            <w:spacing w:val="-2"/>
          </w:rPr>
          <w:delText xml:space="preserve"> </w:delText>
        </w:r>
        <w:r w:rsidDel="00C67110">
          <w:delText>exit condition.</w:delText>
        </w:r>
      </w:del>
    </w:p>
    <w:p w:rsidR="00CB0608" w:rsidDel="00C67110" w:rsidRDefault="009E1B49">
      <w:pPr>
        <w:pStyle w:val="BodyText"/>
        <w:spacing w:before="2"/>
        <w:rPr>
          <w:del w:id="1233" w:author="James Tan Swee Chuan (SUSS)" w:date="2022-03-31T16:51:00Z"/>
          <w:sz w:val="11"/>
        </w:rPr>
      </w:pPr>
      <w:del w:id="1234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400550108" behindDoc="1" locked="0" layoutInCell="1" allowOverlap="1">
                  <wp:simplePos x="0" y="0"/>
                  <wp:positionH relativeFrom="page">
                    <wp:posOffset>673100</wp:posOffset>
                  </wp:positionH>
                  <wp:positionV relativeFrom="paragraph">
                    <wp:posOffset>103505</wp:posOffset>
                  </wp:positionV>
                  <wp:extent cx="5985510" cy="6128385"/>
                  <wp:effectExtent l="0" t="0" r="0" b="0"/>
                  <wp:wrapTopAndBottom/>
                  <wp:docPr id="75" name="docshapegroup1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6128385"/>
                            <a:chOff x="1060" y="163"/>
                            <a:chExt cx="9426" cy="9651"/>
                          </a:xfrm>
                        </wpg:grpSpPr>
                        <wps:wsp>
                          <wps:cNvPr id="76" name="docshape153"/>
                          <wps:cNvSpPr>
                            <a:spLocks/>
                          </wps:cNvSpPr>
                          <wps:spPr bwMode="auto">
                            <a:xfrm>
                              <a:off x="1060" y="162"/>
                              <a:ext cx="9426" cy="9651"/>
                            </a:xfrm>
                            <a:custGeom>
                              <a:avLst/>
                              <a:gdLst>
                                <a:gd name="T0" fmla="+- 0 10485 1060"/>
                                <a:gd name="T1" fmla="*/ T0 w 9426"/>
                                <a:gd name="T2" fmla="+- 0 163 163"/>
                                <a:gd name="T3" fmla="*/ 163 h 9651"/>
                                <a:gd name="T4" fmla="+- 0 1060 1060"/>
                                <a:gd name="T5" fmla="*/ T4 w 9426"/>
                                <a:gd name="T6" fmla="+- 0 163 163"/>
                                <a:gd name="T7" fmla="*/ 163 h 9651"/>
                                <a:gd name="T8" fmla="+- 0 1060 1060"/>
                                <a:gd name="T9" fmla="*/ T8 w 9426"/>
                                <a:gd name="T10" fmla="+- 0 9813 163"/>
                                <a:gd name="T11" fmla="*/ 9813 h 9651"/>
                                <a:gd name="T12" fmla="+- 0 1080 1060"/>
                                <a:gd name="T13" fmla="*/ T12 w 9426"/>
                                <a:gd name="T14" fmla="+- 0 9813 163"/>
                                <a:gd name="T15" fmla="*/ 9813 h 9651"/>
                                <a:gd name="T16" fmla="+- 0 1100 1060"/>
                                <a:gd name="T17" fmla="*/ T16 w 9426"/>
                                <a:gd name="T18" fmla="+- 0 9813 163"/>
                                <a:gd name="T19" fmla="*/ 9813 h 9651"/>
                                <a:gd name="T20" fmla="+- 0 1100 1060"/>
                                <a:gd name="T21" fmla="*/ T20 w 9426"/>
                                <a:gd name="T22" fmla="+- 0 203 163"/>
                                <a:gd name="T23" fmla="*/ 203 h 9651"/>
                                <a:gd name="T24" fmla="+- 0 10445 1060"/>
                                <a:gd name="T25" fmla="*/ T24 w 9426"/>
                                <a:gd name="T26" fmla="+- 0 203 163"/>
                                <a:gd name="T27" fmla="*/ 203 h 9651"/>
                                <a:gd name="T28" fmla="+- 0 10445 1060"/>
                                <a:gd name="T29" fmla="*/ T28 w 9426"/>
                                <a:gd name="T30" fmla="+- 0 9813 163"/>
                                <a:gd name="T31" fmla="*/ 9813 h 9651"/>
                                <a:gd name="T32" fmla="+- 0 10465 1060"/>
                                <a:gd name="T33" fmla="*/ T32 w 9426"/>
                                <a:gd name="T34" fmla="+- 0 9813 163"/>
                                <a:gd name="T35" fmla="*/ 9813 h 9651"/>
                                <a:gd name="T36" fmla="+- 0 10485 1060"/>
                                <a:gd name="T37" fmla="*/ T36 w 9426"/>
                                <a:gd name="T38" fmla="+- 0 9813 163"/>
                                <a:gd name="T39" fmla="*/ 9813 h 9651"/>
                                <a:gd name="T40" fmla="+- 0 10485 1060"/>
                                <a:gd name="T41" fmla="*/ T40 w 9426"/>
                                <a:gd name="T42" fmla="+- 0 163 163"/>
                                <a:gd name="T43" fmla="*/ 163 h 96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9426" h="9651">
                                  <a:moveTo>
                                    <a:pt x="94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650"/>
                                  </a:lnTo>
                                  <a:lnTo>
                                    <a:pt x="20" y="9650"/>
                                  </a:lnTo>
                                  <a:lnTo>
                                    <a:pt x="40" y="9650"/>
                                  </a:lnTo>
                                  <a:lnTo>
                                    <a:pt x="40" y="40"/>
                                  </a:lnTo>
                                  <a:lnTo>
                                    <a:pt x="9385" y="40"/>
                                  </a:lnTo>
                                  <a:lnTo>
                                    <a:pt x="9385" y="9650"/>
                                  </a:lnTo>
                                  <a:lnTo>
                                    <a:pt x="9405" y="9650"/>
                                  </a:lnTo>
                                  <a:lnTo>
                                    <a:pt x="9425" y="9650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77" name="docshape15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8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72" y="1087"/>
                              <a:ext cx="9187" cy="78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78" name="docshape1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00" y="202"/>
                              <a:ext cx="9346" cy="96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/>
                                  <w:ind w:left="20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Example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(Cont’d):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repeat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previous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task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for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3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students.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8"/>
                                  <w:rPr>
                                    <w:sz w:val="23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20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1.34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Entering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Names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Scores</w:t>
                                </w:r>
                                <w:r>
                                  <w:rPr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Repeatedly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while</w:t>
                                </w:r>
                                <w:r>
                                  <w:rPr>
                                    <w:sz w:val="20"/>
                                  </w:rPr>
                                  <w:t>-Loops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52" o:spid="_x0000_s1167" style="position:absolute;margin-left:53pt;margin-top:8.15pt;width:471.3pt;height:482.55pt;z-index:-102766372;mso-wrap-distance-left:0;mso-wrap-distance-right:0;mso-position-horizontal-relative:page;mso-position-vertical-relative:text" coordorigin="1060,163" coordsize="9426,9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">
                  <v:shape id="docshape153" o:spid="_x0000_s1168" style="position:absolute;left:1060;top:162;width:9426;height:9651;visibility:visible;mso-wrap-style:square;v-text-anchor:top" coordsize="9426,9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" path="m9425,l,,,9650r20,l40,9650,40,40r9345,l9385,9650r20,l9425,9650,9425,xe" fillcolor="#d9d9d9" stroked="f">
                    <v:path arrowok="t" o:connecttype="custom" o:connectlocs="9425,163;0,163;0,9813;20,9813;40,9813;40,203;9385,203;9385,9813;9405,9813;9425,9813;9425,163" o:connectangles="0,0,0,0,0,0,0,0,0,0,0"/>
                  </v:shape>
                  <v:shape id="docshape154" o:spid="_x0000_s1169" type="#_x0000_t75" style="position:absolute;left:1172;top:1087;width:9187;height:7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">
                    <v:imagedata r:id="rId89" o:title=""/>
                  </v:shape>
                  <v:shape id="docshape155" o:spid="_x0000_s1170" type="#_x0000_t202" style="position:absolute;left:1100;top:202;width:9346;height:96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" filled="f" stroked="f">
                    <v:textbox inset="0,0,0,0">
                      <w:txbxContent>
                        <w:p w:rsidR="00D44B86" w:rsidRDefault="00D44B86">
                          <w:pPr>
                            <w:spacing w:before="218"/>
                            <w:ind w:left="200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Example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(Cont’d):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repeat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previous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task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for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3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students.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8"/>
                            <w:rPr>
                              <w:sz w:val="23"/>
                            </w:rPr>
                          </w:pPr>
                        </w:p>
                        <w:p w:rsidR="00D44B86" w:rsidRDefault="00D44B86">
                          <w:pPr>
                            <w:ind w:left="200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1.34</w:t>
                          </w:r>
                          <w:r>
                            <w:rPr>
                              <w:rFonts w:ascii="Palatino Linotype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Entering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Names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and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Scores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Repeatedly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by</w:t>
                          </w:r>
                          <w:r>
                            <w:rPr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while</w:t>
                          </w:r>
                          <w:r>
                            <w:rPr>
                              <w:sz w:val="20"/>
                            </w:rPr>
                            <w:t>-Loops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1235" w:author="James Tan Swee Chuan (SUSS)" w:date="2022-03-31T16:51:00Z"/>
          <w:sz w:val="11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3"/>
        <w:rPr>
          <w:del w:id="1236" w:author="James Tan Swee Chuan (SUSS)" w:date="2022-03-31T16:51:00Z"/>
          <w:sz w:val="16"/>
        </w:rPr>
      </w:pPr>
    </w:p>
    <w:p w:rsidR="00CB0608" w:rsidDel="00C67110" w:rsidRDefault="009E1B49">
      <w:pPr>
        <w:pStyle w:val="BodyText"/>
        <w:ind w:left="460"/>
        <w:rPr>
          <w:del w:id="1237" w:author="James Tan Swee Chuan (SUSS)" w:date="2022-03-31T16:51:00Z"/>
          <w:sz w:val="20"/>
        </w:rPr>
      </w:pPr>
      <w:del w:id="1238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2621280"/>
                  <wp:effectExtent l="0" t="0" r="0" b="0"/>
                  <wp:docPr id="72" name="docshapegroup15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2621280"/>
                            <a:chOff x="0" y="0"/>
                            <a:chExt cx="9426" cy="4128"/>
                          </a:xfrm>
                        </wpg:grpSpPr>
                        <wps:wsp>
                          <wps:cNvPr id="73" name="docshape15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26" cy="4128"/>
                            </a:xfrm>
                            <a:custGeom>
                              <a:avLst/>
                              <a:gdLst>
                                <a:gd name="T0" fmla="*/ 9425 w 9426"/>
                                <a:gd name="T1" fmla="*/ 0 h 4128"/>
                                <a:gd name="T2" fmla="*/ 9405 w 9426"/>
                                <a:gd name="T3" fmla="*/ 0 h 4128"/>
                                <a:gd name="T4" fmla="*/ 9405 w 9426"/>
                                <a:gd name="T5" fmla="*/ 4108 h 4128"/>
                                <a:gd name="T6" fmla="*/ 20 w 9426"/>
                                <a:gd name="T7" fmla="*/ 4108 h 4128"/>
                                <a:gd name="T8" fmla="*/ 9405 w 9426"/>
                                <a:gd name="T9" fmla="*/ 4108 h 4128"/>
                                <a:gd name="T10" fmla="*/ 9405 w 9426"/>
                                <a:gd name="T11" fmla="*/ 0 h 4128"/>
                                <a:gd name="T12" fmla="*/ 9385 w 9426"/>
                                <a:gd name="T13" fmla="*/ 0 h 4128"/>
                                <a:gd name="T14" fmla="*/ 9385 w 9426"/>
                                <a:gd name="T15" fmla="*/ 4088 h 4128"/>
                                <a:gd name="T16" fmla="*/ 40 w 9426"/>
                                <a:gd name="T17" fmla="*/ 4088 h 4128"/>
                                <a:gd name="T18" fmla="*/ 40 w 9426"/>
                                <a:gd name="T19" fmla="*/ 0 h 4128"/>
                                <a:gd name="T20" fmla="*/ 20 w 9426"/>
                                <a:gd name="T21" fmla="*/ 0 h 4128"/>
                                <a:gd name="T22" fmla="*/ 0 w 9426"/>
                                <a:gd name="T23" fmla="*/ 0 h 4128"/>
                                <a:gd name="T24" fmla="*/ 0 w 9426"/>
                                <a:gd name="T25" fmla="*/ 4128 h 4128"/>
                                <a:gd name="T26" fmla="*/ 9425 w 9426"/>
                                <a:gd name="T27" fmla="*/ 4128 h 4128"/>
                                <a:gd name="T28" fmla="*/ 9425 w 9426"/>
                                <a:gd name="T29" fmla="*/ 0 h 412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</a:cxnLst>
                              <a:rect l="0" t="0" r="r" b="b"/>
                              <a:pathLst>
                                <a:path w="9426" h="4128">
                                  <a:moveTo>
                                    <a:pt x="9425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9405" y="4108"/>
                                  </a:lnTo>
                                  <a:lnTo>
                                    <a:pt x="20" y="4108"/>
                                  </a:lnTo>
                                  <a:lnTo>
                                    <a:pt x="9405" y="4108"/>
                                  </a:lnTo>
                                  <a:lnTo>
                                    <a:pt x="9405" y="0"/>
                                  </a:lnTo>
                                  <a:lnTo>
                                    <a:pt x="9385" y="0"/>
                                  </a:lnTo>
                                  <a:lnTo>
                                    <a:pt x="9385" y="4088"/>
                                  </a:lnTo>
                                  <a:lnTo>
                                    <a:pt x="40" y="4088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4128"/>
                                  </a:lnTo>
                                  <a:lnTo>
                                    <a:pt x="9425" y="4128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4" name="docshape15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" y="0"/>
                              <a:ext cx="9346" cy="40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39" w:line="343" w:lineRule="auto"/>
                                  <w:ind w:left="200" w:right="197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 xml:space="preserve">Before the loop starts, we initiate a counter variable called 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with the value 0. This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counter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increase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by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each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iteration.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while</w:t>
                                </w:r>
                                <w:r>
                                  <w:rPr>
                                    <w:sz w:val="24"/>
                                  </w:rPr>
                                  <w:t>-loop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set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continue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long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as 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has not reached 3 yet. At the beginning of the last iteration, 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should be 2 and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will become 3 when Python executes the instructions within the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while</w:t>
                                </w:r>
                                <w:r>
                                  <w:rPr>
                                    <w:sz w:val="24"/>
                                  </w:rPr>
                                  <w:t>-loop. At the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end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this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iteration,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Python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go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back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to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first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line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while</w:t>
                                </w:r>
                                <w:r>
                                  <w:rPr>
                                    <w:sz w:val="24"/>
                                  </w:rPr>
                                  <w:t>-loop,</w:t>
                                </w:r>
                                <w:r>
                                  <w:rPr>
                                    <w:spacing w:val="-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since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the condition 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&lt; 3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is no longer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True</w:t>
                                </w:r>
                                <w:r>
                                  <w:rPr>
                                    <w:sz w:val="24"/>
                                  </w:rPr>
                                  <w:t>, the program will exit the loop as designed.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Therefore, the most crucial command in the whole loop is 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= 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+ 1</w:t>
                                </w:r>
                                <w:r>
                                  <w:rPr>
                                    <w:sz w:val="24"/>
                                  </w:rPr>
                                  <w:t>. Without this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line,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pacing w:val="-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can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never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reach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3,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which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exit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condition,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after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three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iterations.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Instead,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it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stay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at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0,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initial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value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defined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before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loop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has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started,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forever.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156" o:spid="_x0000_s1171" style="width:471.3pt;height:206.4pt;mso-position-horizontal-relative:char;mso-position-vertical-relative:line" coordsize="9426,41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">
                  <v:shape id="docshape157" o:spid="_x0000_s1172" style="position:absolute;width:9426;height:4128;visibility:visible;mso-wrap-style:square;v-text-anchor:top" coordsize="9426,4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" path="m9425,r-20,l9405,4108r-9385,l9405,4108,9405,r-20,l9385,4088r-9345,l40,,20,,,,,4128r9425,l9425,xe" fillcolor="#d9d9d9" stroked="f">
                    <v:path arrowok="t" o:connecttype="custom" o:connectlocs="9425,0;9405,0;9405,4108;20,4108;9405,4108;9405,0;9385,0;9385,4088;40,4088;40,0;20,0;0,0;0,4128;9425,4128;9425,0" o:connectangles="0,0,0,0,0,0,0,0,0,0,0,0,0,0,0"/>
                  </v:shape>
                  <v:shape id="docshape158" o:spid="_x0000_s1173" type="#_x0000_t202" style="position:absolute;left:40;width:9346;height:4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UEU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" filled="f" stroked="f">
                    <v:textbox inset="0,0,0,0">
                      <w:txbxContent>
                        <w:p w:rsidR="00D44B86" w:rsidRDefault="00D44B86">
                          <w:pPr>
                            <w:spacing w:before="39" w:line="343" w:lineRule="auto"/>
                            <w:ind w:left="200" w:right="197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 xml:space="preserve">Before the loop starts, we initiate a counter variable called 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with the value 0. This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counter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increase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by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each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iteration.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while</w:t>
                          </w:r>
                          <w:r>
                            <w:rPr>
                              <w:sz w:val="24"/>
                            </w:rPr>
                            <w:t>-loop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is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set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continue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as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long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as 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has not reached 3 yet. At the beginning of the last iteration, 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should be 2 and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will become 3 when Python executes the instructions within the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while</w:t>
                          </w:r>
                          <w:r>
                            <w:rPr>
                              <w:sz w:val="24"/>
                            </w:rPr>
                            <w:t>-loop. At the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end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this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iteration,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Python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go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back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to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first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line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while</w:t>
                          </w:r>
                          <w:r>
                            <w:rPr>
                              <w:sz w:val="24"/>
                            </w:rPr>
                            <w:t>-loop,</w:t>
                          </w:r>
                          <w:r>
                            <w:rPr>
                              <w:spacing w:val="-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since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the condition 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&lt; 3 </w:t>
                          </w:r>
                          <w:r>
                            <w:rPr>
                              <w:sz w:val="24"/>
                            </w:rPr>
                            <w:t xml:space="preserve">is no longer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True</w:t>
                          </w:r>
                          <w:r>
                            <w:rPr>
                              <w:sz w:val="24"/>
                            </w:rPr>
                            <w:t>, the program will exit the loop as designed.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Therefore, the most crucial command in the whole loop is 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= 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+ 1</w:t>
                          </w:r>
                          <w:r>
                            <w:rPr>
                              <w:sz w:val="24"/>
                            </w:rPr>
                            <w:t>. Without this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line,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Courier New"/>
                              <w:spacing w:val="-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can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never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reach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3,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which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is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exit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condition,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after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three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iterations.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Instead,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it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stay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at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0,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initial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value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defined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before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loop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has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started,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forever.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9E1B49">
      <w:pPr>
        <w:pStyle w:val="BodyText"/>
        <w:spacing w:before="5"/>
        <w:rPr>
          <w:del w:id="1239" w:author="James Tan Swee Chuan (SUSS)" w:date="2022-03-31T16:51:00Z"/>
          <w:sz w:val="26"/>
        </w:rPr>
      </w:pPr>
      <w:del w:id="1240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409257719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224155</wp:posOffset>
                  </wp:positionV>
                  <wp:extent cx="5972810" cy="1414145"/>
                  <wp:effectExtent l="0" t="0" r="0" b="0"/>
                  <wp:wrapTopAndBottom/>
                  <wp:docPr id="66" name="docshapegroup15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1414145"/>
                            <a:chOff x="1430" y="353"/>
                            <a:chExt cx="9406" cy="2227"/>
                          </a:xfrm>
                        </wpg:grpSpPr>
                        <wps:wsp>
                          <wps:cNvPr id="67" name="docshape160"/>
                          <wps:cNvSpPr>
                            <a:spLocks noChangeArrowheads="1"/>
                          </wps:cNvSpPr>
                          <wps:spPr bwMode="auto">
                            <a:xfrm>
                              <a:off x="1440" y="363"/>
                              <a:ext cx="9386" cy="2207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8" name="docshape161"/>
                          <wps:cNvSpPr>
                            <a:spLocks/>
                          </wps:cNvSpPr>
                          <wps:spPr bwMode="auto">
                            <a:xfrm>
                              <a:off x="1430" y="353"/>
                              <a:ext cx="1137" cy="999"/>
                            </a:xfrm>
                            <a:custGeom>
                              <a:avLst/>
                              <a:gdLst>
                                <a:gd name="T0" fmla="+- 0 2566 1430"/>
                                <a:gd name="T1" fmla="*/ T0 w 1137"/>
                                <a:gd name="T2" fmla="+- 0 353 353"/>
                                <a:gd name="T3" fmla="*/ 353 h 999"/>
                                <a:gd name="T4" fmla="+- 0 1430 1430"/>
                                <a:gd name="T5" fmla="*/ T4 w 1137"/>
                                <a:gd name="T6" fmla="+- 0 353 353"/>
                                <a:gd name="T7" fmla="*/ 353 h 999"/>
                                <a:gd name="T8" fmla="+- 0 1430 1430"/>
                                <a:gd name="T9" fmla="*/ T8 w 1137"/>
                                <a:gd name="T10" fmla="+- 0 1351 353"/>
                                <a:gd name="T11" fmla="*/ 1351 h 999"/>
                                <a:gd name="T12" fmla="+- 0 1450 1430"/>
                                <a:gd name="T13" fmla="*/ T12 w 1137"/>
                                <a:gd name="T14" fmla="+- 0 1351 353"/>
                                <a:gd name="T15" fmla="*/ 1351 h 999"/>
                                <a:gd name="T16" fmla="+- 0 1450 1430"/>
                                <a:gd name="T17" fmla="*/ T16 w 1137"/>
                                <a:gd name="T18" fmla="+- 0 373 353"/>
                                <a:gd name="T19" fmla="*/ 373 h 999"/>
                                <a:gd name="T20" fmla="+- 0 2566 1430"/>
                                <a:gd name="T21" fmla="*/ T20 w 1137"/>
                                <a:gd name="T22" fmla="+- 0 373 353"/>
                                <a:gd name="T23" fmla="*/ 373 h 999"/>
                                <a:gd name="T24" fmla="+- 0 2566 1430"/>
                                <a:gd name="T25" fmla="*/ T24 w 1137"/>
                                <a:gd name="T26" fmla="+- 0 353 353"/>
                                <a:gd name="T27" fmla="*/ 353 h 99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11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69" name="docshape16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70" y="589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70" name="docshape163"/>
                          <wps:cNvSpPr>
                            <a:spLocks/>
                          </wps:cNvSpPr>
                          <wps:spPr bwMode="auto">
                            <a:xfrm>
                              <a:off x="1430" y="353"/>
                              <a:ext cx="9406" cy="2227"/>
                            </a:xfrm>
                            <a:custGeom>
                              <a:avLst/>
                              <a:gdLst>
                                <a:gd name="T0" fmla="+- 0 10835 1430"/>
                                <a:gd name="T1" fmla="*/ T0 w 9406"/>
                                <a:gd name="T2" fmla="+- 0 2579 353"/>
                                <a:gd name="T3" fmla="*/ 2579 h 2227"/>
                                <a:gd name="T4" fmla="+- 0 10815 1430"/>
                                <a:gd name="T5" fmla="*/ T4 w 9406"/>
                                <a:gd name="T6" fmla="+- 0 2559 353"/>
                                <a:gd name="T7" fmla="*/ 2559 h 2227"/>
                                <a:gd name="T8" fmla="+- 0 2566 1430"/>
                                <a:gd name="T9" fmla="*/ T8 w 9406"/>
                                <a:gd name="T10" fmla="+- 0 2559 353"/>
                                <a:gd name="T11" fmla="*/ 2559 h 2227"/>
                                <a:gd name="T12" fmla="+- 0 1450 1430"/>
                                <a:gd name="T13" fmla="*/ T12 w 9406"/>
                                <a:gd name="T14" fmla="+- 0 2559 353"/>
                                <a:gd name="T15" fmla="*/ 2559 h 2227"/>
                                <a:gd name="T16" fmla="+- 0 1450 1430"/>
                                <a:gd name="T17" fmla="*/ T16 w 9406"/>
                                <a:gd name="T18" fmla="+- 0 1351 353"/>
                                <a:gd name="T19" fmla="*/ 1351 h 2227"/>
                                <a:gd name="T20" fmla="+- 0 1430 1430"/>
                                <a:gd name="T21" fmla="*/ T20 w 9406"/>
                                <a:gd name="T22" fmla="+- 0 1351 353"/>
                                <a:gd name="T23" fmla="*/ 1351 h 2227"/>
                                <a:gd name="T24" fmla="+- 0 1430 1430"/>
                                <a:gd name="T25" fmla="*/ T24 w 9406"/>
                                <a:gd name="T26" fmla="+- 0 2579 353"/>
                                <a:gd name="T27" fmla="*/ 2579 h 2227"/>
                                <a:gd name="T28" fmla="+- 0 2566 1430"/>
                                <a:gd name="T29" fmla="*/ T28 w 9406"/>
                                <a:gd name="T30" fmla="+- 0 2579 353"/>
                                <a:gd name="T31" fmla="*/ 2579 h 2227"/>
                                <a:gd name="T32" fmla="+- 0 10835 1430"/>
                                <a:gd name="T33" fmla="*/ T32 w 9406"/>
                                <a:gd name="T34" fmla="+- 0 2579 353"/>
                                <a:gd name="T35" fmla="*/ 2579 h 2227"/>
                                <a:gd name="T36" fmla="+- 0 10836 1430"/>
                                <a:gd name="T37" fmla="*/ T36 w 9406"/>
                                <a:gd name="T38" fmla="+- 0 353 353"/>
                                <a:gd name="T39" fmla="*/ 353 h 2227"/>
                                <a:gd name="T40" fmla="+- 0 10835 1430"/>
                                <a:gd name="T41" fmla="*/ T40 w 9406"/>
                                <a:gd name="T42" fmla="+- 0 353 353"/>
                                <a:gd name="T43" fmla="*/ 353 h 2227"/>
                                <a:gd name="T44" fmla="+- 0 2566 1430"/>
                                <a:gd name="T45" fmla="*/ T44 w 9406"/>
                                <a:gd name="T46" fmla="+- 0 353 353"/>
                                <a:gd name="T47" fmla="*/ 353 h 2227"/>
                                <a:gd name="T48" fmla="+- 0 2566 1430"/>
                                <a:gd name="T49" fmla="*/ T48 w 9406"/>
                                <a:gd name="T50" fmla="+- 0 373 353"/>
                                <a:gd name="T51" fmla="*/ 373 h 2227"/>
                                <a:gd name="T52" fmla="+- 0 10816 1430"/>
                                <a:gd name="T53" fmla="*/ T52 w 9406"/>
                                <a:gd name="T54" fmla="+- 0 373 353"/>
                                <a:gd name="T55" fmla="*/ 373 h 2227"/>
                                <a:gd name="T56" fmla="+- 0 10816 1430"/>
                                <a:gd name="T57" fmla="*/ T56 w 9406"/>
                                <a:gd name="T58" fmla="+- 0 1351 353"/>
                                <a:gd name="T59" fmla="*/ 1351 h 2227"/>
                                <a:gd name="T60" fmla="+- 0 10816 1430"/>
                                <a:gd name="T61" fmla="*/ T60 w 9406"/>
                                <a:gd name="T62" fmla="+- 0 2559 353"/>
                                <a:gd name="T63" fmla="*/ 2559 h 2227"/>
                                <a:gd name="T64" fmla="+- 0 10835 1430"/>
                                <a:gd name="T65" fmla="*/ T64 w 9406"/>
                                <a:gd name="T66" fmla="+- 0 2579 353"/>
                                <a:gd name="T67" fmla="*/ 2579 h 2227"/>
                                <a:gd name="T68" fmla="+- 0 10835 1430"/>
                                <a:gd name="T69" fmla="*/ T68 w 9406"/>
                                <a:gd name="T70" fmla="+- 0 1351 353"/>
                                <a:gd name="T71" fmla="*/ 1351 h 2227"/>
                                <a:gd name="T72" fmla="+- 0 10835 1430"/>
                                <a:gd name="T73" fmla="*/ T72 w 9406"/>
                                <a:gd name="T74" fmla="+- 0 353 353"/>
                                <a:gd name="T75" fmla="*/ 353 h 2227"/>
                                <a:gd name="T76" fmla="+- 0 10836 1430"/>
                                <a:gd name="T77" fmla="*/ T76 w 9406"/>
                                <a:gd name="T78" fmla="+- 0 353 353"/>
                                <a:gd name="T79" fmla="*/ 353 h 222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9406" h="2227">
                                  <a:moveTo>
                                    <a:pt x="9405" y="2226"/>
                                  </a:moveTo>
                                  <a:lnTo>
                                    <a:pt x="9385" y="2206"/>
                                  </a:lnTo>
                                  <a:lnTo>
                                    <a:pt x="1136" y="2206"/>
                                  </a:lnTo>
                                  <a:lnTo>
                                    <a:pt x="20" y="2206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0" y="2226"/>
                                  </a:lnTo>
                                  <a:lnTo>
                                    <a:pt x="1136" y="2226"/>
                                  </a:lnTo>
                                  <a:lnTo>
                                    <a:pt x="9405" y="2226"/>
                                  </a:lnTo>
                                  <a:close/>
                                  <a:moveTo>
                                    <a:pt x="9406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8"/>
                                  </a:lnTo>
                                  <a:lnTo>
                                    <a:pt x="9386" y="2206"/>
                                  </a:lnTo>
                                  <a:lnTo>
                                    <a:pt x="9405" y="2226"/>
                                  </a:lnTo>
                                  <a:lnTo>
                                    <a:pt x="9405" y="998"/>
                                  </a:lnTo>
                                  <a:lnTo>
                                    <a:pt x="9405" y="0"/>
                                  </a:lnTo>
                                  <a:lnTo>
                                    <a:pt x="940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71" name="docshape16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430" y="363"/>
                              <a:ext cx="9406" cy="22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133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  <w:p w:rsidR="00D44B86" w:rsidRDefault="00D44B86">
                                <w:pPr>
                                  <w:spacing w:before="141" w:line="570" w:lineRule="atLeast"/>
                                  <w:ind w:left="220" w:right="2213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section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textbook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while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loops: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33 While Loops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59" o:spid="_x0000_s1174" style="position:absolute;margin-left:71.5pt;margin-top:17.65pt;width:470.3pt;height:111.35pt;z-index:-94058761;mso-wrap-distance-left:0;mso-wrap-distance-right:0;mso-position-horizontal-relative:page;mso-position-vertical-relative:text" coordorigin="1430,353" coordsize="9406,2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">
                  <v:rect id="docshape160" o:spid="_x0000_s1175" style="position:absolute;left:1440;top:363;width:9386;height:2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" fillcolor="#d9d9d9" stroked="f"/>
                  <v:shape id="docshape161" o:spid="_x0000_s1176" style="position:absolute;left:1430;top:353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" path="m1136,l,,,998r20,l20,20r1116,l1136,xe" fillcolor="#d9d9d9" stroked="f">
                    <v:path arrowok="t" o:connecttype="custom" o:connectlocs="1136,353;0,353;0,1351;20,1351;20,373;1136,373;1136,353" o:connectangles="0,0,0,0,0,0,0"/>
                  </v:shape>
                  <v:shape id="docshape162" o:spid="_x0000_s1177" type="#_x0000_t75" style="position:absolute;left:1570;top:589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">
                    <v:imagedata r:id="rId25" o:title=""/>
                  </v:shape>
                  <v:shape id="docshape163" o:spid="_x0000_s1178" style="position:absolute;left:1430;top:353;width:9406;height:2227;visibility:visible;mso-wrap-style:square;v-text-anchor:top" coordsize="9406,2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" path="m9405,2226r-20,-20l1136,2206r-1116,l20,998,,998,,2226r1136,l9405,2226xm9406,r-1,l1136,r,20l9386,20r,978l9386,2206r19,20l9405,998,9405,r1,xe" fillcolor="#d9d9d9" stroked="f">
                    <v:path arrowok="t" o:connecttype="custom" o:connectlocs="9405,2579;9385,2559;1136,2559;20,2559;20,1351;0,1351;0,2579;1136,2579;9405,2579;9406,353;9405,353;1136,353;1136,373;9386,373;9386,1351;9386,2559;9405,2579;9405,1351;9405,353;9406,353" o:connectangles="0,0,0,0,0,0,0,0,0,0,0,0,0,0,0,0,0,0,0,0"/>
                  </v:shape>
                  <v:shape id="docshape164" o:spid="_x0000_s1179" type="#_x0000_t202" style="position:absolute;left:1430;top:363;width:9406;height:2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" filled="f" stroked="f">
                    <v:textbox inset="0,0,0,0">
                      <w:txbxContent>
                        <w:p w:rsidR="00D44B86" w:rsidRDefault="00D44B86">
                          <w:pPr>
                            <w:spacing w:before="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ind w:left="133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  <w:p w:rsidR="00D44B86" w:rsidRDefault="00D44B86">
                          <w:pPr>
                            <w:spacing w:before="141" w:line="570" w:lineRule="atLeast"/>
                            <w:ind w:left="220" w:right="2213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Read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section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textbook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while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loops: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33 While Loops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1241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242" w:author="James Tan Swee Chuan (SUSS)" w:date="2022-03-31T16:51:00Z"/>
          <w:sz w:val="20"/>
        </w:rPr>
      </w:pPr>
    </w:p>
    <w:p w:rsidR="00CB0608" w:rsidDel="00C67110" w:rsidRDefault="00271F97">
      <w:pPr>
        <w:pStyle w:val="Heading2"/>
        <w:numPr>
          <w:ilvl w:val="1"/>
          <w:numId w:val="3"/>
        </w:numPr>
        <w:tabs>
          <w:tab w:val="left" w:pos="960"/>
        </w:tabs>
        <w:spacing w:before="185"/>
        <w:ind w:left="960"/>
        <w:jc w:val="left"/>
        <w:rPr>
          <w:del w:id="1243" w:author="James Tan Swee Chuan (SUSS)" w:date="2022-03-31T16:51:00Z"/>
        </w:rPr>
      </w:pPr>
      <w:del w:id="1244" w:author="James Tan Swee Chuan (SUSS)" w:date="2022-03-31T16:51:00Z">
        <w:r w:rsidDel="00C67110">
          <w:rPr>
            <w:color w:val="007DBA"/>
          </w:rPr>
          <w:delText>For-Loops</w:delText>
        </w:r>
      </w:del>
    </w:p>
    <w:p w:rsidR="00CB0608" w:rsidDel="00C67110" w:rsidRDefault="00271F97">
      <w:pPr>
        <w:pStyle w:val="BodyText"/>
        <w:spacing w:before="229" w:line="343" w:lineRule="auto"/>
        <w:ind w:left="480" w:right="120"/>
        <w:jc w:val="both"/>
        <w:rPr>
          <w:del w:id="1245" w:author="James Tan Swee Chuan (SUSS)" w:date="2022-03-31T16:51:00Z"/>
        </w:rPr>
      </w:pPr>
      <w:del w:id="1246" w:author="James Tan Swee Chuan (SUSS)" w:date="2022-03-31T16:51:00Z">
        <w:r w:rsidDel="00C67110">
          <w:delText xml:space="preserve">Another type of loops is the </w:delText>
        </w:r>
        <w:r w:rsidDel="00C67110">
          <w:rPr>
            <w:rFonts w:ascii="Courier New"/>
          </w:rPr>
          <w:delText>for</w:delText>
        </w:r>
        <w:r w:rsidDel="00C67110">
          <w:delText>-loop, which are constructed differently. While we need</w:delText>
        </w:r>
        <w:r w:rsidDel="00C67110">
          <w:rPr>
            <w:spacing w:val="-57"/>
          </w:rPr>
          <w:delText xml:space="preserve"> </w:delText>
        </w:r>
        <w:r w:rsidDel="00C67110">
          <w:delText>a</w:delText>
        </w:r>
        <w:r w:rsidDel="00C67110">
          <w:rPr>
            <w:spacing w:val="-10"/>
          </w:rPr>
          <w:delText xml:space="preserve"> </w:delText>
        </w:r>
        <w:r w:rsidDel="00C67110">
          <w:rPr>
            <w:rFonts w:ascii="Courier New"/>
          </w:rPr>
          <w:delText>True</w:delText>
        </w:r>
        <w:r w:rsidDel="00C67110">
          <w:delText>-condition</w:delText>
        </w:r>
        <w:r w:rsidDel="00C67110">
          <w:rPr>
            <w:spacing w:val="-10"/>
          </w:rPr>
          <w:delText xml:space="preserve"> </w:delText>
        </w:r>
        <w:r w:rsidDel="00C67110">
          <w:delText>for</w:delText>
        </w:r>
        <w:r w:rsidDel="00C67110">
          <w:rPr>
            <w:spacing w:val="-9"/>
          </w:rPr>
          <w:delText xml:space="preserve"> </w:delText>
        </w:r>
        <w:r w:rsidDel="00C67110">
          <w:delText>a</w:delText>
        </w:r>
        <w:r w:rsidDel="00C67110">
          <w:rPr>
            <w:spacing w:val="-11"/>
          </w:rPr>
          <w:delText xml:space="preserve"> </w:delText>
        </w:r>
        <w:r w:rsidDel="00C67110">
          <w:rPr>
            <w:rFonts w:ascii="Courier New"/>
          </w:rPr>
          <w:delText>while</w:delText>
        </w:r>
        <w:r w:rsidDel="00C67110">
          <w:delText>-loop</w:delText>
        </w:r>
        <w:r w:rsidDel="00C67110">
          <w:rPr>
            <w:spacing w:val="-9"/>
          </w:rPr>
          <w:delText xml:space="preserve"> </w:delText>
        </w:r>
        <w:r w:rsidDel="00C67110">
          <w:delText>to</w:delText>
        </w:r>
        <w:r w:rsidDel="00C67110">
          <w:rPr>
            <w:spacing w:val="-10"/>
          </w:rPr>
          <w:delText xml:space="preserve"> </w:delText>
        </w:r>
        <w:r w:rsidDel="00C67110">
          <w:delText>continue</w:delText>
        </w:r>
        <w:r w:rsidDel="00C67110">
          <w:rPr>
            <w:spacing w:val="-9"/>
          </w:rPr>
          <w:delText xml:space="preserve"> </w:delText>
        </w:r>
        <w:r w:rsidDel="00C67110">
          <w:delText>to</w:delText>
        </w:r>
        <w:r w:rsidDel="00C67110">
          <w:rPr>
            <w:spacing w:val="-10"/>
          </w:rPr>
          <w:delText xml:space="preserve"> </w:delText>
        </w:r>
        <w:r w:rsidDel="00C67110">
          <w:delText>iterate,</w:delText>
        </w:r>
        <w:r w:rsidDel="00C67110">
          <w:rPr>
            <w:spacing w:val="-9"/>
          </w:rPr>
          <w:delText xml:space="preserve"> </w:delText>
        </w:r>
        <w:r w:rsidDel="00C67110">
          <w:delText>we</w:delText>
        </w:r>
        <w:r w:rsidDel="00C67110">
          <w:rPr>
            <w:spacing w:val="-10"/>
          </w:rPr>
          <w:delText xml:space="preserve"> </w:delText>
        </w:r>
        <w:r w:rsidDel="00C67110">
          <w:delText>need</w:delText>
        </w:r>
        <w:r w:rsidDel="00C67110">
          <w:rPr>
            <w:spacing w:val="-10"/>
          </w:rPr>
          <w:delText xml:space="preserve"> </w:delText>
        </w:r>
        <w:r w:rsidDel="00C67110">
          <w:delText>a</w:delText>
        </w:r>
        <w:r w:rsidDel="00C67110">
          <w:rPr>
            <w:spacing w:val="-9"/>
          </w:rPr>
          <w:delText xml:space="preserve"> </w:delText>
        </w:r>
        <w:r w:rsidDel="00C67110">
          <w:delText>list</w:delText>
        </w:r>
        <w:r w:rsidDel="00C67110">
          <w:rPr>
            <w:spacing w:val="-10"/>
          </w:rPr>
          <w:delText xml:space="preserve"> </w:delText>
        </w:r>
        <w:r w:rsidDel="00C67110">
          <w:delText>for</w:delText>
        </w:r>
        <w:r w:rsidDel="00C67110">
          <w:rPr>
            <w:spacing w:val="-9"/>
          </w:rPr>
          <w:delText xml:space="preserve"> </w:delText>
        </w:r>
        <w:r w:rsidDel="00C67110">
          <w:delText>the</w:delText>
        </w:r>
        <w:r w:rsidDel="00C67110">
          <w:rPr>
            <w:spacing w:val="-10"/>
          </w:rPr>
          <w:delText xml:space="preserve"> </w:delText>
        </w:r>
        <w:r w:rsidDel="00C67110">
          <w:delText>running</w:delText>
        </w:r>
        <w:r w:rsidDel="00C67110">
          <w:rPr>
            <w:spacing w:val="-9"/>
          </w:rPr>
          <w:delText xml:space="preserve"> </w:delText>
        </w:r>
        <w:r w:rsidDel="00C67110">
          <w:delText>of</w:delText>
        </w:r>
        <w:r w:rsidDel="00C67110">
          <w:rPr>
            <w:spacing w:val="-58"/>
          </w:rPr>
          <w:delText xml:space="preserve"> </w:delText>
        </w:r>
        <w:r w:rsidDel="00C67110">
          <w:delText xml:space="preserve">the </w:delText>
        </w:r>
        <w:r w:rsidDel="00C67110">
          <w:rPr>
            <w:rFonts w:ascii="Courier New"/>
          </w:rPr>
          <w:delText>for</w:delText>
        </w:r>
        <w:r w:rsidDel="00C67110">
          <w:delText>-loops. We will discuss the construction and properties of a list in detail in Study</w:delText>
        </w:r>
        <w:r w:rsidDel="00C67110">
          <w:rPr>
            <w:spacing w:val="-57"/>
          </w:rPr>
          <w:delText xml:space="preserve"> </w:delText>
        </w:r>
        <w:r w:rsidDel="00C67110">
          <w:delText>Unit 2. Here, we will first learn to generate a simple list of consecutive integers by the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/>
          </w:rPr>
          <w:delText>range()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delText>function.</w:delText>
        </w:r>
      </w:del>
    </w:p>
    <w:p w:rsidR="00CB0608" w:rsidDel="00C67110" w:rsidRDefault="009E1B49">
      <w:pPr>
        <w:pStyle w:val="BodyText"/>
        <w:spacing w:before="4"/>
        <w:rPr>
          <w:del w:id="1247" w:author="James Tan Swee Chuan (SUSS)" w:date="2022-03-31T16:51:00Z"/>
          <w:sz w:val="7"/>
        </w:rPr>
      </w:pPr>
      <w:del w:id="1248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417965330" behindDoc="1" locked="0" layoutInCell="1" allowOverlap="1">
                  <wp:simplePos x="0" y="0"/>
                  <wp:positionH relativeFrom="page">
                    <wp:posOffset>908050</wp:posOffset>
                  </wp:positionH>
                  <wp:positionV relativeFrom="paragraph">
                    <wp:posOffset>79375</wp:posOffset>
                  </wp:positionV>
                  <wp:extent cx="5972810" cy="541020"/>
                  <wp:effectExtent l="0" t="0" r="0" b="0"/>
                  <wp:wrapTopAndBottom/>
                  <wp:docPr id="65" name="docshape1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54102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ind w:left="1674" w:right="1911"/>
                                <w:jc w:val="center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variable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= range(start, end)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65" o:spid="_x0000_s1180" type="#_x0000_t202" style="position:absolute;margin-left:71.5pt;margin-top:6.25pt;width:470.3pt;height:42.6pt;z-index:-8535115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9"/>
                          <w:rPr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ind w:left="1674" w:right="1911"/>
                          <w:jc w:val="center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variable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= range(start, end)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1249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5" w:lineRule="auto"/>
        <w:ind w:left="480" w:right="118"/>
        <w:jc w:val="both"/>
        <w:rPr>
          <w:del w:id="1250" w:author="James Tan Swee Chuan (SUSS)" w:date="2022-03-31T16:51:00Z"/>
        </w:rPr>
      </w:pPr>
      <w:del w:id="1251" w:author="James Tan Swee Chuan (SUSS)" w:date="2022-03-31T16:51:00Z">
        <w:r w:rsidDel="00C67110">
          <w:delText>The start value can be any integer as long as it is smaller than the end value. Note that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-4"/>
          </w:rPr>
          <w:delText xml:space="preserve"> </w:delText>
        </w:r>
        <w:r w:rsidDel="00C67110">
          <w:delText>end</w:delText>
        </w:r>
        <w:r w:rsidDel="00C67110">
          <w:rPr>
            <w:spacing w:val="-3"/>
          </w:rPr>
          <w:delText xml:space="preserve"> </w:delText>
        </w:r>
        <w:r w:rsidDel="00C67110">
          <w:delText>value</w:delText>
        </w:r>
        <w:r w:rsidDel="00C67110">
          <w:rPr>
            <w:spacing w:val="-4"/>
          </w:rPr>
          <w:delText xml:space="preserve"> </w:delText>
        </w:r>
        <w:r w:rsidDel="00C67110">
          <w:delText>is</w:delText>
        </w:r>
        <w:r w:rsidDel="00C67110">
          <w:rPr>
            <w:spacing w:val="-3"/>
          </w:rPr>
          <w:delText xml:space="preserve"> </w:delText>
        </w:r>
        <w:r w:rsidDel="00C67110">
          <w:delText>not</w:delText>
        </w:r>
        <w:r w:rsidDel="00C67110">
          <w:rPr>
            <w:spacing w:val="-3"/>
          </w:rPr>
          <w:delText xml:space="preserve"> </w:delText>
        </w:r>
        <w:r w:rsidDel="00C67110">
          <w:delText>included</w:delText>
        </w:r>
        <w:r w:rsidDel="00C67110">
          <w:rPr>
            <w:spacing w:val="-4"/>
          </w:rPr>
          <w:delText xml:space="preserve"> </w:delText>
        </w:r>
        <w:r w:rsidDel="00C67110">
          <w:delText>in</w:delText>
        </w:r>
        <w:r w:rsidDel="00C67110">
          <w:rPr>
            <w:spacing w:val="-3"/>
          </w:rPr>
          <w:delText xml:space="preserve"> </w:delText>
        </w:r>
        <w:r w:rsidDel="00C67110">
          <w:delText>the</w:delText>
        </w:r>
        <w:r w:rsidDel="00C67110">
          <w:rPr>
            <w:spacing w:val="-4"/>
          </w:rPr>
          <w:delText xml:space="preserve"> </w:delText>
        </w:r>
        <w:r w:rsidDel="00C67110">
          <w:delText>list.</w:delText>
        </w:r>
        <w:r w:rsidDel="00C67110">
          <w:rPr>
            <w:spacing w:val="-3"/>
          </w:rPr>
          <w:delText xml:space="preserve"> </w:delText>
        </w:r>
        <w:r w:rsidDel="00C67110">
          <w:delText>In</w:delText>
        </w:r>
        <w:r w:rsidDel="00C67110">
          <w:rPr>
            <w:spacing w:val="-3"/>
          </w:rPr>
          <w:delText xml:space="preserve"> </w:delText>
        </w:r>
        <w:r w:rsidDel="00C67110">
          <w:delText>other</w:delText>
        </w:r>
        <w:r w:rsidDel="00C67110">
          <w:rPr>
            <w:spacing w:val="-4"/>
          </w:rPr>
          <w:delText xml:space="preserve"> </w:delText>
        </w:r>
        <w:r w:rsidDel="00C67110">
          <w:delText>words,</w:delText>
        </w:r>
        <w:r w:rsidDel="00C67110">
          <w:rPr>
            <w:spacing w:val="-3"/>
          </w:rPr>
          <w:delText xml:space="preserve"> </w:delText>
        </w:r>
        <w:r w:rsidDel="00C67110">
          <w:delText>the</w:delText>
        </w:r>
        <w:r w:rsidDel="00C67110">
          <w:rPr>
            <w:spacing w:val="-4"/>
          </w:rPr>
          <w:delText xml:space="preserve"> </w:delText>
        </w:r>
        <w:r w:rsidDel="00C67110">
          <w:delText>list</w:delText>
        </w:r>
        <w:r w:rsidDel="00C67110">
          <w:rPr>
            <w:spacing w:val="-3"/>
          </w:rPr>
          <w:delText xml:space="preserve"> </w:delText>
        </w:r>
        <w:r w:rsidDel="00C67110">
          <w:delText>will</w:delText>
        </w:r>
        <w:r w:rsidDel="00C67110">
          <w:rPr>
            <w:spacing w:val="-3"/>
          </w:rPr>
          <w:delText xml:space="preserve"> </w:delText>
        </w:r>
        <w:r w:rsidDel="00C67110">
          <w:delText>end</w:delText>
        </w:r>
        <w:r w:rsidDel="00C67110">
          <w:rPr>
            <w:spacing w:val="-4"/>
          </w:rPr>
          <w:delText xml:space="preserve"> </w:delText>
        </w:r>
        <w:r w:rsidDel="00C67110">
          <w:delText>at</w:delText>
        </w:r>
        <w:r w:rsidDel="00C67110">
          <w:rPr>
            <w:spacing w:val="3"/>
          </w:rPr>
          <w:delText xml:space="preserve"> </w:delText>
        </w:r>
        <w:r w:rsidDel="00C67110">
          <w:rPr>
            <w:rFonts w:ascii="Courier New" w:hAnsi="Courier New"/>
          </w:rPr>
          <w:delText>end</w:delText>
        </w:r>
        <w:r w:rsidDel="00C67110">
          <w:rPr>
            <w:rFonts w:ascii="Courier New" w:hAnsi="Courier New"/>
            <w:spacing w:val="-8"/>
          </w:rPr>
          <w:delText xml:space="preserve"> </w:delText>
        </w:r>
        <w:r w:rsidDel="00C67110">
          <w:rPr>
            <w:rFonts w:ascii="Courier New" w:hAnsi="Courier New"/>
          </w:rPr>
          <w:delText>–</w:delText>
        </w:r>
        <w:r w:rsidDel="00C67110">
          <w:rPr>
            <w:rFonts w:ascii="Courier New" w:hAnsi="Courier New"/>
            <w:spacing w:val="-7"/>
          </w:rPr>
          <w:delText xml:space="preserve"> </w:delText>
        </w:r>
        <w:r w:rsidDel="00C67110">
          <w:rPr>
            <w:rFonts w:ascii="Courier New" w:hAnsi="Courier New"/>
          </w:rPr>
          <w:delText>1</w:delText>
        </w:r>
        <w:r w:rsidDel="00C67110">
          <w:delText>.</w:delText>
        </w:r>
        <w:r w:rsidDel="00C67110">
          <w:rPr>
            <w:spacing w:val="-4"/>
          </w:rPr>
          <w:delText xml:space="preserve"> </w:delText>
        </w:r>
        <w:r w:rsidDel="00C67110">
          <w:delText>The</w:delText>
        </w:r>
        <w:r w:rsidDel="00C67110">
          <w:rPr>
            <w:spacing w:val="-57"/>
          </w:rPr>
          <w:delText xml:space="preserve"> </w:delText>
        </w:r>
        <w:r w:rsidDel="00C67110">
          <w:delText>generated</w:delText>
        </w:r>
        <w:r w:rsidDel="00C67110">
          <w:rPr>
            <w:spacing w:val="-7"/>
          </w:rPr>
          <w:delText xml:space="preserve"> </w:delText>
        </w:r>
        <w:r w:rsidDel="00C67110">
          <w:delText>list</w:delText>
        </w:r>
        <w:r w:rsidDel="00C67110">
          <w:rPr>
            <w:spacing w:val="-7"/>
          </w:rPr>
          <w:delText xml:space="preserve"> </w:delText>
        </w:r>
        <w:r w:rsidDel="00C67110">
          <w:delText>of</w:delText>
        </w:r>
        <w:r w:rsidDel="00C67110">
          <w:rPr>
            <w:spacing w:val="-8"/>
          </w:rPr>
          <w:delText xml:space="preserve"> </w:delText>
        </w:r>
        <w:r w:rsidDel="00C67110">
          <w:delText>numbers</w:delText>
        </w:r>
        <w:r w:rsidDel="00C67110">
          <w:rPr>
            <w:spacing w:val="-6"/>
          </w:rPr>
          <w:delText xml:space="preserve"> </w:delText>
        </w:r>
        <w:r w:rsidDel="00C67110">
          <w:delText>will</w:delText>
        </w:r>
        <w:r w:rsidDel="00C67110">
          <w:rPr>
            <w:spacing w:val="-8"/>
          </w:rPr>
          <w:delText xml:space="preserve"> </w:delText>
        </w:r>
        <w:r w:rsidDel="00C67110">
          <w:delText>be</w:delText>
        </w:r>
        <w:r w:rsidDel="00C67110">
          <w:rPr>
            <w:spacing w:val="-7"/>
          </w:rPr>
          <w:delText xml:space="preserve"> </w:delText>
        </w:r>
        <w:r w:rsidDel="00C67110">
          <w:delText>assigned</w:delText>
        </w:r>
        <w:r w:rsidDel="00C67110">
          <w:rPr>
            <w:spacing w:val="-6"/>
          </w:rPr>
          <w:delText xml:space="preserve"> </w:delText>
        </w:r>
        <w:r w:rsidDel="00C67110">
          <w:delText>to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7"/>
          </w:rPr>
          <w:delText xml:space="preserve"> </w:delText>
        </w:r>
        <w:r w:rsidDel="00C67110">
          <w:delText>variable</w:delText>
        </w:r>
        <w:r w:rsidDel="00C67110">
          <w:rPr>
            <w:spacing w:val="-7"/>
          </w:rPr>
          <w:delText xml:space="preserve"> </w:delText>
        </w:r>
        <w:r w:rsidDel="00C67110">
          <w:delText>defined</w:delText>
        </w:r>
        <w:r w:rsidDel="00C67110">
          <w:rPr>
            <w:spacing w:val="-7"/>
          </w:rPr>
          <w:delText xml:space="preserve"> </w:delText>
        </w:r>
        <w:r w:rsidDel="00C67110">
          <w:delText>on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left-hand</w:delText>
        </w:r>
        <w:r w:rsidDel="00C67110">
          <w:rPr>
            <w:spacing w:val="-7"/>
          </w:rPr>
          <w:delText xml:space="preserve"> </w:delText>
        </w:r>
        <w:r w:rsidDel="00C67110">
          <w:delText>side</w:delText>
        </w:r>
        <w:r w:rsidDel="00C67110">
          <w:rPr>
            <w:spacing w:val="-7"/>
          </w:rPr>
          <w:delText xml:space="preserve"> </w:delText>
        </w:r>
        <w:r w:rsidDel="00C67110">
          <w:delText>of</w:delText>
        </w:r>
      </w:del>
    </w:p>
    <w:p w:rsidR="00CB0608" w:rsidDel="00C67110" w:rsidRDefault="00CB0608">
      <w:pPr>
        <w:spacing w:line="345" w:lineRule="auto"/>
        <w:jc w:val="both"/>
        <w:rPr>
          <w:del w:id="1252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10"/>
        <w:rPr>
          <w:del w:id="1253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70" w:line="343" w:lineRule="auto"/>
        <w:ind w:left="120"/>
        <w:rPr>
          <w:del w:id="1254" w:author="James Tan Swee Chuan (SUSS)" w:date="2022-03-31T16:51:00Z"/>
        </w:rPr>
      </w:pPr>
      <w:del w:id="1255" w:author="James Tan Swee Chuan (SUSS)" w:date="2022-03-31T16:51:00Z">
        <w:r w:rsidDel="00C67110">
          <w:delText>the</w:delText>
        </w:r>
        <w:r w:rsidDel="00C67110">
          <w:rPr>
            <w:spacing w:val="-11"/>
          </w:rPr>
          <w:delText xml:space="preserve"> </w:delText>
        </w:r>
        <w:r w:rsidDel="00C67110">
          <w:delText>syntax.</w:delText>
        </w:r>
        <w:r w:rsidDel="00C67110">
          <w:rPr>
            <w:spacing w:val="-11"/>
          </w:rPr>
          <w:delText xml:space="preserve"> </w:delText>
        </w:r>
        <w:r w:rsidDel="00C67110">
          <w:delText>For</w:delText>
        </w:r>
        <w:r w:rsidDel="00C67110">
          <w:rPr>
            <w:spacing w:val="-10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rPr>
            <w:rFonts w:ascii="Courier New"/>
          </w:rPr>
          <w:delText>for</w:delText>
        </w:r>
        <w:r w:rsidDel="00C67110">
          <w:delText>-loops,</w:delText>
        </w:r>
        <w:r w:rsidDel="00C67110">
          <w:rPr>
            <w:spacing w:val="-10"/>
          </w:rPr>
          <w:delText xml:space="preserve"> </w:delText>
        </w:r>
        <w:r w:rsidDel="00C67110">
          <w:delText>we</w:delText>
        </w:r>
        <w:r w:rsidDel="00C67110">
          <w:rPr>
            <w:spacing w:val="-12"/>
          </w:rPr>
          <w:delText xml:space="preserve"> </w:delText>
        </w:r>
        <w:r w:rsidDel="00C67110">
          <w:delText>do</w:delText>
        </w:r>
        <w:r w:rsidDel="00C67110">
          <w:rPr>
            <w:spacing w:val="-11"/>
          </w:rPr>
          <w:delText xml:space="preserve"> </w:delText>
        </w:r>
        <w:r w:rsidDel="00C67110">
          <w:delText>not</w:delText>
        </w:r>
        <w:r w:rsidDel="00C67110">
          <w:rPr>
            <w:spacing w:val="-10"/>
          </w:rPr>
          <w:delText xml:space="preserve"> </w:delText>
        </w:r>
        <w:r w:rsidDel="00C67110">
          <w:delText>need</w:delText>
        </w:r>
        <w:r w:rsidDel="00C67110">
          <w:rPr>
            <w:spacing w:val="-11"/>
          </w:rPr>
          <w:delText xml:space="preserve"> </w:delText>
        </w:r>
        <w:r w:rsidDel="00C67110">
          <w:delText>to</w:delText>
        </w:r>
        <w:r w:rsidDel="00C67110">
          <w:rPr>
            <w:spacing w:val="-10"/>
          </w:rPr>
          <w:delText xml:space="preserve"> </w:delText>
        </w:r>
        <w:r w:rsidDel="00C67110">
          <w:delText>store</w:delText>
        </w:r>
        <w:r w:rsidDel="00C67110">
          <w:rPr>
            <w:spacing w:val="-11"/>
          </w:rPr>
          <w:delText xml:space="preserve"> </w:delText>
        </w:r>
        <w:r w:rsidDel="00C67110">
          <w:delText>the</w:delText>
        </w:r>
        <w:r w:rsidDel="00C67110">
          <w:rPr>
            <w:spacing w:val="-10"/>
          </w:rPr>
          <w:delText xml:space="preserve"> </w:delText>
        </w:r>
        <w:r w:rsidDel="00C67110">
          <w:delText>generated</w:delText>
        </w:r>
        <w:r w:rsidDel="00C67110">
          <w:rPr>
            <w:spacing w:val="-11"/>
          </w:rPr>
          <w:delText xml:space="preserve"> </w:delText>
        </w:r>
        <w:r w:rsidDel="00C67110">
          <w:delText>list</w:delText>
        </w:r>
        <w:r w:rsidDel="00C67110">
          <w:rPr>
            <w:spacing w:val="-10"/>
          </w:rPr>
          <w:delText xml:space="preserve"> </w:delText>
        </w:r>
        <w:r w:rsidDel="00C67110">
          <w:delText>in</w:delText>
        </w:r>
        <w:r w:rsidDel="00C67110">
          <w:rPr>
            <w:spacing w:val="-11"/>
          </w:rPr>
          <w:delText xml:space="preserve"> </w:delText>
        </w:r>
        <w:r w:rsidDel="00C67110">
          <w:delText>a</w:delText>
        </w:r>
        <w:r w:rsidDel="00C67110">
          <w:rPr>
            <w:spacing w:val="-11"/>
          </w:rPr>
          <w:delText xml:space="preserve"> </w:delText>
        </w:r>
        <w:r w:rsidDel="00C67110">
          <w:delText>variable</w:delText>
        </w:r>
        <w:r w:rsidDel="00C67110">
          <w:rPr>
            <w:spacing w:val="-10"/>
          </w:rPr>
          <w:delText xml:space="preserve"> </w:delText>
        </w:r>
        <w:r w:rsidDel="00C67110">
          <w:delText>first.</w:delText>
        </w:r>
        <w:r w:rsidDel="00C67110">
          <w:rPr>
            <w:spacing w:val="-57"/>
          </w:rPr>
          <w:delText xml:space="preserve"> </w:delText>
        </w:r>
        <w:r w:rsidDel="00C67110">
          <w:rPr>
            <w:spacing w:val="-1"/>
          </w:rPr>
          <w:delText>Instead, we can use the</w:delText>
        </w:r>
        <w:r w:rsidDel="00C67110">
          <w:rPr>
            <w:spacing w:val="4"/>
          </w:rPr>
          <w:delText xml:space="preserve"> </w:delText>
        </w:r>
        <w:r w:rsidDel="00C67110">
          <w:rPr>
            <w:rFonts w:ascii="Courier New"/>
            <w:spacing w:val="-1"/>
          </w:rPr>
          <w:delText>range()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rPr>
            <w:spacing w:val="-1"/>
          </w:rPr>
          <w:delText>function</w:delText>
        </w:r>
        <w:r w:rsidDel="00C67110">
          <w:delText xml:space="preserve"> </w:delText>
        </w:r>
        <w:r w:rsidDel="00C67110">
          <w:rPr>
            <w:spacing w:val="-1"/>
          </w:rPr>
          <w:delText>in</w:delText>
        </w:r>
        <w:r w:rsidDel="00C67110">
          <w:delText xml:space="preserve"> </w:delText>
        </w:r>
        <w:r w:rsidDel="00C67110">
          <w:rPr>
            <w:spacing w:val="-1"/>
          </w:rPr>
          <w:delText xml:space="preserve">the </w:delText>
        </w:r>
        <w:r w:rsidDel="00C67110">
          <w:rPr>
            <w:rFonts w:ascii="Courier New"/>
            <w:spacing w:val="-1"/>
          </w:rPr>
          <w:delText>for</w:delText>
        </w:r>
        <w:r w:rsidDel="00C67110">
          <w:rPr>
            <w:spacing w:val="-1"/>
          </w:rPr>
          <w:delText>-statement</w:delText>
        </w:r>
        <w:r w:rsidDel="00C67110">
          <w:delText xml:space="preserve"> directly.</w:delText>
        </w:r>
      </w:del>
    </w:p>
    <w:p w:rsidR="00CB0608" w:rsidDel="00C67110" w:rsidRDefault="009E1B49">
      <w:pPr>
        <w:pStyle w:val="BodyText"/>
        <w:spacing w:before="8"/>
        <w:rPr>
          <w:del w:id="1256" w:author="James Tan Swee Chuan (SUSS)" w:date="2022-03-31T16:51:00Z"/>
          <w:sz w:val="6"/>
        </w:rPr>
      </w:pPr>
      <w:del w:id="1257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426672941" behindDoc="1" locked="0" layoutInCell="1" allowOverlap="1">
                  <wp:simplePos x="0" y="0"/>
                  <wp:positionH relativeFrom="page">
                    <wp:posOffset>679450</wp:posOffset>
                  </wp:positionH>
                  <wp:positionV relativeFrom="paragraph">
                    <wp:posOffset>74295</wp:posOffset>
                  </wp:positionV>
                  <wp:extent cx="5972810" cy="1065530"/>
                  <wp:effectExtent l="0" t="0" r="0" b="0"/>
                  <wp:wrapTopAndBottom/>
                  <wp:docPr id="64" name="docshape1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1065530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1"/>
                                <w:rPr>
                                  <w:sz w:val="19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225" w:lineRule="auto"/>
                                <w:ind w:left="1040" w:right="4294" w:hanging="721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counter in range(start, end):</w:t>
                              </w:r>
                              <w:r>
                                <w:rPr>
                                  <w:rFonts w:ascii="Courier New"/>
                                  <w:spacing w:val="-14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instructions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66" o:spid="_x0000_s1181" type="#_x0000_t202" style="position:absolute;margin-left:53.5pt;margin-top:5.85pt;width:470.3pt;height:83.9pt;z-index:-76643539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1"/>
                          <w:rPr>
                            <w:sz w:val="19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225" w:lineRule="auto"/>
                          <w:ind w:left="1040" w:right="4294" w:hanging="721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for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counter in range(start, end):</w:t>
                        </w:r>
                        <w:r>
                          <w:rPr>
                            <w:rFonts w:ascii="Courier New"/>
                            <w:spacing w:val="-14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instructions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1258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 w:line="345" w:lineRule="auto"/>
        <w:ind w:left="120" w:right="480"/>
        <w:jc w:val="both"/>
        <w:rPr>
          <w:del w:id="1259" w:author="James Tan Swee Chuan (SUSS)" w:date="2022-03-31T16:51:00Z"/>
        </w:rPr>
      </w:pPr>
      <w:del w:id="1260" w:author="James Tan Swee Chuan (SUSS)" w:date="2022-03-31T16:51:00Z">
        <w:r w:rsidDel="00C67110">
          <w:delText xml:space="preserve">The </w:delText>
        </w:r>
        <w:r w:rsidDel="00C67110">
          <w:rPr>
            <w:rFonts w:ascii="Courier New" w:hAnsi="Courier New"/>
          </w:rPr>
          <w:delText>for</w:delText>
        </w:r>
        <w:r w:rsidDel="00C67110">
          <w:delText>-command must end with a colon, followed by the instructions that should be</w:delText>
        </w:r>
        <w:r w:rsidDel="00C67110">
          <w:rPr>
            <w:spacing w:val="1"/>
          </w:rPr>
          <w:delText xml:space="preserve"> </w:delText>
        </w:r>
        <w:r w:rsidDel="00C67110">
          <w:delText>carried out in each iteration. These instructions must be written with indentation. The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counter variable will do the counting for the iterations, </w:delText>
        </w:r>
        <w:r w:rsidDel="00C67110">
          <w:delText xml:space="preserve">starting from the </w:delText>
        </w:r>
        <w:r w:rsidDel="00C67110">
          <w:rPr>
            <w:rFonts w:ascii="Courier New" w:hAnsi="Courier New"/>
          </w:rPr>
          <w:delText xml:space="preserve">start </w:delText>
        </w:r>
        <w:r w:rsidDel="00C67110">
          <w:delText>value in</w:delText>
        </w:r>
        <w:r w:rsidDel="00C67110">
          <w:rPr>
            <w:spacing w:val="-57"/>
          </w:rPr>
          <w:delText xml:space="preserve"> </w:delText>
        </w:r>
        <w:r w:rsidDel="00C67110">
          <w:delText>the first iteration and running through the entire integer list. Once the counter reaches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 w:hAnsi="Courier New"/>
          </w:rPr>
          <w:delText>end</w:delText>
        </w:r>
        <w:r w:rsidDel="00C67110">
          <w:rPr>
            <w:rFonts w:ascii="Courier New" w:hAnsi="Courier New"/>
            <w:spacing w:val="-3"/>
          </w:rPr>
          <w:delText xml:space="preserve"> </w:delText>
        </w:r>
        <w:r w:rsidDel="00C67110">
          <w:rPr>
            <w:rFonts w:ascii="Courier New" w:hAnsi="Courier New"/>
          </w:rPr>
          <w:delText>–</w:delText>
        </w:r>
        <w:r w:rsidDel="00C67110">
          <w:rPr>
            <w:rFonts w:ascii="Courier New" w:hAnsi="Courier New"/>
            <w:spacing w:val="-2"/>
          </w:rPr>
          <w:delText xml:space="preserve"> </w:delText>
        </w:r>
        <w:r w:rsidDel="00C67110">
          <w:rPr>
            <w:rFonts w:ascii="Courier New" w:hAnsi="Courier New"/>
          </w:rPr>
          <w:delText>1</w:delText>
        </w:r>
        <w:r w:rsidDel="00C67110">
          <w:delText>,</w:delText>
        </w:r>
        <w:r w:rsidDel="00C67110">
          <w:rPr>
            <w:spacing w:val="-1"/>
          </w:rPr>
          <w:delText xml:space="preserve"> </w:delText>
        </w:r>
        <w:r w:rsidDel="00C67110">
          <w:delText>Python</w:delText>
        </w:r>
        <w:r w:rsidDel="00C67110">
          <w:rPr>
            <w:spacing w:val="-1"/>
          </w:rPr>
          <w:delText xml:space="preserve"> </w:delText>
        </w:r>
        <w:r w:rsidDel="00C67110">
          <w:delText>will</w:delText>
        </w:r>
        <w:r w:rsidDel="00C67110">
          <w:rPr>
            <w:spacing w:val="-2"/>
          </w:rPr>
          <w:delText xml:space="preserve"> </w:delText>
        </w:r>
        <w:r w:rsidDel="00C67110">
          <w:delText>execute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instructions</w:delText>
        </w:r>
        <w:r w:rsidDel="00C67110">
          <w:rPr>
            <w:spacing w:val="-2"/>
          </w:rPr>
          <w:delText xml:space="preserve"> </w:delText>
        </w:r>
        <w:r w:rsidDel="00C67110">
          <w:delText>for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last</w:delText>
        </w:r>
        <w:r w:rsidDel="00C67110">
          <w:rPr>
            <w:spacing w:val="-1"/>
          </w:rPr>
          <w:delText xml:space="preserve"> </w:delText>
        </w:r>
        <w:r w:rsidDel="00C67110">
          <w:delText>time</w:delText>
        </w:r>
        <w:r w:rsidDel="00C67110">
          <w:rPr>
            <w:spacing w:val="-2"/>
          </w:rPr>
          <w:delText xml:space="preserve"> </w:delText>
        </w:r>
        <w:r w:rsidDel="00C67110">
          <w:delText>and</w:delText>
        </w:r>
        <w:r w:rsidDel="00C67110">
          <w:rPr>
            <w:spacing w:val="-1"/>
          </w:rPr>
          <w:delText xml:space="preserve"> </w:delText>
        </w:r>
        <w:r w:rsidDel="00C67110">
          <w:delText>then</w:delText>
        </w:r>
        <w:r w:rsidDel="00C67110">
          <w:rPr>
            <w:spacing w:val="-2"/>
          </w:rPr>
          <w:delText xml:space="preserve"> </w:delText>
        </w:r>
        <w:r w:rsidDel="00C67110">
          <w:delText>exit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loop.</w:delText>
        </w:r>
      </w:del>
    </w:p>
    <w:p w:rsidR="00CB0608" w:rsidDel="00C67110" w:rsidRDefault="00CB0608">
      <w:pPr>
        <w:spacing w:line="345" w:lineRule="auto"/>
        <w:jc w:val="both"/>
        <w:rPr>
          <w:del w:id="1261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262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4"/>
        <w:rPr>
          <w:del w:id="1263" w:author="James Tan Swee Chuan (SUSS)" w:date="2022-03-31T16:51:00Z"/>
          <w:sz w:val="12"/>
        </w:rPr>
      </w:pPr>
    </w:p>
    <w:p w:rsidR="00CB0608" w:rsidDel="00C67110" w:rsidRDefault="009E1B49">
      <w:pPr>
        <w:pStyle w:val="BodyText"/>
        <w:ind w:left="460"/>
        <w:rPr>
          <w:del w:id="1264" w:author="James Tan Swee Chuan (SUSS)" w:date="2022-03-31T16:51:00Z"/>
          <w:sz w:val="20"/>
        </w:rPr>
      </w:pPr>
      <w:del w:id="1265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6998335"/>
                  <wp:effectExtent l="6350" t="1270" r="8890" b="1270"/>
                  <wp:docPr id="61" name="docshapegroup1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6998335"/>
                            <a:chOff x="0" y="0"/>
                            <a:chExt cx="9426" cy="11021"/>
                          </a:xfrm>
                        </wpg:grpSpPr>
                        <pic:pic xmlns:pic="http://schemas.openxmlformats.org/drawingml/2006/picture">
                          <pic:nvPicPr>
                            <pic:cNvPr id="62" name="docshape168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2" y="912"/>
                              <a:ext cx="9187" cy="715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63" name="docshape16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" y="20"/>
                              <a:ext cx="9386" cy="10981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/>
                                  <w:ind w:left="20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Example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(Cont’d):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carry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out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previous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task</w:t>
                                </w:r>
                                <w:r>
                                  <w:rPr>
                                    <w:spacing w:val="-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using</w:t>
                                </w:r>
                                <w:r>
                                  <w:rPr>
                                    <w:spacing w:val="-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the 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for</w:t>
                                </w:r>
                                <w:r>
                                  <w:rPr>
                                    <w:sz w:val="24"/>
                                  </w:rPr>
                                  <w:t>-loop.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98"/>
                                  <w:ind w:left="20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1.35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Entering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Names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and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Scores</w:t>
                                </w:r>
                                <w:r>
                                  <w:rPr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Repeatedly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by</w:t>
                                </w:r>
                                <w:r>
                                  <w:rPr>
                                    <w:spacing w:val="1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0"/>
                                  </w:rPr>
                                  <w:t>for</w:t>
                                </w:r>
                                <w:r>
                                  <w:rPr>
                                    <w:sz w:val="20"/>
                                  </w:rPr>
                                  <w:t>-Loops</w:t>
                                </w:r>
                              </w:p>
                              <w:p w:rsidR="00D44B86" w:rsidRDefault="00D44B86"/>
                              <w:p w:rsidR="00D44B86" w:rsidRDefault="00D44B86">
                                <w:pPr>
                                  <w:spacing w:before="2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343" w:lineRule="auto"/>
                                  <w:ind w:left="200" w:right="196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range(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pacing w:val="-1"/>
                                    <w:sz w:val="24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/>
                                    <w:spacing w:val="-10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function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generates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list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>containing</w:t>
                                </w:r>
                                <w:r>
                                  <w:rPr>
                                    <w:spacing w:val="-1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values</w:t>
                                </w:r>
                                <w:r>
                                  <w:rPr>
                                    <w:spacing w:val="-1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0,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1,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2,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since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3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1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not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w w:val="95"/>
                                    <w:sz w:val="24"/>
                                  </w:rPr>
                                  <w:t>be included in the list by definition. The code in Figure 1.35 also shows that the counter</w:t>
                                </w:r>
                                <w:r>
                                  <w:rPr>
                                    <w:spacing w:val="1"/>
                                    <w:w w:val="9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variable </w:t>
                                </w:r>
                                <w:proofErr w:type="spell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</w:t>
                                </w:r>
                                <w:proofErr w:type="spell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is already integrated in the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for</w:t>
                                </w:r>
                                <w:r>
                                  <w:rPr>
                                    <w:sz w:val="24"/>
                                  </w:rPr>
                                  <w:t>-statement, and an explicit instruction to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increase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it by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 each iteration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is not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required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at all.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167" o:spid="_x0000_s1182" style="width:471.3pt;height:551.05pt;mso-position-horizontal-relative:char;mso-position-vertical-relative:line" coordsize="9426,110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">
                  <v:shape id="docshape168" o:spid="_x0000_s1183" type="#_x0000_t75" style="position:absolute;left:112;top:912;width:9187;height:7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">
                    <v:imagedata r:id="rId91" o:title=""/>
                  </v:shape>
                  <v:shape id="docshape169" o:spid="_x0000_s1184" type="#_x0000_t202" style="position:absolute;left:20;top:20;width:9386;height:10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/>
                            <w:ind w:left="200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Example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(Cont’d):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carry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out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previous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task</w:t>
                          </w:r>
                          <w:r>
                            <w:rPr>
                              <w:spacing w:val="-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using</w:t>
                          </w:r>
                          <w:r>
                            <w:rPr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the 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for</w:t>
                          </w:r>
                          <w:r>
                            <w:rPr>
                              <w:sz w:val="24"/>
                            </w:rPr>
                            <w:t>-loop.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198"/>
                            <w:ind w:left="200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1.35</w:t>
                          </w:r>
                          <w:r>
                            <w:rPr>
                              <w:rFonts w:ascii="Palatino Linotype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Entering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Names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and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Scores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Repeatedly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by</w:t>
                          </w:r>
                          <w:r>
                            <w:rPr>
                              <w:spacing w:val="1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0"/>
                            </w:rPr>
                            <w:t>for</w:t>
                          </w:r>
                          <w:r>
                            <w:rPr>
                              <w:sz w:val="20"/>
                            </w:rPr>
                            <w:t>-Loops</w:t>
                          </w:r>
                        </w:p>
                        <w:p w:rsidR="00D44B86" w:rsidRDefault="00D44B86"/>
                        <w:p w:rsidR="00D44B86" w:rsidRDefault="00D44B86">
                          <w:pPr>
                            <w:spacing w:before="2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spacing w:line="343" w:lineRule="auto"/>
                            <w:ind w:left="200" w:right="196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spacing w:val="-1"/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range(</w:t>
                          </w:r>
                          <w:proofErr w:type="gramEnd"/>
                          <w:r>
                            <w:rPr>
                              <w:rFonts w:ascii="Courier New"/>
                              <w:spacing w:val="-1"/>
                              <w:sz w:val="24"/>
                            </w:rPr>
                            <w:t>)</w:t>
                          </w:r>
                          <w:r>
                            <w:rPr>
                              <w:rFonts w:ascii="Courier New"/>
                              <w:spacing w:val="-10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function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generates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a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list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>containing</w:t>
                          </w:r>
                          <w:r>
                            <w:rPr>
                              <w:spacing w:val="-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values</w:t>
                          </w:r>
                          <w:r>
                            <w:rPr>
                              <w:spacing w:val="-1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0,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1,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2,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since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3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1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not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4"/>
                            </w:rPr>
                            <w:t>be included in the list by definition. The code in Figure 1.35 also shows that the counter</w:t>
                          </w:r>
                          <w:r>
                            <w:rPr>
                              <w:spacing w:val="1"/>
                              <w:w w:val="9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variable </w:t>
                          </w:r>
                          <w:proofErr w:type="spellStart"/>
                          <w:r>
                            <w:rPr>
                              <w:rFonts w:ascii="Courier New"/>
                              <w:sz w:val="24"/>
                            </w:rPr>
                            <w:t>i</w:t>
                          </w:r>
                          <w:proofErr w:type="spell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is already integrated in the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for</w:t>
                          </w:r>
                          <w:r>
                            <w:rPr>
                              <w:sz w:val="24"/>
                            </w:rPr>
                            <w:t>-statement, and an explicit instruction to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increase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it by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 each iteration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is not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required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at all.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1266" w:author="James Tan Swee Chuan (SUSS)" w:date="2022-03-31T16:51:00Z"/>
          <w:sz w:val="20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267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8"/>
        <w:rPr>
          <w:del w:id="1268" w:author="James Tan Swee Chuan (SUSS)" w:date="2022-03-31T16:51:00Z"/>
          <w:sz w:val="27"/>
        </w:rPr>
      </w:pPr>
    </w:p>
    <w:p w:rsidR="00CB0608" w:rsidDel="00C67110" w:rsidRDefault="009E1B49">
      <w:pPr>
        <w:pStyle w:val="BodyText"/>
        <w:ind w:left="110"/>
        <w:rPr>
          <w:del w:id="1269" w:author="James Tan Swee Chuan (SUSS)" w:date="2022-03-31T16:51:00Z"/>
          <w:sz w:val="20"/>
        </w:rPr>
      </w:pPr>
      <w:del w:id="1270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72810" cy="1414145"/>
                  <wp:effectExtent l="3175" t="7620" r="5715" b="6985"/>
                  <wp:docPr id="55" name="docshapegroup1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72810" cy="1414145"/>
                            <a:chOff x="0" y="0"/>
                            <a:chExt cx="9406" cy="2227"/>
                          </a:xfrm>
                        </wpg:grpSpPr>
                        <wps:wsp>
                          <wps:cNvPr id="56" name="docshape171"/>
                          <wps:cNvSpPr>
                            <a:spLocks noChangeArrowheads="1"/>
                          </wps:cNvSpPr>
                          <wps:spPr bwMode="auto">
                            <a:xfrm>
                              <a:off x="10" y="10"/>
                              <a:ext cx="9386" cy="2207"/>
                            </a:xfrm>
                            <a:prstGeom prst="rect">
                              <a:avLst/>
                            </a:pr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docshape172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1137" cy="999"/>
                            </a:xfrm>
                            <a:custGeom>
                              <a:avLst/>
                              <a:gdLst>
                                <a:gd name="T0" fmla="*/ 1136 w 1137"/>
                                <a:gd name="T1" fmla="*/ 0 h 999"/>
                                <a:gd name="T2" fmla="*/ 0 w 1137"/>
                                <a:gd name="T3" fmla="*/ 0 h 999"/>
                                <a:gd name="T4" fmla="*/ 0 w 1137"/>
                                <a:gd name="T5" fmla="*/ 998 h 999"/>
                                <a:gd name="T6" fmla="*/ 20 w 1137"/>
                                <a:gd name="T7" fmla="*/ 998 h 999"/>
                                <a:gd name="T8" fmla="*/ 20 w 1137"/>
                                <a:gd name="T9" fmla="*/ 20 h 999"/>
                                <a:gd name="T10" fmla="*/ 1136 w 1137"/>
                                <a:gd name="T11" fmla="*/ 20 h 999"/>
                                <a:gd name="T12" fmla="*/ 1136 w 1137"/>
                                <a:gd name="T13" fmla="*/ 0 h 99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137" h="999">
                                  <a:moveTo>
                                    <a:pt x="113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113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58" name="docshape173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40" y="236"/>
                              <a:ext cx="600" cy="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59" name="docshape174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06" cy="2227"/>
                            </a:xfrm>
                            <a:custGeom>
                              <a:avLst/>
                              <a:gdLst>
                                <a:gd name="T0" fmla="*/ 9405 w 9406"/>
                                <a:gd name="T1" fmla="*/ 2226 h 2227"/>
                                <a:gd name="T2" fmla="*/ 9385 w 9406"/>
                                <a:gd name="T3" fmla="*/ 2206 h 2227"/>
                                <a:gd name="T4" fmla="*/ 1136 w 9406"/>
                                <a:gd name="T5" fmla="*/ 2206 h 2227"/>
                                <a:gd name="T6" fmla="*/ 20 w 9406"/>
                                <a:gd name="T7" fmla="*/ 2206 h 2227"/>
                                <a:gd name="T8" fmla="*/ 20 w 9406"/>
                                <a:gd name="T9" fmla="*/ 998 h 2227"/>
                                <a:gd name="T10" fmla="*/ 0 w 9406"/>
                                <a:gd name="T11" fmla="*/ 998 h 2227"/>
                                <a:gd name="T12" fmla="*/ 0 w 9406"/>
                                <a:gd name="T13" fmla="*/ 2226 h 2227"/>
                                <a:gd name="T14" fmla="*/ 1136 w 9406"/>
                                <a:gd name="T15" fmla="*/ 2226 h 2227"/>
                                <a:gd name="T16" fmla="*/ 9405 w 9406"/>
                                <a:gd name="T17" fmla="*/ 2226 h 2227"/>
                                <a:gd name="T18" fmla="*/ 9405 w 9406"/>
                                <a:gd name="T19" fmla="*/ 0 h 2227"/>
                                <a:gd name="T20" fmla="*/ 1136 w 9406"/>
                                <a:gd name="T21" fmla="*/ 0 h 2227"/>
                                <a:gd name="T22" fmla="*/ 1136 w 9406"/>
                                <a:gd name="T23" fmla="*/ 20 h 2227"/>
                                <a:gd name="T24" fmla="*/ 9386 w 9406"/>
                                <a:gd name="T25" fmla="*/ 20 h 2227"/>
                                <a:gd name="T26" fmla="*/ 9386 w 9406"/>
                                <a:gd name="T27" fmla="*/ 998 h 2227"/>
                                <a:gd name="T28" fmla="*/ 9386 w 9406"/>
                                <a:gd name="T29" fmla="*/ 2206 h 2227"/>
                                <a:gd name="T30" fmla="*/ 9405 w 9406"/>
                                <a:gd name="T31" fmla="*/ 2226 h 2227"/>
                                <a:gd name="T32" fmla="*/ 9405 w 9406"/>
                                <a:gd name="T33" fmla="*/ 998 h 2227"/>
                                <a:gd name="T34" fmla="*/ 9405 w 9406"/>
                                <a:gd name="T35" fmla="*/ 0 h 222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</a:cxnLst>
                              <a:rect l="0" t="0" r="r" b="b"/>
                              <a:pathLst>
                                <a:path w="9406" h="2227">
                                  <a:moveTo>
                                    <a:pt x="9405" y="2226"/>
                                  </a:moveTo>
                                  <a:lnTo>
                                    <a:pt x="9385" y="2206"/>
                                  </a:lnTo>
                                  <a:lnTo>
                                    <a:pt x="1136" y="2206"/>
                                  </a:lnTo>
                                  <a:lnTo>
                                    <a:pt x="20" y="2206"/>
                                  </a:lnTo>
                                  <a:lnTo>
                                    <a:pt x="20" y="998"/>
                                  </a:lnTo>
                                  <a:lnTo>
                                    <a:pt x="0" y="998"/>
                                  </a:lnTo>
                                  <a:lnTo>
                                    <a:pt x="0" y="2226"/>
                                  </a:lnTo>
                                  <a:lnTo>
                                    <a:pt x="1136" y="2226"/>
                                  </a:lnTo>
                                  <a:lnTo>
                                    <a:pt x="9405" y="2226"/>
                                  </a:lnTo>
                                  <a:close/>
                                  <a:moveTo>
                                    <a:pt x="9405" y="0"/>
                                  </a:moveTo>
                                  <a:lnTo>
                                    <a:pt x="1136" y="0"/>
                                  </a:lnTo>
                                  <a:lnTo>
                                    <a:pt x="1136" y="20"/>
                                  </a:lnTo>
                                  <a:lnTo>
                                    <a:pt x="9386" y="20"/>
                                  </a:lnTo>
                                  <a:lnTo>
                                    <a:pt x="9386" y="998"/>
                                  </a:lnTo>
                                  <a:lnTo>
                                    <a:pt x="9386" y="2206"/>
                                  </a:lnTo>
                                  <a:lnTo>
                                    <a:pt x="9405" y="2226"/>
                                  </a:lnTo>
                                  <a:lnTo>
                                    <a:pt x="9405" y="998"/>
                                  </a:lnTo>
                                  <a:lnTo>
                                    <a:pt x="940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" name="docshape17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06" cy="22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11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1336"/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8"/>
                                  </w:rPr>
                                  <w:t>Read</w:t>
                                </w:r>
                              </w:p>
                              <w:p w:rsidR="00D44B86" w:rsidRDefault="00D44B86">
                                <w:pPr>
                                  <w:spacing w:before="146" w:line="570" w:lineRule="atLeast"/>
                                  <w:ind w:left="220" w:right="2058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Read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section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textbook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while</w:t>
                                </w:r>
                                <w:r>
                                  <w:rPr>
                                    <w:sz w:val="24"/>
                                  </w:rPr>
                                  <w:t>-loops: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Exercise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32 Loops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Lists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170" o:spid="_x0000_s1185" style="width:470.3pt;height:111.35pt;mso-position-horizontal-relative:char;mso-position-vertical-relative:line" coordsize="9406,22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">
                  <v:rect id="docshape171" o:spid="_x0000_s1186" style="position:absolute;left:10;top:10;width:9386;height:2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" fillcolor="#d9d9d9" stroked="f"/>
                  <v:shape id="docshape172" o:spid="_x0000_s1187" style="position:absolute;width:1137;height:999;visibility:visible;mso-wrap-style:square;v-text-anchor:top" coordsize="1137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" path="m1136,l,,,998r20,l20,20r1116,l1136,xe" fillcolor="#d9d9d9" stroked="f">
                    <v:path arrowok="t" o:connecttype="custom" o:connectlocs="1136,0;0,0;0,998;20,998;20,20;1136,20;1136,0" o:connectangles="0,0,0,0,0,0,0"/>
                  </v:shape>
                  <v:shape id="docshape173" o:spid="_x0000_s1188" type="#_x0000_t75" style="position:absolute;left:140;top:236;width:600;height: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">
                    <v:imagedata r:id="rId25" o:title=""/>
                  </v:shape>
                  <v:shape id="docshape174" o:spid="_x0000_s1189" style="position:absolute;width:9406;height:2227;visibility:visible;mso-wrap-style:square;v-text-anchor:top" coordsize="9406,22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" path="m9405,2226r-20,-20l1136,2206r-1116,l20,998,,998,,2226r1136,l9405,2226xm9405,l1136,r,20l9386,20r,978l9386,2206r19,20l9405,998,9405,xe" fillcolor="#d9d9d9" stroked="f">
                    <v:path arrowok="t" o:connecttype="custom" o:connectlocs="9405,2226;9385,2206;1136,2206;20,2206;20,998;0,998;0,2226;1136,2226;9405,2226;9405,0;1136,0;1136,20;9386,20;9386,998;9386,2206;9405,2226;9405,998;9405,0" o:connectangles="0,0,0,0,0,0,0,0,0,0,0,0,0,0,0,0,0,0"/>
                  </v:shape>
                  <v:shape id="docshape175" o:spid="_x0000_s1190" type="#_x0000_t202" style="position:absolute;width:9406;height:2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" filled="f" stroked="f">
                    <v:textbox inset="0,0,0,0">
                      <w:txbxContent>
                        <w:p w:rsidR="00D44B86" w:rsidRDefault="00D44B86">
                          <w:pPr>
                            <w:spacing w:before="11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ind w:left="1336"/>
                            <w:rPr>
                              <w:rFonts w:ascii="Palatino Linotype"/>
                              <w:b/>
                              <w:sz w:val="28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8"/>
                            </w:rPr>
                            <w:t>Read</w:t>
                          </w:r>
                        </w:p>
                        <w:p w:rsidR="00D44B86" w:rsidRDefault="00D44B86">
                          <w:pPr>
                            <w:spacing w:before="146" w:line="570" w:lineRule="atLeast"/>
                            <w:ind w:left="220" w:right="2058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Read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section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textbook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while</w:t>
                          </w:r>
                          <w:r>
                            <w:rPr>
                              <w:sz w:val="24"/>
                            </w:rPr>
                            <w:t>-loops: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Exercise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32 Loops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Lists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1271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8"/>
        <w:rPr>
          <w:del w:id="1272" w:author="James Tan Swee Chuan (SUSS)" w:date="2022-03-31T16:51:00Z"/>
          <w:sz w:val="27"/>
        </w:rPr>
      </w:pPr>
    </w:p>
    <w:p w:rsidR="00CB0608" w:rsidDel="00C67110" w:rsidRDefault="00271F97">
      <w:pPr>
        <w:pStyle w:val="Heading2"/>
        <w:numPr>
          <w:ilvl w:val="1"/>
          <w:numId w:val="3"/>
        </w:numPr>
        <w:tabs>
          <w:tab w:val="left" w:pos="600"/>
        </w:tabs>
        <w:jc w:val="left"/>
        <w:rPr>
          <w:del w:id="1273" w:author="James Tan Swee Chuan (SUSS)" w:date="2022-03-31T16:51:00Z"/>
        </w:rPr>
      </w:pPr>
      <w:del w:id="1274" w:author="James Tan Swee Chuan (SUSS)" w:date="2022-03-31T16:51:00Z">
        <w:r w:rsidDel="00C67110">
          <w:rPr>
            <w:color w:val="007DBA"/>
          </w:rPr>
          <w:delText>Breaking</w:delText>
        </w:r>
        <w:r w:rsidDel="00C67110">
          <w:rPr>
            <w:color w:val="007DBA"/>
            <w:spacing w:val="-6"/>
          </w:rPr>
          <w:delText xml:space="preserve"> </w:delText>
        </w:r>
        <w:r w:rsidDel="00C67110">
          <w:rPr>
            <w:color w:val="007DBA"/>
          </w:rPr>
          <w:delText>from</w:delText>
        </w:r>
        <w:r w:rsidDel="00C67110">
          <w:rPr>
            <w:color w:val="007DBA"/>
            <w:spacing w:val="-7"/>
          </w:rPr>
          <w:delText xml:space="preserve"> </w:delText>
        </w:r>
        <w:r w:rsidDel="00C67110">
          <w:rPr>
            <w:color w:val="007DBA"/>
          </w:rPr>
          <w:delText>Loops</w:delText>
        </w:r>
      </w:del>
    </w:p>
    <w:p w:rsidR="00CB0608" w:rsidDel="00C67110" w:rsidRDefault="00271F97">
      <w:pPr>
        <w:pStyle w:val="BodyText"/>
        <w:spacing w:before="230" w:line="348" w:lineRule="auto"/>
        <w:ind w:left="120" w:right="484"/>
        <w:jc w:val="both"/>
        <w:rPr>
          <w:del w:id="1275" w:author="James Tan Swee Chuan (SUSS)" w:date="2022-03-31T16:51:00Z"/>
        </w:rPr>
      </w:pPr>
      <w:del w:id="1276" w:author="James Tan Swee Chuan (SUSS)" w:date="2022-03-31T16:51:00Z">
        <w:r w:rsidDel="00C67110">
          <w:delText>Though</w:delText>
        </w:r>
        <w:r w:rsidDel="00C67110">
          <w:rPr>
            <w:spacing w:val="-15"/>
          </w:rPr>
          <w:delText xml:space="preserve"> </w:delText>
        </w:r>
        <w:r w:rsidDel="00C67110">
          <w:delText>we</w:delText>
        </w:r>
        <w:r w:rsidDel="00C67110">
          <w:rPr>
            <w:spacing w:val="-15"/>
          </w:rPr>
          <w:delText xml:space="preserve"> </w:delText>
        </w:r>
        <w:r w:rsidDel="00C67110">
          <w:delText>usually</w:delText>
        </w:r>
        <w:r w:rsidDel="00C67110">
          <w:rPr>
            <w:spacing w:val="-15"/>
          </w:rPr>
          <w:delText xml:space="preserve"> </w:delText>
        </w:r>
        <w:r w:rsidDel="00C67110">
          <w:delText>have</w:delText>
        </w:r>
        <w:r w:rsidDel="00C67110">
          <w:rPr>
            <w:spacing w:val="-15"/>
          </w:rPr>
          <w:delText xml:space="preserve"> </w:delText>
        </w:r>
        <w:r w:rsidDel="00C67110">
          <w:delText>a</w:delText>
        </w:r>
        <w:r w:rsidDel="00C67110">
          <w:rPr>
            <w:spacing w:val="-15"/>
          </w:rPr>
          <w:delText xml:space="preserve"> </w:delText>
        </w:r>
        <w:r w:rsidDel="00C67110">
          <w:delText>clear</w:delText>
        </w:r>
        <w:r w:rsidDel="00C67110">
          <w:rPr>
            <w:spacing w:val="-15"/>
          </w:rPr>
          <w:delText xml:space="preserve"> </w:delText>
        </w:r>
        <w:r w:rsidDel="00C67110">
          <w:delText>exit</w:delText>
        </w:r>
        <w:r w:rsidDel="00C67110">
          <w:rPr>
            <w:spacing w:val="-15"/>
          </w:rPr>
          <w:delText xml:space="preserve"> </w:delText>
        </w:r>
        <w:r w:rsidDel="00C67110">
          <w:delText>condition</w:delText>
        </w:r>
        <w:r w:rsidDel="00C67110">
          <w:rPr>
            <w:spacing w:val="-15"/>
          </w:rPr>
          <w:delText xml:space="preserve"> </w:delText>
        </w:r>
        <w:r w:rsidDel="00C67110">
          <w:delText>or</w:delText>
        </w:r>
        <w:r w:rsidDel="00C67110">
          <w:rPr>
            <w:spacing w:val="-15"/>
          </w:rPr>
          <w:delText xml:space="preserve"> </w:delText>
        </w:r>
        <w:r w:rsidDel="00C67110">
          <w:delText>a</w:delText>
        </w:r>
        <w:r w:rsidDel="00C67110">
          <w:rPr>
            <w:spacing w:val="-14"/>
          </w:rPr>
          <w:delText xml:space="preserve"> </w:delText>
        </w:r>
        <w:r w:rsidDel="00C67110">
          <w:delText>finite</w:delText>
        </w:r>
        <w:r w:rsidDel="00C67110">
          <w:rPr>
            <w:spacing w:val="-15"/>
          </w:rPr>
          <w:delText xml:space="preserve"> </w:delText>
        </w:r>
        <w:r w:rsidDel="00C67110">
          <w:delText>list</w:delText>
        </w:r>
        <w:r w:rsidDel="00C67110">
          <w:rPr>
            <w:spacing w:val="-15"/>
          </w:rPr>
          <w:delText xml:space="preserve"> </w:delText>
        </w:r>
        <w:r w:rsidDel="00C67110">
          <w:delText>to</w:delText>
        </w:r>
        <w:r w:rsidDel="00C67110">
          <w:rPr>
            <w:spacing w:val="-15"/>
          </w:rPr>
          <w:delText xml:space="preserve"> </w:delText>
        </w:r>
        <w:r w:rsidDel="00C67110">
          <w:delText>guarantee</w:delText>
        </w:r>
        <w:r w:rsidDel="00C67110">
          <w:rPr>
            <w:spacing w:val="-15"/>
          </w:rPr>
          <w:delText xml:space="preserve"> </w:delText>
        </w:r>
        <w:r w:rsidDel="00C67110">
          <w:delText>a</w:delText>
        </w:r>
        <w:r w:rsidDel="00C67110">
          <w:rPr>
            <w:spacing w:val="-15"/>
          </w:rPr>
          <w:delText xml:space="preserve"> </w:delText>
        </w:r>
        <w:r w:rsidDel="00C67110">
          <w:delText>loop</w:delText>
        </w:r>
        <w:r w:rsidDel="00C67110">
          <w:rPr>
            <w:spacing w:val="-15"/>
          </w:rPr>
          <w:delText xml:space="preserve"> </w:delText>
        </w:r>
        <w:r w:rsidDel="00C67110">
          <w:delText>to</w:delText>
        </w:r>
        <w:r w:rsidDel="00C67110">
          <w:rPr>
            <w:spacing w:val="-15"/>
          </w:rPr>
          <w:delText xml:space="preserve"> </w:delText>
        </w:r>
        <w:r w:rsidDel="00C67110">
          <w:delText>end</w:delText>
        </w:r>
        <w:r w:rsidDel="00C67110">
          <w:rPr>
            <w:spacing w:val="-15"/>
          </w:rPr>
          <w:delText xml:space="preserve"> </w:delText>
        </w:r>
        <w:r w:rsidDel="00C67110">
          <w:delText>at</w:delText>
        </w:r>
        <w:r w:rsidDel="00C67110">
          <w:rPr>
            <w:spacing w:val="-15"/>
          </w:rPr>
          <w:delText xml:space="preserve"> </w:delText>
        </w:r>
        <w:r w:rsidDel="00C67110">
          <w:delText>a</w:delText>
        </w:r>
        <w:r w:rsidDel="00C67110">
          <w:rPr>
            <w:spacing w:val="-57"/>
          </w:rPr>
          <w:delText xml:space="preserve"> </w:delText>
        </w:r>
        <w:r w:rsidDel="00C67110">
          <w:delText>certain</w:delText>
        </w:r>
        <w:r w:rsidDel="00C67110">
          <w:rPr>
            <w:spacing w:val="-8"/>
          </w:rPr>
          <w:delText xml:space="preserve"> </w:delText>
        </w:r>
        <w:r w:rsidDel="00C67110">
          <w:delText>point</w:delText>
        </w:r>
        <w:r w:rsidDel="00C67110">
          <w:rPr>
            <w:spacing w:val="-8"/>
          </w:rPr>
          <w:delText xml:space="preserve"> </w:delText>
        </w:r>
        <w:r w:rsidDel="00C67110">
          <w:delText>of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7"/>
          </w:rPr>
          <w:delText xml:space="preserve"> </w:delText>
        </w:r>
        <w:r w:rsidDel="00C67110">
          <w:delText>program,</w:delText>
        </w:r>
        <w:r w:rsidDel="00C67110">
          <w:rPr>
            <w:spacing w:val="-8"/>
          </w:rPr>
          <w:delText xml:space="preserve"> </w:delText>
        </w:r>
        <w:r w:rsidDel="00C67110">
          <w:delText>we</w:delText>
        </w:r>
        <w:r w:rsidDel="00C67110">
          <w:rPr>
            <w:spacing w:val="-8"/>
          </w:rPr>
          <w:delText xml:space="preserve"> </w:delText>
        </w:r>
        <w:r w:rsidDel="00C67110">
          <w:delText>may</w:delText>
        </w:r>
        <w:r w:rsidDel="00C67110">
          <w:rPr>
            <w:spacing w:val="-7"/>
          </w:rPr>
          <w:delText xml:space="preserve"> </w:delText>
        </w:r>
        <w:r w:rsidDel="00C67110">
          <w:delText>still</w:delText>
        </w:r>
        <w:r w:rsidDel="00C67110">
          <w:rPr>
            <w:spacing w:val="-8"/>
          </w:rPr>
          <w:delText xml:space="preserve"> </w:delText>
        </w:r>
        <w:r w:rsidDel="00C67110">
          <w:delText>be</w:delText>
        </w:r>
        <w:r w:rsidDel="00C67110">
          <w:rPr>
            <w:spacing w:val="-8"/>
          </w:rPr>
          <w:delText xml:space="preserve"> </w:delText>
        </w:r>
        <w:r w:rsidDel="00C67110">
          <w:delText>confronted</w:delText>
        </w:r>
        <w:r w:rsidDel="00C67110">
          <w:rPr>
            <w:spacing w:val="-8"/>
          </w:rPr>
          <w:delText xml:space="preserve"> </w:delText>
        </w:r>
        <w:r w:rsidDel="00C67110">
          <w:delText>with</w:delText>
        </w:r>
        <w:r w:rsidDel="00C67110">
          <w:rPr>
            <w:spacing w:val="-7"/>
          </w:rPr>
          <w:delText xml:space="preserve"> </w:delText>
        </w:r>
        <w:r w:rsidDel="00C67110">
          <w:delText>situations</w:delText>
        </w:r>
        <w:r w:rsidDel="00C67110">
          <w:rPr>
            <w:spacing w:val="-8"/>
          </w:rPr>
          <w:delText xml:space="preserve"> </w:delText>
        </w:r>
        <w:r w:rsidDel="00C67110">
          <w:delText>where</w:delText>
        </w:r>
        <w:r w:rsidDel="00C67110">
          <w:rPr>
            <w:spacing w:val="-8"/>
          </w:rPr>
          <w:delText xml:space="preserve"> </w:delText>
        </w:r>
        <w:r w:rsidDel="00C67110">
          <w:delText>we</w:delText>
        </w:r>
        <w:r w:rsidDel="00C67110">
          <w:rPr>
            <w:spacing w:val="-7"/>
          </w:rPr>
          <w:delText xml:space="preserve"> </w:delText>
        </w:r>
        <w:r w:rsidDel="00C67110">
          <w:delText>would</w:delText>
        </w:r>
        <w:r w:rsidDel="00C67110">
          <w:rPr>
            <w:spacing w:val="-58"/>
          </w:rPr>
          <w:delText xml:space="preserve"> </w:delText>
        </w:r>
        <w:r w:rsidDel="00C67110">
          <w:delText>like</w:delText>
        </w:r>
        <w:r w:rsidDel="00C67110">
          <w:rPr>
            <w:spacing w:val="-1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interrupt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loop</w:delText>
        </w:r>
        <w:r w:rsidDel="00C67110">
          <w:rPr>
            <w:spacing w:val="-1"/>
          </w:rPr>
          <w:delText xml:space="preserve"> </w:delText>
        </w:r>
        <w:r w:rsidDel="00C67110">
          <w:delText>and</w:delText>
        </w:r>
        <w:r w:rsidDel="00C67110">
          <w:rPr>
            <w:spacing w:val="-1"/>
          </w:rPr>
          <w:delText xml:space="preserve"> </w:delText>
        </w:r>
        <w:r w:rsidDel="00C67110">
          <w:delText>continue</w:delText>
        </w:r>
        <w:r w:rsidDel="00C67110">
          <w:rPr>
            <w:spacing w:val="-2"/>
          </w:rPr>
          <w:delText xml:space="preserve"> </w:delText>
        </w:r>
        <w:r w:rsidDel="00C67110">
          <w:delText>with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subsequent</w:delText>
        </w:r>
        <w:r w:rsidDel="00C67110">
          <w:rPr>
            <w:spacing w:val="-2"/>
          </w:rPr>
          <w:delText xml:space="preserve"> </w:delText>
        </w:r>
        <w:r w:rsidDel="00C67110">
          <w:delText>program.</w:delText>
        </w:r>
      </w:del>
    </w:p>
    <w:p w:rsidR="00CB0608" w:rsidDel="00C67110" w:rsidRDefault="00271F97">
      <w:pPr>
        <w:pStyle w:val="BodyText"/>
        <w:spacing w:before="142" w:line="348" w:lineRule="auto"/>
        <w:ind w:left="120" w:right="484"/>
        <w:jc w:val="both"/>
        <w:rPr>
          <w:del w:id="1277" w:author="James Tan Swee Chuan (SUSS)" w:date="2022-03-31T16:51:00Z"/>
        </w:rPr>
      </w:pPr>
      <w:del w:id="1278" w:author="James Tan Swee Chuan (SUSS)" w:date="2022-03-31T16:51:00Z">
        <w:r w:rsidDel="00C67110">
          <w:delText>In</w:delText>
        </w:r>
        <w:r w:rsidDel="00C67110">
          <w:rPr>
            <w:spacing w:val="-10"/>
          </w:rPr>
          <w:delText xml:space="preserve"> </w:delText>
        </w:r>
        <w:r w:rsidDel="00C67110">
          <w:delText>our</w:delText>
        </w:r>
        <w:r w:rsidDel="00C67110">
          <w:rPr>
            <w:spacing w:val="-10"/>
          </w:rPr>
          <w:delText xml:space="preserve"> </w:delText>
        </w:r>
        <w:r w:rsidDel="00C67110">
          <w:delText>previous</w:delText>
        </w:r>
        <w:r w:rsidDel="00C67110">
          <w:rPr>
            <w:spacing w:val="-10"/>
          </w:rPr>
          <w:delText xml:space="preserve"> </w:delText>
        </w:r>
        <w:r w:rsidDel="00C67110">
          <w:delText>example,</w:delText>
        </w:r>
        <w:r w:rsidDel="00C67110">
          <w:rPr>
            <w:spacing w:val="-10"/>
          </w:rPr>
          <w:delText xml:space="preserve"> </w:delText>
        </w:r>
        <w:r w:rsidDel="00C67110">
          <w:delText>suppose</w:delText>
        </w:r>
        <w:r w:rsidDel="00C67110">
          <w:rPr>
            <w:spacing w:val="-10"/>
          </w:rPr>
          <w:delText xml:space="preserve"> </w:delText>
        </w:r>
        <w:r w:rsidDel="00C67110">
          <w:delText>we</w:delText>
        </w:r>
        <w:r w:rsidDel="00C67110">
          <w:rPr>
            <w:spacing w:val="-9"/>
          </w:rPr>
          <w:delText xml:space="preserve"> </w:delText>
        </w:r>
        <w:r w:rsidDel="00C67110">
          <w:delText>would</w:delText>
        </w:r>
        <w:r w:rsidDel="00C67110">
          <w:rPr>
            <w:spacing w:val="-10"/>
          </w:rPr>
          <w:delText xml:space="preserve"> </w:delText>
        </w:r>
        <w:r w:rsidDel="00C67110">
          <w:delText>like</w:delText>
        </w:r>
        <w:r w:rsidDel="00C67110">
          <w:rPr>
            <w:spacing w:val="-10"/>
          </w:rPr>
          <w:delText xml:space="preserve"> </w:delText>
        </w:r>
        <w:r w:rsidDel="00C67110">
          <w:delText>to</w:delText>
        </w:r>
        <w:r w:rsidDel="00C67110">
          <w:rPr>
            <w:spacing w:val="-10"/>
          </w:rPr>
          <w:delText xml:space="preserve"> </w:delText>
        </w:r>
        <w:r w:rsidDel="00C67110">
          <w:delText>quit</w:delText>
        </w:r>
        <w:r w:rsidDel="00C67110">
          <w:rPr>
            <w:spacing w:val="-10"/>
          </w:rPr>
          <w:delText xml:space="preserve"> </w:delText>
        </w:r>
        <w:r w:rsidDel="00C67110">
          <w:delText>the</w:delText>
        </w:r>
        <w:r w:rsidDel="00C67110">
          <w:rPr>
            <w:spacing w:val="-9"/>
          </w:rPr>
          <w:delText xml:space="preserve"> </w:delText>
        </w:r>
        <w:r w:rsidDel="00C67110">
          <w:delText>entire</w:delText>
        </w:r>
        <w:r w:rsidDel="00C67110">
          <w:rPr>
            <w:spacing w:val="-10"/>
          </w:rPr>
          <w:delText xml:space="preserve"> </w:delText>
        </w:r>
        <w:r w:rsidDel="00C67110">
          <w:delText>program</w:delText>
        </w:r>
        <w:r w:rsidDel="00C67110">
          <w:rPr>
            <w:spacing w:val="-10"/>
          </w:rPr>
          <w:delText xml:space="preserve"> </w:delText>
        </w:r>
        <w:r w:rsidDel="00C67110">
          <w:delText>after</w:delText>
        </w:r>
        <w:r w:rsidDel="00C67110">
          <w:rPr>
            <w:spacing w:val="-10"/>
          </w:rPr>
          <w:delText xml:space="preserve"> </w:delText>
        </w:r>
        <w:r w:rsidDel="00C67110">
          <w:delText>entering</w:delText>
        </w:r>
        <w:r w:rsidDel="00C67110">
          <w:rPr>
            <w:spacing w:val="-57"/>
          </w:rPr>
          <w:delText xml:space="preserve"> </w:delText>
        </w:r>
        <w:r w:rsidDel="00C67110">
          <w:delText>the first student’s data due to some reasons, although the program allows us to enter the</w:delText>
        </w:r>
        <w:r w:rsidDel="00C67110">
          <w:rPr>
            <w:spacing w:val="-57"/>
          </w:rPr>
          <w:delText xml:space="preserve"> </w:delText>
        </w:r>
        <w:r w:rsidDel="00C67110">
          <w:delText>data for up to three students. It would be reasonable to have a syntax that allows us to</w:delText>
        </w:r>
        <w:r w:rsidDel="00C67110">
          <w:rPr>
            <w:spacing w:val="1"/>
          </w:rPr>
          <w:delText xml:space="preserve"> </w:delText>
        </w:r>
        <w:r w:rsidDel="00C67110">
          <w:delText>break</w:delText>
        </w:r>
        <w:r w:rsidDel="00C67110">
          <w:rPr>
            <w:spacing w:val="-5"/>
          </w:rPr>
          <w:delText xml:space="preserve"> </w:delText>
        </w:r>
        <w:r w:rsidDel="00C67110">
          <w:delText>from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5"/>
          </w:rPr>
          <w:delText xml:space="preserve"> </w:delText>
        </w:r>
        <w:r w:rsidDel="00C67110">
          <w:delText>loop</w:delText>
        </w:r>
        <w:r w:rsidDel="00C67110">
          <w:rPr>
            <w:spacing w:val="-5"/>
          </w:rPr>
          <w:delText xml:space="preserve"> </w:delText>
        </w:r>
        <w:r w:rsidDel="00C67110">
          <w:delText>in</w:delText>
        </w:r>
        <w:r w:rsidDel="00C67110">
          <w:rPr>
            <w:spacing w:val="-5"/>
          </w:rPr>
          <w:delText xml:space="preserve"> </w:delText>
        </w:r>
        <w:r w:rsidDel="00C67110">
          <w:delText>a</w:delText>
        </w:r>
        <w:r w:rsidDel="00C67110">
          <w:rPr>
            <w:spacing w:val="-5"/>
          </w:rPr>
          <w:delText xml:space="preserve"> </w:delText>
        </w:r>
        <w:r w:rsidDel="00C67110">
          <w:delText>“clean”</w:delText>
        </w:r>
        <w:r w:rsidDel="00C67110">
          <w:rPr>
            <w:spacing w:val="-5"/>
          </w:rPr>
          <w:delText xml:space="preserve"> </w:delText>
        </w:r>
        <w:r w:rsidDel="00C67110">
          <w:delText>manner</w:delText>
        </w:r>
        <w:r w:rsidDel="00C67110">
          <w:rPr>
            <w:spacing w:val="-5"/>
          </w:rPr>
          <w:delText xml:space="preserve"> </w:delText>
        </w:r>
        <w:r w:rsidDel="00C67110">
          <w:delText>instead</w:delText>
        </w:r>
        <w:r w:rsidDel="00C67110">
          <w:rPr>
            <w:spacing w:val="-5"/>
          </w:rPr>
          <w:delText xml:space="preserve"> </w:delText>
        </w:r>
        <w:r w:rsidDel="00C67110">
          <w:delText>of</w:delText>
        </w:r>
        <w:r w:rsidDel="00C67110">
          <w:rPr>
            <w:spacing w:val="-6"/>
          </w:rPr>
          <w:delText xml:space="preserve"> </w:delText>
        </w:r>
        <w:r w:rsidDel="00C67110">
          <w:delText>shutting</w:delText>
        </w:r>
        <w:r w:rsidDel="00C67110">
          <w:rPr>
            <w:spacing w:val="-6"/>
          </w:rPr>
          <w:delText xml:space="preserve"> </w:delText>
        </w:r>
        <w:r w:rsidDel="00C67110">
          <w:delText>down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5"/>
          </w:rPr>
          <w:delText xml:space="preserve"> </w:delText>
        </w:r>
        <w:r w:rsidDel="00C67110">
          <w:delText>computer</w:delText>
        </w:r>
        <w:r w:rsidDel="00C67110">
          <w:rPr>
            <w:spacing w:val="-5"/>
          </w:rPr>
          <w:delText xml:space="preserve"> </w:delText>
        </w:r>
        <w:r w:rsidDel="00C67110">
          <w:delText>entirely.</w:delText>
        </w:r>
        <w:r w:rsidDel="00C67110">
          <w:rPr>
            <w:spacing w:val="-58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command</w:delText>
        </w:r>
        <w:r w:rsidDel="00C67110">
          <w:rPr>
            <w:spacing w:val="-1"/>
          </w:rPr>
          <w:delText xml:space="preserve"> </w:delText>
        </w:r>
        <w:r w:rsidDel="00C67110">
          <w:delText>for such</w:delText>
        </w:r>
        <w:r w:rsidDel="00C67110">
          <w:rPr>
            <w:spacing w:val="-1"/>
          </w:rPr>
          <w:delText xml:space="preserve"> </w:delText>
        </w:r>
        <w:r w:rsidDel="00C67110">
          <w:delText>situation</w:delText>
        </w:r>
        <w:r w:rsidDel="00C67110">
          <w:rPr>
            <w:spacing w:val="-2"/>
          </w:rPr>
          <w:delText xml:space="preserve"> </w:delText>
        </w:r>
        <w:r w:rsidDel="00C67110">
          <w:delText>is</w:delText>
        </w:r>
        <w:r w:rsidDel="00C67110">
          <w:rPr>
            <w:spacing w:val="6"/>
          </w:rPr>
          <w:delText xml:space="preserve"> </w:delText>
        </w:r>
        <w:r w:rsidDel="00C67110">
          <w:rPr>
            <w:rFonts w:ascii="Courier New" w:hAnsi="Courier New"/>
          </w:rPr>
          <w:delText>break</w:delText>
        </w:r>
        <w:r w:rsidDel="00C67110">
          <w:delText>.</w:delText>
        </w:r>
      </w:del>
    </w:p>
    <w:p w:rsidR="00CB0608" w:rsidDel="00C67110" w:rsidRDefault="009E1B49">
      <w:pPr>
        <w:pStyle w:val="BodyText"/>
        <w:rPr>
          <w:del w:id="1279" w:author="James Tan Swee Chuan (SUSS)" w:date="2022-03-31T16:51:00Z"/>
          <w:sz w:val="6"/>
        </w:rPr>
      </w:pPr>
      <w:del w:id="1280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435380552" behindDoc="1" locked="0" layoutInCell="1" allowOverlap="1">
                  <wp:simplePos x="0" y="0"/>
                  <wp:positionH relativeFrom="page">
                    <wp:posOffset>679450</wp:posOffset>
                  </wp:positionH>
                  <wp:positionV relativeFrom="paragraph">
                    <wp:posOffset>69215</wp:posOffset>
                  </wp:positionV>
                  <wp:extent cx="5972810" cy="1388745"/>
                  <wp:effectExtent l="0" t="0" r="0" b="0"/>
                  <wp:wrapTopAndBottom/>
                  <wp:docPr id="54" name="docshape17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72810" cy="1388745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rgbClr val="D9D9D9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1"/>
                                <w:rPr>
                                  <w:sz w:val="18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263" w:lineRule="exact"/>
                                <w:ind w:left="320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counter in range(start, end):</w:t>
                              </w:r>
                            </w:p>
                            <w:p w:rsidR="00D44B86" w:rsidRDefault="00D44B86">
                              <w:pPr>
                                <w:spacing w:line="254" w:lineRule="exact"/>
                                <w:ind w:left="1184"/>
                                <w:rPr>
                                  <w:rFonts w:ascii="Courier New" w:hAnsi="Courier New"/>
                                  <w:sz w:val="24"/>
                                </w:rPr>
                              </w:pPr>
                              <w:r>
                                <w:rPr>
                                  <w:rFonts w:ascii="Courier New" w:hAnsi="Courier New"/>
                                  <w:sz w:val="24"/>
                                </w:rPr>
                                <w:t>…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spacing w:before="4" w:line="225" w:lineRule="auto"/>
                                <w:ind w:left="1904" w:right="6166" w:hanging="721"/>
                                <w:rPr>
                                  <w:rFonts w:ascii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/>
                                </w:rPr>
                                <w:t>if</w:t>
                              </w:r>
                              <w:proofErr w:type="gramEnd"/>
                              <w:r>
                                <w:rPr>
                                  <w:rFonts w:ascii="Courier New"/>
                                </w:rPr>
                                <w:t xml:space="preserve"> conditions:</w:t>
                              </w:r>
                              <w:r>
                                <w:rPr>
                                  <w:rFonts w:ascii="Courier New"/>
                                  <w:spacing w:val="-14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</w:rPr>
                                <w:t>break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76" o:spid="_x0000_s1191" type="#_x0000_t202" style="position:absolute;margin-left:53.5pt;margin-top:5.45pt;width:470.3pt;height:109.35pt;z-index:-679359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" filled="f" strokecolor="#d9d9d9" strokeweight="1pt">
                  <v:textbox inset="0,0,0,0">
                    <w:txbxContent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1"/>
                          <w:rPr>
                            <w:sz w:val="18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263" w:lineRule="exact"/>
                          <w:ind w:left="320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for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counter in range(start, end):</w:t>
                        </w:r>
                      </w:p>
                      <w:p w:rsidR="00D44B86" w:rsidRDefault="00D44B86">
                        <w:pPr>
                          <w:spacing w:line="254" w:lineRule="exact"/>
                          <w:ind w:left="1184"/>
                          <w:rPr>
                            <w:rFonts w:ascii="Courier New" w:hAnsi="Courier New"/>
                            <w:sz w:val="24"/>
                          </w:rPr>
                        </w:pPr>
                        <w:r>
                          <w:rPr>
                            <w:rFonts w:ascii="Courier New" w:hAnsi="Courier New"/>
                            <w:sz w:val="24"/>
                          </w:rPr>
                          <w:t>…</w:t>
                        </w:r>
                      </w:p>
                      <w:p w:rsidR="00D44B86" w:rsidRDefault="00D44B86">
                        <w:pPr>
                          <w:pStyle w:val="BodyText"/>
                          <w:spacing w:before="4" w:line="225" w:lineRule="auto"/>
                          <w:ind w:left="1904" w:right="6166" w:hanging="721"/>
                          <w:rPr>
                            <w:rFonts w:ascii="Courier New"/>
                          </w:rPr>
                        </w:pPr>
                        <w:proofErr w:type="gramStart"/>
                        <w:r>
                          <w:rPr>
                            <w:rFonts w:ascii="Courier New"/>
                          </w:rPr>
                          <w:t>if</w:t>
                        </w:r>
                        <w:proofErr w:type="gramEnd"/>
                        <w:r>
                          <w:rPr>
                            <w:rFonts w:ascii="Courier New"/>
                          </w:rPr>
                          <w:t xml:space="preserve"> conditions:</w:t>
                        </w:r>
                        <w:r>
                          <w:rPr>
                            <w:rFonts w:ascii="Courier New"/>
                            <w:spacing w:val="-14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</w:rPr>
                          <w:t>break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pStyle w:val="BodyText"/>
        <w:rPr>
          <w:del w:id="1281" w:author="James Tan Swee Chuan (SUSS)" w:date="2022-03-31T16:51:00Z"/>
          <w:sz w:val="20"/>
        </w:rPr>
      </w:pPr>
    </w:p>
    <w:p w:rsidR="00CB0608" w:rsidDel="00C67110" w:rsidRDefault="00271F97">
      <w:pPr>
        <w:pStyle w:val="BodyText"/>
        <w:spacing w:before="201"/>
        <w:ind w:left="120"/>
        <w:rPr>
          <w:del w:id="1282" w:author="James Tan Swee Chuan (SUSS)" w:date="2022-03-31T16:51:00Z"/>
        </w:rPr>
      </w:pPr>
      <w:del w:id="1283" w:author="James Tan Swee Chuan (SUSS)" w:date="2022-03-31T16:51:00Z">
        <w:r w:rsidDel="00C67110">
          <w:rPr>
            <w:spacing w:val="-2"/>
          </w:rPr>
          <w:delText>Equivalently,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2"/>
          </w:rPr>
          <w:delText xml:space="preserve"> </w:delText>
        </w:r>
        <w:r w:rsidDel="00C67110">
          <w:rPr>
            <w:rFonts w:ascii="Courier New"/>
            <w:spacing w:val="-1"/>
          </w:rPr>
          <w:delText>break</w:delText>
        </w:r>
        <w:r w:rsidDel="00C67110">
          <w:rPr>
            <w:rFonts w:ascii="Courier New"/>
            <w:spacing w:val="-84"/>
          </w:rPr>
          <w:delText xml:space="preserve"> </w:delText>
        </w:r>
        <w:r w:rsidDel="00C67110">
          <w:rPr>
            <w:spacing w:val="-1"/>
          </w:rPr>
          <w:delText>command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also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works</w:delText>
        </w:r>
        <w:r w:rsidDel="00C67110">
          <w:delText xml:space="preserve"> </w:delText>
        </w:r>
        <w:r w:rsidDel="00C67110">
          <w:rPr>
            <w:spacing w:val="-1"/>
          </w:rPr>
          <w:delText>within</w:delText>
        </w:r>
        <w:r w:rsidDel="00C67110">
          <w:delText xml:space="preserve"> </w:delText>
        </w:r>
        <w:r w:rsidDel="00C67110">
          <w:rPr>
            <w:spacing w:val="-1"/>
          </w:rPr>
          <w:delText>a</w:delText>
        </w:r>
        <w:r w:rsidDel="00C67110">
          <w:rPr>
            <w:spacing w:val="7"/>
          </w:rPr>
          <w:delText xml:space="preserve"> </w:delText>
        </w:r>
        <w:r w:rsidDel="00C67110">
          <w:rPr>
            <w:rFonts w:ascii="Courier New"/>
            <w:spacing w:val="-1"/>
          </w:rPr>
          <w:delText>while</w:delText>
        </w:r>
        <w:r w:rsidDel="00C67110">
          <w:rPr>
            <w:spacing w:val="-1"/>
          </w:rPr>
          <w:delText>-loop.</w:delText>
        </w:r>
      </w:del>
    </w:p>
    <w:p w:rsidR="00CB0608" w:rsidDel="00C67110" w:rsidRDefault="009E1B49">
      <w:pPr>
        <w:pStyle w:val="BodyText"/>
        <w:spacing w:before="11"/>
        <w:rPr>
          <w:del w:id="1284" w:author="James Tan Swee Chuan (SUSS)" w:date="2022-03-31T16:51:00Z"/>
          <w:sz w:val="16"/>
        </w:rPr>
      </w:pPr>
      <w:del w:id="1285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444088163" behindDoc="1" locked="0" layoutInCell="1" allowOverlap="1">
                  <wp:simplePos x="0" y="0"/>
                  <wp:positionH relativeFrom="page">
                    <wp:posOffset>673100</wp:posOffset>
                  </wp:positionH>
                  <wp:positionV relativeFrom="paragraph">
                    <wp:posOffset>148590</wp:posOffset>
                  </wp:positionV>
                  <wp:extent cx="5985510" cy="1023620"/>
                  <wp:effectExtent l="0" t="0" r="0" b="0"/>
                  <wp:wrapTopAndBottom/>
                  <wp:docPr id="51" name="docshapegroup1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1023620"/>
                            <a:chOff x="1060" y="234"/>
                            <a:chExt cx="9426" cy="1612"/>
                          </a:xfrm>
                        </wpg:grpSpPr>
                        <wps:wsp>
                          <wps:cNvPr id="52" name="docshape178"/>
                          <wps:cNvSpPr>
                            <a:spLocks/>
                          </wps:cNvSpPr>
                          <wps:spPr bwMode="auto">
                            <a:xfrm>
                              <a:off x="1060" y="233"/>
                              <a:ext cx="9426" cy="1612"/>
                            </a:xfrm>
                            <a:custGeom>
                              <a:avLst/>
                              <a:gdLst>
                                <a:gd name="T0" fmla="+- 0 10485 1060"/>
                                <a:gd name="T1" fmla="*/ T0 w 9426"/>
                                <a:gd name="T2" fmla="+- 0 234 234"/>
                                <a:gd name="T3" fmla="*/ 234 h 1612"/>
                                <a:gd name="T4" fmla="+- 0 1060 1060"/>
                                <a:gd name="T5" fmla="*/ T4 w 9426"/>
                                <a:gd name="T6" fmla="+- 0 234 234"/>
                                <a:gd name="T7" fmla="*/ 234 h 1612"/>
                                <a:gd name="T8" fmla="+- 0 1060 1060"/>
                                <a:gd name="T9" fmla="*/ T8 w 9426"/>
                                <a:gd name="T10" fmla="+- 0 1846 234"/>
                                <a:gd name="T11" fmla="*/ 1846 h 1612"/>
                                <a:gd name="T12" fmla="+- 0 1080 1060"/>
                                <a:gd name="T13" fmla="*/ T12 w 9426"/>
                                <a:gd name="T14" fmla="+- 0 1846 234"/>
                                <a:gd name="T15" fmla="*/ 1846 h 1612"/>
                                <a:gd name="T16" fmla="+- 0 1080 1060"/>
                                <a:gd name="T17" fmla="*/ T16 w 9426"/>
                                <a:gd name="T18" fmla="+- 0 254 234"/>
                                <a:gd name="T19" fmla="*/ 254 h 1612"/>
                                <a:gd name="T20" fmla="+- 0 10465 1060"/>
                                <a:gd name="T21" fmla="*/ T20 w 9426"/>
                                <a:gd name="T22" fmla="+- 0 254 234"/>
                                <a:gd name="T23" fmla="*/ 254 h 1612"/>
                                <a:gd name="T24" fmla="+- 0 10465 1060"/>
                                <a:gd name="T25" fmla="*/ T24 w 9426"/>
                                <a:gd name="T26" fmla="+- 0 1846 234"/>
                                <a:gd name="T27" fmla="*/ 1846 h 1612"/>
                                <a:gd name="T28" fmla="+- 0 10485 1060"/>
                                <a:gd name="T29" fmla="*/ T28 w 9426"/>
                                <a:gd name="T30" fmla="+- 0 1846 234"/>
                                <a:gd name="T31" fmla="*/ 1846 h 1612"/>
                                <a:gd name="T32" fmla="+- 0 10485 1060"/>
                                <a:gd name="T33" fmla="*/ T32 w 9426"/>
                                <a:gd name="T34" fmla="+- 0 234 234"/>
                                <a:gd name="T35" fmla="*/ 234 h 16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9426" h="1612">
                                  <a:moveTo>
                                    <a:pt x="94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612"/>
                                  </a:lnTo>
                                  <a:lnTo>
                                    <a:pt x="20" y="1612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9405" y="20"/>
                                  </a:lnTo>
                                  <a:lnTo>
                                    <a:pt x="9405" y="1612"/>
                                  </a:lnTo>
                                  <a:lnTo>
                                    <a:pt x="9425" y="1612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3" name="docshape17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" y="253"/>
                              <a:ext cx="9386" cy="15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1"/>
                                  <w:rPr>
                                    <w:sz w:val="18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263" w:lineRule="exact"/>
                                  <w:ind w:left="320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while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conditions:</w:t>
                                </w:r>
                              </w:p>
                              <w:p w:rsidR="00D44B86" w:rsidRDefault="00D44B86">
                                <w:pPr>
                                  <w:spacing w:line="254" w:lineRule="exact"/>
                                  <w:ind w:left="1040"/>
                                  <w:rPr>
                                    <w:rFonts w:ascii="Courier New" w:hAnsi="Courier New"/>
                                    <w:sz w:val="24"/>
                                  </w:rPr>
                                </w:pP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…</w:t>
                                </w:r>
                              </w:p>
                              <w:p w:rsidR="00D44B86" w:rsidRDefault="00D44B86">
                                <w:pPr>
                                  <w:spacing w:before="4" w:line="225" w:lineRule="auto"/>
                                  <w:ind w:left="1760" w:right="6310" w:hanging="721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if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conditions:</w:t>
                                </w:r>
                                <w:r>
                                  <w:rPr>
                                    <w:rFonts w:ascii="Courier New"/>
                                    <w:spacing w:val="-14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break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77" o:spid="_x0000_s1192" style="position:absolute;margin-left:53pt;margin-top:11.7pt;width:471.3pt;height:80.6pt;z-index:-59228317;mso-wrap-distance-left:0;mso-wrap-distance-right:0;mso-position-horizontal-relative:page;mso-position-vertical-relative:text" coordorigin="1060,234" coordsize="9426,16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">
                  <v:shape id="docshape178" o:spid="_x0000_s1193" style="position:absolute;left:1060;top:233;width:9426;height:1612;visibility:visible;mso-wrap-style:square;v-text-anchor:top" coordsize="9426,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" path="m9425,l,,,1612r20,l20,20r9385,l9405,1612r20,l9425,xe" fillcolor="#d9d9d9" stroked="f">
                    <v:path arrowok="t" o:connecttype="custom" o:connectlocs="9425,234;0,234;0,1846;20,1846;20,254;9405,254;9405,1846;9425,1846;9425,234" o:connectangles="0,0,0,0,0,0,0,0,0"/>
                  </v:shape>
                  <v:shape id="docshape179" o:spid="_x0000_s1194" type="#_x0000_t202" style="position:absolute;left:1080;top:253;width:9386;height:1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" filled="f" stroked="f">
                    <v:textbox inset="0,0,0,0">
                      <w:txbxContent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11"/>
                            <w:rPr>
                              <w:sz w:val="18"/>
                            </w:rPr>
                          </w:pPr>
                        </w:p>
                        <w:p w:rsidR="00D44B86" w:rsidRDefault="00D44B86">
                          <w:pPr>
                            <w:spacing w:line="263" w:lineRule="exact"/>
                            <w:ind w:left="320"/>
                            <w:rPr>
                              <w:rFonts w:ascii="Courier New"/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while</w:t>
                          </w:r>
                          <w:proofErr w:type="gram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conditions:</w:t>
                          </w:r>
                        </w:p>
                        <w:p w:rsidR="00D44B86" w:rsidRDefault="00D44B86">
                          <w:pPr>
                            <w:spacing w:line="254" w:lineRule="exact"/>
                            <w:ind w:left="1040"/>
                            <w:rPr>
                              <w:rFonts w:ascii="Courier New" w:hAnsi="Courier New"/>
                              <w:sz w:val="24"/>
                            </w:rPr>
                          </w:pPr>
                          <w:r>
                            <w:rPr>
                              <w:rFonts w:ascii="Courier New" w:hAnsi="Courier New"/>
                              <w:sz w:val="24"/>
                            </w:rPr>
                            <w:t>…</w:t>
                          </w:r>
                        </w:p>
                        <w:p w:rsidR="00D44B86" w:rsidRDefault="00D44B86">
                          <w:pPr>
                            <w:spacing w:before="4" w:line="225" w:lineRule="auto"/>
                            <w:ind w:left="1760" w:right="6310" w:hanging="721"/>
                            <w:rPr>
                              <w:rFonts w:ascii="Courier New"/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if</w:t>
                          </w:r>
                          <w:proofErr w:type="gram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conditions:</w:t>
                          </w:r>
                          <w:r>
                            <w:rPr>
                              <w:rFonts w:ascii="Courier New"/>
                              <w:spacing w:val="-14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break</w:t>
                          </w:r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1286" w:author="James Tan Swee Chuan (SUSS)" w:date="2022-03-31T16:51:00Z"/>
          <w:sz w:val="16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3"/>
        <w:rPr>
          <w:del w:id="1287" w:author="James Tan Swee Chuan (SUSS)" w:date="2022-03-31T16:51:00Z"/>
          <w:sz w:val="16"/>
        </w:rPr>
      </w:pPr>
    </w:p>
    <w:p w:rsidR="00CB0608" w:rsidDel="00C67110" w:rsidRDefault="009E1B49">
      <w:pPr>
        <w:pStyle w:val="BodyText"/>
        <w:ind w:left="460"/>
        <w:rPr>
          <w:del w:id="1288" w:author="James Tan Swee Chuan (SUSS)" w:date="2022-03-31T16:51:00Z"/>
          <w:sz w:val="20"/>
        </w:rPr>
      </w:pPr>
      <w:del w:id="1289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377825"/>
                  <wp:effectExtent l="0" t="0" r="0" b="0"/>
                  <wp:docPr id="49" name="docshapegroup18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377825"/>
                            <a:chOff x="0" y="0"/>
                            <a:chExt cx="9426" cy="595"/>
                          </a:xfrm>
                        </wpg:grpSpPr>
                        <wps:wsp>
                          <wps:cNvPr id="50" name="docshape181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26" cy="595"/>
                            </a:xfrm>
                            <a:custGeom>
                              <a:avLst/>
                              <a:gdLst>
                                <a:gd name="T0" fmla="*/ 9425 w 9426"/>
                                <a:gd name="T1" fmla="*/ 0 h 595"/>
                                <a:gd name="T2" fmla="*/ 9405 w 9426"/>
                                <a:gd name="T3" fmla="*/ 0 h 595"/>
                                <a:gd name="T4" fmla="*/ 9405 w 9426"/>
                                <a:gd name="T5" fmla="*/ 574 h 595"/>
                                <a:gd name="T6" fmla="*/ 20 w 9426"/>
                                <a:gd name="T7" fmla="*/ 574 h 595"/>
                                <a:gd name="T8" fmla="*/ 20 w 9426"/>
                                <a:gd name="T9" fmla="*/ 0 h 595"/>
                                <a:gd name="T10" fmla="*/ 0 w 9426"/>
                                <a:gd name="T11" fmla="*/ 0 h 595"/>
                                <a:gd name="T12" fmla="*/ 0 w 9426"/>
                                <a:gd name="T13" fmla="*/ 594 h 595"/>
                                <a:gd name="T14" fmla="*/ 9425 w 9426"/>
                                <a:gd name="T15" fmla="*/ 594 h 595"/>
                                <a:gd name="T16" fmla="*/ 9425 w 9426"/>
                                <a:gd name="T17" fmla="*/ 0 h 59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426" h="595">
                                  <a:moveTo>
                                    <a:pt x="9425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9405" y="574"/>
                                  </a:lnTo>
                                  <a:lnTo>
                                    <a:pt x="20" y="574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94"/>
                                  </a:lnTo>
                                  <a:lnTo>
                                    <a:pt x="9425" y="594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0E55127C" id="docshapegroup180" o:spid="_x0000_s1026" style="width:471.3pt;height:29.75pt;mso-position-horizontal-relative:char;mso-position-vertical-relative:line" coordsize="9426,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">
                  <v:shape id="docshape181" o:spid="_x0000_s1027" style="position:absolute;width:9426;height:595;visibility:visible;mso-wrap-style:square;v-text-anchor:top" coordsize="9426,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" path="m9425,r-20,l9405,574,20,574,20,,,,,594r9425,l9425,xe" fillcolor="#d9d9d9" stroked="f">
                    <v:path arrowok="t" o:connecttype="custom" o:connectlocs="9425,0;9405,0;9405,574;20,574;20,0;0,0;0,594;9425,594;9425,0" o:connectangles="0,0,0,0,0,0,0,0,0"/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3"/>
        <w:rPr>
          <w:del w:id="1290" w:author="James Tan Swee Chuan (SUSS)" w:date="2022-03-31T16:51:00Z"/>
          <w:sz w:val="27"/>
        </w:rPr>
      </w:pPr>
    </w:p>
    <w:p w:rsidR="00CB0608" w:rsidDel="00C67110" w:rsidRDefault="009E1B49">
      <w:pPr>
        <w:pStyle w:val="BodyText"/>
        <w:spacing w:before="70" w:line="343" w:lineRule="auto"/>
        <w:ind w:left="480" w:right="64"/>
        <w:rPr>
          <w:del w:id="1291" w:author="James Tan Swee Chuan (SUSS)" w:date="2022-03-31T16:51:00Z"/>
        </w:rPr>
      </w:pPr>
      <w:del w:id="1292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114300" distR="114300" simplePos="0" relativeHeight="113198945" behindDoc="1" locked="0" layoutInCell="1" allowOverlap="1">
                  <wp:simplePos x="0" y="0"/>
                  <wp:positionH relativeFrom="page">
                    <wp:posOffset>901700</wp:posOffset>
                  </wp:positionH>
                  <wp:positionV relativeFrom="paragraph">
                    <wp:posOffset>695325</wp:posOffset>
                  </wp:positionV>
                  <wp:extent cx="5985510" cy="6955155"/>
                  <wp:effectExtent l="0" t="0" r="0" b="0"/>
                  <wp:wrapNone/>
                  <wp:docPr id="46" name="docshapegroup18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6955155"/>
                            <a:chOff x="1420" y="1095"/>
                            <a:chExt cx="9426" cy="10953"/>
                          </a:xfrm>
                        </wpg:grpSpPr>
                        <wps:wsp>
                          <wps:cNvPr id="47" name="docshape183"/>
                          <wps:cNvSpPr>
                            <a:spLocks/>
                          </wps:cNvSpPr>
                          <wps:spPr bwMode="auto">
                            <a:xfrm>
                              <a:off x="1420" y="1094"/>
                              <a:ext cx="9426" cy="10953"/>
                            </a:xfrm>
                            <a:custGeom>
                              <a:avLst/>
                              <a:gdLst>
                                <a:gd name="T0" fmla="+- 0 10845 1420"/>
                                <a:gd name="T1" fmla="*/ T0 w 9426"/>
                                <a:gd name="T2" fmla="+- 0 1095 1095"/>
                                <a:gd name="T3" fmla="*/ 1095 h 10953"/>
                                <a:gd name="T4" fmla="+- 0 1420 1420"/>
                                <a:gd name="T5" fmla="*/ T4 w 9426"/>
                                <a:gd name="T6" fmla="+- 0 1095 1095"/>
                                <a:gd name="T7" fmla="*/ 1095 h 10953"/>
                                <a:gd name="T8" fmla="+- 0 1420 1420"/>
                                <a:gd name="T9" fmla="*/ T8 w 9426"/>
                                <a:gd name="T10" fmla="+- 0 12047 1095"/>
                                <a:gd name="T11" fmla="*/ 12047 h 10953"/>
                                <a:gd name="T12" fmla="+- 0 1440 1420"/>
                                <a:gd name="T13" fmla="*/ T12 w 9426"/>
                                <a:gd name="T14" fmla="+- 0 12047 1095"/>
                                <a:gd name="T15" fmla="*/ 12047 h 10953"/>
                                <a:gd name="T16" fmla="+- 0 1460 1420"/>
                                <a:gd name="T17" fmla="*/ T16 w 9426"/>
                                <a:gd name="T18" fmla="+- 0 12047 1095"/>
                                <a:gd name="T19" fmla="*/ 12047 h 10953"/>
                                <a:gd name="T20" fmla="+- 0 1460 1420"/>
                                <a:gd name="T21" fmla="*/ T20 w 9426"/>
                                <a:gd name="T22" fmla="+- 0 1135 1095"/>
                                <a:gd name="T23" fmla="*/ 1135 h 10953"/>
                                <a:gd name="T24" fmla="+- 0 1440 1420"/>
                                <a:gd name="T25" fmla="*/ T24 w 9426"/>
                                <a:gd name="T26" fmla="+- 0 1115 1095"/>
                                <a:gd name="T27" fmla="*/ 1115 h 10953"/>
                                <a:gd name="T28" fmla="+- 0 1460 1420"/>
                                <a:gd name="T29" fmla="*/ T28 w 9426"/>
                                <a:gd name="T30" fmla="+- 0 1135 1095"/>
                                <a:gd name="T31" fmla="*/ 1135 h 10953"/>
                                <a:gd name="T32" fmla="+- 0 10805 1420"/>
                                <a:gd name="T33" fmla="*/ T32 w 9426"/>
                                <a:gd name="T34" fmla="+- 0 1135 1095"/>
                                <a:gd name="T35" fmla="*/ 1135 h 10953"/>
                                <a:gd name="T36" fmla="+- 0 10805 1420"/>
                                <a:gd name="T37" fmla="*/ T36 w 9426"/>
                                <a:gd name="T38" fmla="+- 0 12047 1095"/>
                                <a:gd name="T39" fmla="*/ 12047 h 10953"/>
                                <a:gd name="T40" fmla="+- 0 10825 1420"/>
                                <a:gd name="T41" fmla="*/ T40 w 9426"/>
                                <a:gd name="T42" fmla="+- 0 12047 1095"/>
                                <a:gd name="T43" fmla="*/ 12047 h 10953"/>
                                <a:gd name="T44" fmla="+- 0 10845 1420"/>
                                <a:gd name="T45" fmla="*/ T44 w 9426"/>
                                <a:gd name="T46" fmla="+- 0 12047 1095"/>
                                <a:gd name="T47" fmla="*/ 12047 h 10953"/>
                                <a:gd name="T48" fmla="+- 0 10845 1420"/>
                                <a:gd name="T49" fmla="*/ T48 w 9426"/>
                                <a:gd name="T50" fmla="+- 0 1095 1095"/>
                                <a:gd name="T51" fmla="*/ 1095 h 109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9426" h="10953">
                                  <a:moveTo>
                                    <a:pt x="94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0952"/>
                                  </a:lnTo>
                                  <a:lnTo>
                                    <a:pt x="20" y="10952"/>
                                  </a:lnTo>
                                  <a:lnTo>
                                    <a:pt x="40" y="10952"/>
                                  </a:lnTo>
                                  <a:lnTo>
                                    <a:pt x="40" y="40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40" y="40"/>
                                  </a:lnTo>
                                  <a:lnTo>
                                    <a:pt x="9385" y="40"/>
                                  </a:lnTo>
                                  <a:lnTo>
                                    <a:pt x="9385" y="10952"/>
                                  </a:lnTo>
                                  <a:lnTo>
                                    <a:pt x="9405" y="10952"/>
                                  </a:lnTo>
                                  <a:lnTo>
                                    <a:pt x="9425" y="10952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48" name="docshape18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32" y="2870"/>
                              <a:ext cx="9200" cy="689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2F20851B" id="docshapegroup182" o:spid="_x0000_s1026" style="position:absolute;margin-left:71pt;margin-top:54.75pt;width:471.3pt;height:547.65pt;z-index:-390117535;mso-position-horizontal-relative:page" coordorigin="1420,1095" coordsize="9426,109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">
                  <v:shape id="docshape183" o:spid="_x0000_s1027" style="position:absolute;left:1420;top:1094;width:9426;height:10953;visibility:visible;mso-wrap-style:square;v-text-anchor:top" coordsize="9426,10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" path="m9425,l,,,10952r20,l40,10952,40,40,20,20,40,40r9345,l9385,10952r20,l9425,10952,9425,xe" fillcolor="#d9d9d9" stroked="f">
                    <v:path arrowok="t" o:connecttype="custom" o:connectlocs="9425,1095;0,1095;0,12047;20,12047;40,12047;40,1135;20,1115;40,1135;9385,1135;9385,12047;9405,12047;9425,12047;9425,1095" o:connectangles="0,0,0,0,0,0,0,0,0,0,0,0,0"/>
                  </v:shape>
                  <v:shape id="docshape184" o:spid="_x0000_s1028" type="#_x0000_t75" style="position:absolute;left:1532;top:2870;width:9200;height:68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">
                    <v:imagedata r:id="rId93" o:title=""/>
                  </v:shape>
                  <w10:wrap anchorx="page"/>
                </v:group>
              </w:pict>
            </mc:Fallback>
          </mc:AlternateContent>
        </w:r>
        <w:r w:rsidR="00271F97" w:rsidDel="00C67110">
          <w:rPr>
            <w:spacing w:val="-1"/>
          </w:rPr>
          <w:delText>Usually,</w:delText>
        </w:r>
        <w:r w:rsidR="00271F97" w:rsidDel="00C67110">
          <w:rPr>
            <w:spacing w:val="-5"/>
          </w:rPr>
          <w:delText xml:space="preserve"> </w:delText>
        </w:r>
        <w:r w:rsidR="00271F97" w:rsidDel="00C67110">
          <w:rPr>
            <w:rFonts w:ascii="Courier New"/>
            <w:spacing w:val="-1"/>
          </w:rPr>
          <w:delText>break</w:delText>
        </w:r>
        <w:r w:rsidR="00271F97" w:rsidDel="00C67110">
          <w:rPr>
            <w:rFonts w:ascii="Courier New"/>
            <w:spacing w:val="-90"/>
          </w:rPr>
          <w:delText xml:space="preserve"> </w:delText>
        </w:r>
        <w:r w:rsidR="00271F97" w:rsidDel="00C67110">
          <w:rPr>
            <w:spacing w:val="-1"/>
          </w:rPr>
          <w:delText>is</w:delText>
        </w:r>
        <w:r w:rsidR="00271F97" w:rsidDel="00C67110">
          <w:rPr>
            <w:spacing w:val="-6"/>
          </w:rPr>
          <w:delText xml:space="preserve"> </w:delText>
        </w:r>
        <w:r w:rsidR="00271F97" w:rsidDel="00C67110">
          <w:rPr>
            <w:spacing w:val="-1"/>
          </w:rPr>
          <w:delText>used</w:delText>
        </w:r>
        <w:r w:rsidR="00271F97" w:rsidDel="00C67110">
          <w:rPr>
            <w:spacing w:val="-6"/>
          </w:rPr>
          <w:delText xml:space="preserve"> </w:delText>
        </w:r>
        <w:r w:rsidR="00271F97" w:rsidDel="00C67110">
          <w:rPr>
            <w:spacing w:val="-1"/>
          </w:rPr>
          <w:delText>together</w:delText>
        </w:r>
        <w:r w:rsidR="00271F97" w:rsidDel="00C67110">
          <w:rPr>
            <w:spacing w:val="-5"/>
          </w:rPr>
          <w:delText xml:space="preserve"> </w:delText>
        </w:r>
        <w:r w:rsidR="00271F97" w:rsidDel="00C67110">
          <w:rPr>
            <w:spacing w:val="-1"/>
          </w:rPr>
          <w:delText>with</w:delText>
        </w:r>
        <w:r w:rsidR="00271F97" w:rsidDel="00C67110">
          <w:rPr>
            <w:spacing w:val="-6"/>
          </w:rPr>
          <w:delText xml:space="preserve"> </w:delText>
        </w:r>
        <w:r w:rsidR="00271F97" w:rsidDel="00C67110">
          <w:rPr>
            <w:spacing w:val="-1"/>
          </w:rPr>
          <w:delText>an</w:delText>
        </w:r>
        <w:r w:rsidR="00271F97" w:rsidDel="00C67110">
          <w:rPr>
            <w:spacing w:val="-5"/>
          </w:rPr>
          <w:delText xml:space="preserve"> </w:delText>
        </w:r>
        <w:r w:rsidR="00271F97" w:rsidDel="00C67110">
          <w:rPr>
            <w:rFonts w:ascii="Courier New"/>
            <w:spacing w:val="-1"/>
          </w:rPr>
          <w:delText>if</w:delText>
        </w:r>
        <w:r w:rsidR="00271F97" w:rsidDel="00C67110">
          <w:rPr>
            <w:spacing w:val="-1"/>
          </w:rPr>
          <w:delText>-condition</w:delText>
        </w:r>
        <w:r w:rsidR="00271F97" w:rsidDel="00C67110">
          <w:rPr>
            <w:spacing w:val="-6"/>
          </w:rPr>
          <w:delText xml:space="preserve"> </w:delText>
        </w:r>
        <w:r w:rsidR="00271F97" w:rsidDel="00C67110">
          <w:rPr>
            <w:spacing w:val="-1"/>
          </w:rPr>
          <w:delText>since</w:delText>
        </w:r>
        <w:r w:rsidR="00271F97" w:rsidDel="00C67110">
          <w:rPr>
            <w:spacing w:val="-6"/>
          </w:rPr>
          <w:delText xml:space="preserve"> </w:delText>
        </w:r>
        <w:r w:rsidR="00271F97" w:rsidDel="00C67110">
          <w:rPr>
            <w:spacing w:val="-1"/>
          </w:rPr>
          <w:delText>we</w:delText>
        </w:r>
        <w:r w:rsidR="00271F97" w:rsidDel="00C67110">
          <w:rPr>
            <w:spacing w:val="-5"/>
          </w:rPr>
          <w:delText xml:space="preserve"> </w:delText>
        </w:r>
        <w:r w:rsidR="00271F97" w:rsidDel="00C67110">
          <w:rPr>
            <w:spacing w:val="-1"/>
          </w:rPr>
          <w:delText>would</w:delText>
        </w:r>
        <w:r w:rsidR="00271F97" w:rsidDel="00C67110">
          <w:rPr>
            <w:spacing w:val="-6"/>
          </w:rPr>
          <w:delText xml:space="preserve"> </w:delText>
        </w:r>
        <w:r w:rsidR="00271F97" w:rsidDel="00C67110">
          <w:rPr>
            <w:spacing w:val="-1"/>
          </w:rPr>
          <w:delText>only</w:delText>
        </w:r>
        <w:r w:rsidR="00271F97" w:rsidDel="00C67110">
          <w:rPr>
            <w:spacing w:val="-6"/>
          </w:rPr>
          <w:delText xml:space="preserve"> </w:delText>
        </w:r>
        <w:r w:rsidR="00271F97" w:rsidDel="00C67110">
          <w:rPr>
            <w:spacing w:val="-1"/>
          </w:rPr>
          <w:delText>want</w:delText>
        </w:r>
        <w:r w:rsidR="00271F97" w:rsidDel="00C67110">
          <w:rPr>
            <w:spacing w:val="-6"/>
          </w:rPr>
          <w:delText xml:space="preserve"> </w:delText>
        </w:r>
        <w:r w:rsidR="00271F97" w:rsidDel="00C67110">
          <w:rPr>
            <w:spacing w:val="-1"/>
          </w:rPr>
          <w:delText>to</w:delText>
        </w:r>
        <w:r w:rsidR="00271F97" w:rsidDel="00C67110">
          <w:rPr>
            <w:spacing w:val="-6"/>
          </w:rPr>
          <w:delText xml:space="preserve"> </w:delText>
        </w:r>
        <w:r w:rsidR="00271F97" w:rsidDel="00C67110">
          <w:rPr>
            <w:spacing w:val="-1"/>
          </w:rPr>
          <w:delText>break</w:delText>
        </w:r>
        <w:r w:rsidR="00271F97" w:rsidDel="00C67110">
          <w:rPr>
            <w:spacing w:val="-57"/>
          </w:rPr>
          <w:delText xml:space="preserve"> </w:delText>
        </w:r>
        <w:r w:rsidR="00271F97" w:rsidDel="00C67110">
          <w:delText>from</w:delText>
        </w:r>
        <w:r w:rsidR="00271F97" w:rsidDel="00C67110">
          <w:rPr>
            <w:spacing w:val="-2"/>
          </w:rPr>
          <w:delText xml:space="preserve"> </w:delText>
        </w:r>
        <w:r w:rsidR="00271F97" w:rsidDel="00C67110">
          <w:delText>a</w:delText>
        </w:r>
        <w:r w:rsidR="00271F97" w:rsidDel="00C67110">
          <w:rPr>
            <w:spacing w:val="-1"/>
          </w:rPr>
          <w:delText xml:space="preserve"> </w:delText>
        </w:r>
        <w:r w:rsidR="00271F97" w:rsidDel="00C67110">
          <w:delText>loop under</w:delText>
        </w:r>
        <w:r w:rsidR="00271F97" w:rsidDel="00C67110">
          <w:rPr>
            <w:spacing w:val="-2"/>
          </w:rPr>
          <w:delText xml:space="preserve"> </w:delText>
        </w:r>
        <w:r w:rsidR="00271F97" w:rsidDel="00C67110">
          <w:delText>some</w:delText>
        </w:r>
        <w:r w:rsidR="00271F97" w:rsidDel="00C67110">
          <w:rPr>
            <w:spacing w:val="-2"/>
          </w:rPr>
          <w:delText xml:space="preserve"> </w:delText>
        </w:r>
        <w:r w:rsidR="00271F97" w:rsidDel="00C67110">
          <w:delText>circumstances,</w:delText>
        </w:r>
        <w:r w:rsidR="00271F97" w:rsidDel="00C67110">
          <w:rPr>
            <w:spacing w:val="-1"/>
          </w:rPr>
          <w:delText xml:space="preserve"> </w:delText>
        </w:r>
        <w:r w:rsidR="00271F97" w:rsidDel="00C67110">
          <w:delText>and</w:delText>
        </w:r>
        <w:r w:rsidR="00271F97" w:rsidDel="00C67110">
          <w:rPr>
            <w:spacing w:val="-1"/>
          </w:rPr>
          <w:delText xml:space="preserve"> </w:delText>
        </w:r>
        <w:r w:rsidR="00271F97" w:rsidDel="00C67110">
          <w:delText>not</w:delText>
        </w:r>
        <w:r w:rsidR="00271F97" w:rsidDel="00C67110">
          <w:rPr>
            <w:spacing w:val="-2"/>
          </w:rPr>
          <w:delText xml:space="preserve"> </w:delText>
        </w:r>
        <w:r w:rsidR="00271F97" w:rsidDel="00C67110">
          <w:delText>in general.</w:delText>
        </w:r>
      </w:del>
    </w:p>
    <w:p w:rsidR="00CB0608" w:rsidDel="00C67110" w:rsidRDefault="009E1B49">
      <w:pPr>
        <w:pStyle w:val="BodyText"/>
        <w:spacing w:before="9"/>
        <w:rPr>
          <w:del w:id="1293" w:author="James Tan Swee Chuan (SUSS)" w:date="2022-03-31T16:51:00Z"/>
          <w:sz w:val="14"/>
        </w:rPr>
      </w:pPr>
      <w:del w:id="1294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s">
              <w:drawing>
                <wp:anchor distT="0" distB="0" distL="0" distR="0" simplePos="0" relativeHeight="452795774" behindDoc="1" locked="0" layoutInCell="1" allowOverlap="1">
                  <wp:simplePos x="0" y="0"/>
                  <wp:positionH relativeFrom="page">
                    <wp:posOffset>927100</wp:posOffset>
                  </wp:positionH>
                  <wp:positionV relativeFrom="paragraph">
                    <wp:posOffset>131445</wp:posOffset>
                  </wp:positionV>
                  <wp:extent cx="5934710" cy="6929755"/>
                  <wp:effectExtent l="0" t="0" r="0" b="0"/>
                  <wp:wrapTopAndBottom/>
                  <wp:docPr id="45" name="docshape18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5934710" cy="692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D44B86" w:rsidRDefault="00D44B86">
                              <w:pPr>
                                <w:pStyle w:val="BodyText"/>
                                <w:spacing w:before="218" w:line="338" w:lineRule="auto"/>
                                <w:ind w:left="200" w:right="197"/>
                                <w:jc w:val="both"/>
                              </w:pPr>
                              <w:r>
                                <w:rPr>
                                  <w:rFonts w:ascii="Palatino Linotype" w:hAnsi="Palatino Linotype"/>
                                  <w:b/>
                                </w:rPr>
                                <w:t xml:space="preserve">Example (Cont’d): </w:t>
                              </w:r>
                              <w:r>
                                <w:t>Suppose we let the user to quit the program by entering -1 for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t xml:space="preserve">his/her score now. All we need to do is to add an </w:t>
                              </w:r>
                              <w:r>
                                <w:rPr>
                                  <w:rFonts w:ascii="Courier New" w:hAnsi="Courier New"/>
                                </w:rPr>
                                <w:t>if</w:t>
                              </w:r>
                              <w:r>
                                <w:t xml:space="preserve">-condition after the </w:t>
                              </w:r>
                              <w:proofErr w:type="gramStart"/>
                              <w:r>
                                <w:rPr>
                                  <w:rFonts w:ascii="Courier New" w:hAnsi="Courier New"/>
                                </w:rPr>
                                <w:t>input(</w:t>
                              </w:r>
                              <w:proofErr w:type="gramEnd"/>
                              <w:r>
                                <w:rPr>
                                  <w:rFonts w:ascii="Courier New" w:hAnsi="Courier New"/>
                                </w:rPr>
                                <w:t>)</w:t>
                              </w:r>
                              <w:r>
                                <w:rPr>
                                  <w:rFonts w:ascii="Courier New" w:hAnsi="Courier New"/>
                                  <w:spacing w:val="1"/>
                                </w:rPr>
                                <w:t xml:space="preserve"> </w:t>
                              </w:r>
                              <w:r>
                                <w:t>statement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where he/she</w:t>
                              </w:r>
                              <w:r>
                                <w:rPr>
                                  <w:spacing w:val="-2"/>
                                </w:rPr>
                                <w:t xml:space="preserve"> </w:t>
                              </w:r>
                              <w:r>
                                <w:t>can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enter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1"/>
                                </w:rPr>
                                <w:t xml:space="preserve"> </w:t>
                              </w:r>
                              <w:r>
                                <w:t>score.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sz w:val="26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10"/>
                                <w:rPr>
                                  <w:sz w:val="37"/>
                                </w:rPr>
                              </w:pPr>
                            </w:p>
                            <w:p w:rsidR="00D44B86" w:rsidRDefault="00D44B86">
                              <w:pPr>
                                <w:ind w:left="200"/>
                                <w:jc w:val="both"/>
                                <w:rPr>
                                  <w:rFonts w:ascii="Courier New"/>
                                  <w:sz w:val="20"/>
                                </w:rPr>
                              </w:pPr>
                              <w:r>
                                <w:rPr>
                                  <w:rFonts w:ascii="Palatino Linotype"/>
                                  <w:b/>
                                  <w:sz w:val="20"/>
                                </w:rPr>
                                <w:t>Figure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-5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Palatino Linotype"/>
                                  <w:b/>
                                  <w:sz w:val="20"/>
                                </w:rPr>
                                <w:t>1.36</w:t>
                              </w:r>
                              <w:r>
                                <w:rPr>
                                  <w:rFonts w:ascii="Palatino Linotype"/>
                                  <w:b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Breaking</w:t>
                              </w:r>
                              <w:r>
                                <w:rPr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from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Loops</w:t>
                              </w:r>
                              <w:r>
                                <w:rPr>
                                  <w:spacing w:val="-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sz w:val="20"/>
                                </w:rPr>
                                <w:t>Using</w:t>
                              </w:r>
                              <w:r>
                                <w:rPr>
                                  <w:spacing w:val="-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z w:val="20"/>
                                </w:rPr>
                                <w:t>break</w:t>
                              </w:r>
                            </w:p>
                            <w:p w:rsidR="00D44B86" w:rsidRDefault="00D44B86">
                              <w:pPr>
                                <w:pStyle w:val="BodyText"/>
                                <w:rPr>
                                  <w:rFonts w:ascii="Courier New"/>
                                  <w:sz w:val="22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before="9"/>
                                <w:rPr>
                                  <w:rFonts w:ascii="Courier New"/>
                                  <w:sz w:val="21"/>
                                </w:rPr>
                              </w:pPr>
                            </w:p>
                            <w:p w:rsidR="00D44B86" w:rsidRDefault="00D44B86">
                              <w:pPr>
                                <w:pStyle w:val="BodyText"/>
                                <w:spacing w:line="432" w:lineRule="exact"/>
                                <w:ind w:left="200" w:right="198"/>
                                <w:jc w:val="both"/>
                              </w:pPr>
                              <w:r>
                                <w:rPr>
                                  <w:spacing w:val="-1"/>
                                </w:rPr>
                                <w:t>The</w:t>
                              </w:r>
                              <w:r>
                                <w:rPr>
                                  <w:spacing w:val="3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break</w:t>
                              </w:r>
                              <w:r>
                                <w:rPr>
                                  <w:rFonts w:ascii="Courier New"/>
                                  <w:spacing w:val="-8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command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is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built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after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the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user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is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t>asked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t>to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t>enter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t>his/her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t>exam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t>score,</w:t>
                              </w:r>
                              <w:r>
                                <w:rPr>
                                  <w:spacing w:val="2"/>
                                </w:rPr>
                                <w:t xml:space="preserve"> </w:t>
                              </w:r>
                              <w:r>
                                <w:t>but</w:t>
                              </w:r>
                              <w:r>
                                <w:rPr>
                                  <w:spacing w:val="-57"/>
                                </w:rPr>
                                <w:t xml:space="preserve"> </w:t>
                              </w:r>
                              <w:r>
                                <w:t>before the grade is being assigned. Basically, the program will still work normally if</w:t>
                              </w:r>
                              <w:r>
                                <w:rPr>
                                  <w:spacing w:val="1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the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break</w:t>
                              </w:r>
                              <w:r>
                                <w:rPr>
                                  <w:rFonts w:ascii="Courier New"/>
                                  <w:spacing w:val="-96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command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is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put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after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the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</w:rPr>
                                <w:t>whole</w:t>
                              </w:r>
                              <w:r>
                                <w:rPr>
                                  <w:spacing w:val="-9"/>
                                </w:rPr>
                                <w:t xml:space="preserve"> </w:t>
                              </w:r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if</w:t>
                              </w:r>
                              <w:r>
                                <w:rPr>
                                  <w:spacing w:val="-1"/>
                                </w:rPr>
                                <w:t>-</w:t>
                              </w:r>
                              <w:proofErr w:type="spellStart"/>
                              <w:r>
                                <w:rPr>
                                  <w:rFonts w:ascii="Courier New"/>
                                  <w:spacing w:val="-1"/>
                                </w:rPr>
                                <w:t>elif</w:t>
                              </w:r>
                              <w:proofErr w:type="spellEnd"/>
                              <w:r>
                                <w:rPr>
                                  <w:spacing w:val="-1"/>
                                </w:rPr>
                                <w:t>-block.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By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breaking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from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the</w:t>
                              </w:r>
                              <w:r>
                                <w:rPr>
                                  <w:spacing w:val="-12"/>
                                </w:rPr>
                                <w:t xml:space="preserve"> </w:t>
                              </w:r>
                              <w:r>
                                <w:t>loop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docshape185" o:spid="_x0000_s1195" type="#_x0000_t202" style="position:absolute;margin-left:73pt;margin-top:10.35pt;width:467.3pt;height:545.65pt;z-index:-5052070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" filled="f" stroked="f">
                  <v:textbox inset="0,0,0,0">
                    <w:txbxContent>
                      <w:p w:rsidR="00D44B86" w:rsidRDefault="00D44B86">
                        <w:pPr>
                          <w:pStyle w:val="BodyText"/>
                          <w:spacing w:before="218" w:line="338" w:lineRule="auto"/>
                          <w:ind w:left="200" w:right="197"/>
                          <w:jc w:val="both"/>
                        </w:pPr>
                        <w:r>
                          <w:rPr>
                            <w:rFonts w:ascii="Palatino Linotype" w:hAnsi="Palatino Linotype"/>
                            <w:b/>
                          </w:rPr>
                          <w:t xml:space="preserve">Example (Cont’d): </w:t>
                        </w:r>
                        <w:r>
                          <w:t>Suppose we let the user to quit the program by entering -1 for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t xml:space="preserve">his/her score now. All we need to do is to add an </w:t>
                        </w:r>
                        <w:r>
                          <w:rPr>
                            <w:rFonts w:ascii="Courier New" w:hAnsi="Courier New"/>
                          </w:rPr>
                          <w:t>if</w:t>
                        </w:r>
                        <w:r>
                          <w:t xml:space="preserve">-condition after the </w:t>
                        </w:r>
                        <w:proofErr w:type="gramStart"/>
                        <w:r>
                          <w:rPr>
                            <w:rFonts w:ascii="Courier New" w:hAnsi="Courier New"/>
                          </w:rPr>
                          <w:t>input(</w:t>
                        </w:r>
                        <w:proofErr w:type="gramEnd"/>
                        <w:r>
                          <w:rPr>
                            <w:rFonts w:ascii="Courier New" w:hAnsi="Courier New"/>
                          </w:rPr>
                          <w:t>)</w:t>
                        </w:r>
                        <w:r>
                          <w:rPr>
                            <w:rFonts w:ascii="Courier New" w:hAnsi="Courier New"/>
                            <w:spacing w:val="1"/>
                          </w:rPr>
                          <w:t xml:space="preserve"> </w:t>
                        </w:r>
                        <w:r>
                          <w:t>statement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where he/she</w:t>
                        </w:r>
                        <w:r>
                          <w:rPr>
                            <w:spacing w:val="-2"/>
                          </w:rPr>
                          <w:t xml:space="preserve"> </w:t>
                        </w:r>
                        <w:r>
                          <w:t>can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enter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1"/>
                          </w:rPr>
                          <w:t xml:space="preserve"> </w:t>
                        </w:r>
                        <w:r>
                          <w:t>score.</w:t>
                        </w: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rPr>
                            <w:sz w:val="26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10"/>
                          <w:rPr>
                            <w:sz w:val="37"/>
                          </w:rPr>
                        </w:pPr>
                      </w:p>
                      <w:p w:rsidR="00D44B86" w:rsidRDefault="00D44B86">
                        <w:pPr>
                          <w:ind w:left="200"/>
                          <w:jc w:val="both"/>
                          <w:rPr>
                            <w:rFonts w:ascii="Courier New"/>
                            <w:sz w:val="20"/>
                          </w:rPr>
                        </w:pPr>
                        <w:r>
                          <w:rPr>
                            <w:rFonts w:ascii="Palatino Linotype"/>
                            <w:b/>
                            <w:sz w:val="20"/>
                          </w:rPr>
                          <w:t>Figure</w:t>
                        </w:r>
                        <w:r>
                          <w:rPr>
                            <w:rFonts w:ascii="Palatino Linotype"/>
                            <w:b/>
                            <w:spacing w:val="-5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Palatino Linotype"/>
                            <w:b/>
                            <w:sz w:val="20"/>
                          </w:rPr>
                          <w:t>1.36</w:t>
                        </w:r>
                        <w:r>
                          <w:rPr>
                            <w:rFonts w:ascii="Palatino Linotype"/>
                            <w:b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Breaking</w:t>
                        </w:r>
                        <w:r>
                          <w:rPr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from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Loops</w:t>
                        </w:r>
                        <w:r>
                          <w:rPr>
                            <w:spacing w:val="-4"/>
                            <w:sz w:val="20"/>
                          </w:rPr>
                          <w:t xml:space="preserve"> </w:t>
                        </w:r>
                        <w:r>
                          <w:rPr>
                            <w:sz w:val="20"/>
                          </w:rPr>
                          <w:t>Using</w:t>
                        </w:r>
                        <w:r>
                          <w:rPr>
                            <w:spacing w:val="-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z w:val="20"/>
                          </w:rPr>
                          <w:t>break</w:t>
                        </w:r>
                      </w:p>
                      <w:p w:rsidR="00D44B86" w:rsidRDefault="00D44B86">
                        <w:pPr>
                          <w:pStyle w:val="BodyText"/>
                          <w:rPr>
                            <w:rFonts w:ascii="Courier New"/>
                            <w:sz w:val="22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before="9"/>
                          <w:rPr>
                            <w:rFonts w:ascii="Courier New"/>
                            <w:sz w:val="21"/>
                          </w:rPr>
                        </w:pPr>
                      </w:p>
                      <w:p w:rsidR="00D44B86" w:rsidRDefault="00D44B86">
                        <w:pPr>
                          <w:pStyle w:val="BodyText"/>
                          <w:spacing w:line="432" w:lineRule="exact"/>
                          <w:ind w:left="200" w:right="198"/>
                          <w:jc w:val="both"/>
                        </w:pPr>
                        <w:r>
                          <w:rPr>
                            <w:spacing w:val="-1"/>
                          </w:rPr>
                          <w:t>The</w:t>
                        </w:r>
                        <w:r>
                          <w:rPr>
                            <w:spacing w:val="3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break</w:t>
                        </w:r>
                        <w:r>
                          <w:rPr>
                            <w:rFonts w:ascii="Courier New"/>
                            <w:spacing w:val="-8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command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is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built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after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the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user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is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asked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to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enter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his/her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exam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score,</w:t>
                        </w:r>
                        <w:r>
                          <w:rPr>
                            <w:spacing w:val="2"/>
                          </w:rPr>
                          <w:t xml:space="preserve"> </w:t>
                        </w:r>
                        <w:r>
                          <w:t>but</w:t>
                        </w:r>
                        <w:r>
                          <w:rPr>
                            <w:spacing w:val="-57"/>
                          </w:rPr>
                          <w:t xml:space="preserve"> </w:t>
                        </w:r>
                        <w:r>
                          <w:t>before the grade is being assigned. Basically, the program will still work normally if</w:t>
                        </w:r>
                        <w:r>
                          <w:rPr>
                            <w:spacing w:val="1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the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break</w:t>
                        </w:r>
                        <w:r>
                          <w:rPr>
                            <w:rFonts w:ascii="Courier New"/>
                            <w:spacing w:val="-96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command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is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put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after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the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rPr>
                            <w:spacing w:val="-1"/>
                          </w:rPr>
                          <w:t>whole</w:t>
                        </w:r>
                        <w:r>
                          <w:rPr>
                            <w:spacing w:val="-9"/>
                          </w:rPr>
                          <w:t xml:space="preserve"> </w:t>
                        </w:r>
                        <w:r>
                          <w:rPr>
                            <w:rFonts w:ascii="Courier New"/>
                            <w:spacing w:val="-1"/>
                          </w:rPr>
                          <w:t>if</w:t>
                        </w:r>
                        <w:r>
                          <w:rPr>
                            <w:spacing w:val="-1"/>
                          </w:rPr>
                          <w:t>-</w:t>
                        </w:r>
                        <w:proofErr w:type="spellStart"/>
                        <w:r>
                          <w:rPr>
                            <w:rFonts w:ascii="Courier New"/>
                            <w:spacing w:val="-1"/>
                          </w:rPr>
                          <w:t>elif</w:t>
                        </w:r>
                        <w:proofErr w:type="spellEnd"/>
                        <w:r>
                          <w:rPr>
                            <w:spacing w:val="-1"/>
                          </w:rPr>
                          <w:t>-block.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By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breaking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from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the</w:t>
                        </w:r>
                        <w:r>
                          <w:rPr>
                            <w:spacing w:val="-12"/>
                          </w:rPr>
                          <w:t xml:space="preserve"> </w:t>
                        </w:r>
                        <w:r>
                          <w:t>loop</w:t>
                        </w:r>
                      </w:p>
                    </w:txbxContent>
                  </v:textbox>
                  <w10:wrap type="topAndBottom" anchorx="page"/>
                </v:shape>
              </w:pict>
            </mc:Fallback>
          </mc:AlternateContent>
        </w:r>
      </w:del>
    </w:p>
    <w:p w:rsidR="00CB0608" w:rsidDel="00C67110" w:rsidRDefault="00CB0608">
      <w:pPr>
        <w:rPr>
          <w:del w:id="1295" w:author="James Tan Swee Chuan (SUSS)" w:date="2022-03-31T16:51:00Z"/>
          <w:sz w:val="14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3"/>
        <w:rPr>
          <w:del w:id="1296" w:author="James Tan Swee Chuan (SUSS)" w:date="2022-03-31T16:51:00Z"/>
          <w:sz w:val="16"/>
        </w:rPr>
      </w:pPr>
    </w:p>
    <w:p w:rsidR="00CB0608" w:rsidDel="00C67110" w:rsidRDefault="009E1B49">
      <w:pPr>
        <w:pStyle w:val="BodyText"/>
        <w:ind w:left="100"/>
        <w:rPr>
          <w:del w:id="1297" w:author="James Tan Swee Chuan (SUSS)" w:date="2022-03-31T16:51:00Z"/>
          <w:sz w:val="20"/>
        </w:rPr>
      </w:pPr>
      <w:del w:id="1298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701040"/>
                  <wp:effectExtent l="6350" t="7620" r="0" b="5715"/>
                  <wp:docPr id="42" name="docshapegroup1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701040"/>
                            <a:chOff x="0" y="0"/>
                            <a:chExt cx="9426" cy="1104"/>
                          </a:xfrm>
                        </wpg:grpSpPr>
                        <wps:wsp>
                          <wps:cNvPr id="43" name="docshape18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26" cy="1105"/>
                            </a:xfrm>
                            <a:custGeom>
                              <a:avLst/>
                              <a:gdLst>
                                <a:gd name="T0" fmla="*/ 9425 w 9426"/>
                                <a:gd name="T1" fmla="*/ 1104 h 1105"/>
                                <a:gd name="T2" fmla="*/ 9405 w 9426"/>
                                <a:gd name="T3" fmla="*/ 1084 h 1105"/>
                                <a:gd name="T4" fmla="*/ 9385 w 9426"/>
                                <a:gd name="T5" fmla="*/ 1064 h 1105"/>
                                <a:gd name="T6" fmla="*/ 40 w 9426"/>
                                <a:gd name="T7" fmla="*/ 1064 h 1105"/>
                                <a:gd name="T8" fmla="*/ 40 w 9426"/>
                                <a:gd name="T9" fmla="*/ 0 h 1105"/>
                                <a:gd name="T10" fmla="*/ 20 w 9426"/>
                                <a:gd name="T11" fmla="*/ 0 h 1105"/>
                                <a:gd name="T12" fmla="*/ 0 w 9426"/>
                                <a:gd name="T13" fmla="*/ 0 h 1105"/>
                                <a:gd name="T14" fmla="*/ 0 w 9426"/>
                                <a:gd name="T15" fmla="*/ 1104 h 1105"/>
                                <a:gd name="T16" fmla="*/ 9425 w 9426"/>
                                <a:gd name="T17" fmla="*/ 1104 h 1105"/>
                                <a:gd name="T18" fmla="*/ 9425 w 9426"/>
                                <a:gd name="T19" fmla="*/ 0 h 1105"/>
                                <a:gd name="T20" fmla="*/ 9405 w 9426"/>
                                <a:gd name="T21" fmla="*/ 0 h 1105"/>
                                <a:gd name="T22" fmla="*/ 9385 w 9426"/>
                                <a:gd name="T23" fmla="*/ 0 h 1105"/>
                                <a:gd name="T24" fmla="*/ 9385 w 9426"/>
                                <a:gd name="T25" fmla="*/ 1064 h 1105"/>
                                <a:gd name="T26" fmla="*/ 9405 w 9426"/>
                                <a:gd name="T27" fmla="*/ 1084 h 1105"/>
                                <a:gd name="T28" fmla="*/ 9405 w 9426"/>
                                <a:gd name="T29" fmla="*/ 1084 h 1105"/>
                                <a:gd name="T30" fmla="*/ 9425 w 9426"/>
                                <a:gd name="T31" fmla="*/ 1104 h 1105"/>
                                <a:gd name="T32" fmla="*/ 9425 w 9426"/>
                                <a:gd name="T33" fmla="*/ 0 h 110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</a:cxnLst>
                              <a:rect l="0" t="0" r="r" b="b"/>
                              <a:pathLst>
                                <a:path w="9426" h="1105">
                                  <a:moveTo>
                                    <a:pt x="9425" y="1104"/>
                                  </a:moveTo>
                                  <a:lnTo>
                                    <a:pt x="9405" y="1084"/>
                                  </a:lnTo>
                                  <a:lnTo>
                                    <a:pt x="9385" y="1064"/>
                                  </a:lnTo>
                                  <a:lnTo>
                                    <a:pt x="40" y="1064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104"/>
                                  </a:lnTo>
                                  <a:lnTo>
                                    <a:pt x="9425" y="1104"/>
                                  </a:lnTo>
                                  <a:close/>
                                  <a:moveTo>
                                    <a:pt x="9425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9385" y="0"/>
                                  </a:lnTo>
                                  <a:lnTo>
                                    <a:pt x="9385" y="1064"/>
                                  </a:lnTo>
                                  <a:lnTo>
                                    <a:pt x="9405" y="1084"/>
                                  </a:lnTo>
                                  <a:lnTo>
                                    <a:pt x="9425" y="1104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" name="docshape18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0" y="0"/>
                              <a:ext cx="9346" cy="106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39" w:line="348" w:lineRule="auto"/>
                                  <w:ind w:left="200"/>
                                  <w:rPr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sz w:val="24"/>
                                  </w:rPr>
                                  <w:t>before</w:t>
                                </w:r>
                                <w:proofErr w:type="gramEnd"/>
                                <w:r>
                                  <w:rPr>
                                    <w:spacing w:val="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chunk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codes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that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have</w:t>
                                </w:r>
                                <w:r>
                                  <w:rPr>
                                    <w:spacing w:val="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no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further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influence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on</w:t>
                                </w:r>
                                <w:r>
                                  <w:rPr>
                                    <w:spacing w:val="1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execution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16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57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program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can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shorten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running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time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make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it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faster.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186" o:spid="_x0000_s1196" style="width:471.3pt;height:55.2pt;mso-position-horizontal-relative:char;mso-position-vertical-relative:line" coordsize="9426,11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">
                  <v:shape id="docshape187" o:spid="_x0000_s1197" style="position:absolute;width:9426;height:1105;visibility:visible;mso-wrap-style:square;v-text-anchor:top" coordsize="9426,1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" path="m9425,1104r-20,-20l9385,1064r-9345,l40,,20,,,,,1104r9425,xm9425,r-20,l9385,r,1064l9405,1084r20,20l9425,xe" fillcolor="#d9d9d9" stroked="f">
                    <v:path arrowok="t" o:connecttype="custom" o:connectlocs="9425,1104;9405,1084;9385,1064;40,1064;40,0;20,0;0,0;0,1104;9425,1104;9425,0;9405,0;9385,0;9385,1064;9405,1084;9405,1084;9425,1104;9425,0" o:connectangles="0,0,0,0,0,0,0,0,0,0,0,0,0,0,0,0,0"/>
                  </v:shape>
                  <v:shape id="docshape188" o:spid="_x0000_s1198" type="#_x0000_t202" style="position:absolute;left:40;width:9346;height:1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" filled="f" stroked="f">
                    <v:textbox inset="0,0,0,0">
                      <w:txbxContent>
                        <w:p w:rsidR="00D44B86" w:rsidRDefault="00D44B86">
                          <w:pPr>
                            <w:spacing w:before="39" w:line="348" w:lineRule="auto"/>
                            <w:ind w:left="200"/>
                            <w:rPr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sz w:val="24"/>
                            </w:rPr>
                            <w:t>before</w:t>
                          </w:r>
                          <w:proofErr w:type="gramEnd"/>
                          <w:r>
                            <w:rPr>
                              <w:spacing w:val="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chunk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codes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that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have</w:t>
                          </w:r>
                          <w:r>
                            <w:rPr>
                              <w:spacing w:val="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no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further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influence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on</w:t>
                          </w:r>
                          <w:r>
                            <w:rPr>
                              <w:spacing w:val="1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execution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16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57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program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can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shorten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running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time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make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it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faster.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2"/>
        <w:rPr>
          <w:del w:id="1299" w:author="James Tan Swee Chuan (SUSS)" w:date="2022-03-31T16:51:00Z"/>
          <w:sz w:val="11"/>
        </w:rPr>
      </w:pPr>
    </w:p>
    <w:p w:rsidR="00CB0608" w:rsidDel="00C67110" w:rsidRDefault="00271F97">
      <w:pPr>
        <w:pStyle w:val="BodyText"/>
        <w:spacing w:before="69" w:line="343" w:lineRule="auto"/>
        <w:ind w:left="120" w:right="482"/>
        <w:jc w:val="both"/>
        <w:rPr>
          <w:del w:id="1300" w:author="James Tan Swee Chuan (SUSS)" w:date="2022-03-31T16:51:00Z"/>
        </w:rPr>
      </w:pPr>
      <w:del w:id="1301" w:author="James Tan Swee Chuan (SUSS)" w:date="2022-03-31T16:51:00Z">
        <w:r w:rsidDel="00C67110">
          <w:rPr>
            <w:spacing w:val="-1"/>
          </w:rPr>
          <w:delText xml:space="preserve">Note that we can also apply the </w:delText>
        </w:r>
        <w:r w:rsidDel="00C67110">
          <w:rPr>
            <w:rFonts w:ascii="Courier New"/>
            <w:spacing w:val="-1"/>
          </w:rPr>
          <w:delText xml:space="preserve">break </w:delText>
        </w:r>
        <w:r w:rsidDel="00C67110">
          <w:rPr>
            <w:spacing w:val="-1"/>
          </w:rPr>
          <w:delText xml:space="preserve">command on </w:delText>
        </w:r>
        <w:r w:rsidDel="00C67110">
          <w:delText>our example in Figure 1.34 where</w:delText>
        </w:r>
        <w:r w:rsidDel="00C67110">
          <w:rPr>
            <w:spacing w:val="1"/>
          </w:rPr>
          <w:delText xml:space="preserve"> </w:delText>
        </w:r>
        <w:r w:rsidDel="00C67110">
          <w:delText>we</w:delText>
        </w:r>
        <w:r w:rsidDel="00C67110">
          <w:rPr>
            <w:spacing w:val="-2"/>
          </w:rPr>
          <w:delText xml:space="preserve"> </w:delText>
        </w:r>
        <w:r w:rsidDel="00C67110">
          <w:delText>use</w:delText>
        </w:r>
        <w:r w:rsidDel="00C67110">
          <w:rPr>
            <w:spacing w:val="-1"/>
          </w:rPr>
          <w:delText xml:space="preserve"> </w:delText>
        </w:r>
        <w:r w:rsidDel="00C67110">
          <w:delText xml:space="preserve">the </w:delText>
        </w:r>
        <w:r w:rsidDel="00C67110">
          <w:rPr>
            <w:rFonts w:ascii="Courier New"/>
          </w:rPr>
          <w:delText>while</w:delText>
        </w:r>
        <w:r w:rsidDel="00C67110">
          <w:delText>-loops for the</w:delText>
        </w:r>
        <w:r w:rsidDel="00C67110">
          <w:rPr>
            <w:spacing w:val="-2"/>
          </w:rPr>
          <w:delText xml:space="preserve"> </w:delText>
        </w:r>
        <w:r w:rsidDel="00C67110">
          <w:delText>same</w:delText>
        </w:r>
        <w:r w:rsidDel="00C67110">
          <w:rPr>
            <w:spacing w:val="-1"/>
          </w:rPr>
          <w:delText xml:space="preserve"> </w:delText>
        </w:r>
        <w:r w:rsidDel="00C67110">
          <w:delText>task</w:delText>
        </w:r>
        <w:r w:rsidDel="00C67110">
          <w:rPr>
            <w:spacing w:val="-1"/>
          </w:rPr>
          <w:delText xml:space="preserve"> </w:delText>
        </w:r>
        <w:r w:rsidDel="00C67110">
          <w:delText>instead.</w:delText>
        </w:r>
      </w:del>
    </w:p>
    <w:p w:rsidR="00CB0608" w:rsidDel="00C67110" w:rsidRDefault="00CB0608">
      <w:pPr>
        <w:pStyle w:val="BodyText"/>
        <w:rPr>
          <w:del w:id="1302" w:author="James Tan Swee Chuan (SUSS)" w:date="2022-03-31T16:51:00Z"/>
          <w:sz w:val="27"/>
        </w:rPr>
      </w:pPr>
    </w:p>
    <w:p w:rsidR="00CB0608" w:rsidDel="00C67110" w:rsidRDefault="00271F97">
      <w:pPr>
        <w:pStyle w:val="Heading2"/>
        <w:numPr>
          <w:ilvl w:val="1"/>
          <w:numId w:val="3"/>
        </w:numPr>
        <w:tabs>
          <w:tab w:val="left" w:pos="600"/>
        </w:tabs>
        <w:spacing w:before="0"/>
        <w:jc w:val="left"/>
        <w:rPr>
          <w:del w:id="1303" w:author="James Tan Swee Chuan (SUSS)" w:date="2022-03-31T16:51:00Z"/>
        </w:rPr>
      </w:pPr>
      <w:del w:id="1304" w:author="James Tan Swee Chuan (SUSS)" w:date="2022-03-31T16:51:00Z">
        <w:r w:rsidDel="00C67110">
          <w:rPr>
            <w:color w:val="007DBA"/>
          </w:rPr>
          <w:delText>Error</w:delText>
        </w:r>
        <w:r w:rsidDel="00C67110">
          <w:rPr>
            <w:color w:val="007DBA"/>
            <w:spacing w:val="-7"/>
          </w:rPr>
          <w:delText xml:space="preserve"> </w:delText>
        </w:r>
        <w:r w:rsidDel="00C67110">
          <w:rPr>
            <w:color w:val="007DBA"/>
          </w:rPr>
          <w:delText>Handling</w:delText>
        </w:r>
        <w:r w:rsidDel="00C67110">
          <w:rPr>
            <w:color w:val="007DBA"/>
            <w:spacing w:val="-6"/>
          </w:rPr>
          <w:delText xml:space="preserve"> </w:delText>
        </w:r>
        <w:r w:rsidDel="00C67110">
          <w:rPr>
            <w:color w:val="007DBA"/>
          </w:rPr>
          <w:delText>in</w:delText>
        </w:r>
        <w:r w:rsidDel="00C67110">
          <w:rPr>
            <w:color w:val="007DBA"/>
            <w:spacing w:val="-5"/>
          </w:rPr>
          <w:delText xml:space="preserve"> </w:delText>
        </w:r>
        <w:r w:rsidDel="00C67110">
          <w:rPr>
            <w:color w:val="007DBA"/>
          </w:rPr>
          <w:delText>Input</w:delText>
        </w:r>
      </w:del>
    </w:p>
    <w:p w:rsidR="00CB0608" w:rsidDel="00C67110" w:rsidRDefault="00271F97">
      <w:pPr>
        <w:pStyle w:val="BodyText"/>
        <w:spacing w:before="230" w:line="345" w:lineRule="auto"/>
        <w:ind w:left="120" w:right="477"/>
        <w:jc w:val="both"/>
        <w:rPr>
          <w:del w:id="1305" w:author="James Tan Swee Chuan (SUSS)" w:date="2022-03-31T16:51:00Z"/>
        </w:rPr>
      </w:pPr>
      <w:del w:id="1306" w:author="James Tan Swee Chuan (SUSS)" w:date="2022-03-31T16:51:00Z">
        <w:r w:rsidDel="00C67110">
          <w:delText>Another</w:delText>
        </w:r>
        <w:r w:rsidDel="00C67110">
          <w:rPr>
            <w:spacing w:val="1"/>
          </w:rPr>
          <w:delText xml:space="preserve"> </w:delText>
        </w:r>
        <w:r w:rsidDel="00C67110">
          <w:delText>common</w:delText>
        </w:r>
        <w:r w:rsidDel="00C67110">
          <w:rPr>
            <w:spacing w:val="1"/>
          </w:rPr>
          <w:delText xml:space="preserve"> </w:delText>
        </w:r>
        <w:r w:rsidDel="00C67110">
          <w:delText>use</w:delText>
        </w:r>
        <w:r w:rsidDel="00C67110">
          <w:rPr>
            <w:spacing w:val="1"/>
          </w:rPr>
          <w:delText xml:space="preserve"> </w:delText>
        </w:r>
        <w:r w:rsidDel="00C67110">
          <w:delText>of</w:delText>
        </w:r>
        <w:r w:rsidDel="00C67110">
          <w:rPr>
            <w:spacing w:val="1"/>
          </w:rPr>
          <w:delText xml:space="preserve"> </w:delText>
        </w:r>
        <w:r w:rsidDel="00C67110">
          <w:delText>loops</w:delText>
        </w:r>
        <w:r w:rsidDel="00C67110">
          <w:rPr>
            <w:spacing w:val="1"/>
          </w:rPr>
          <w:delText xml:space="preserve"> </w:delText>
        </w:r>
        <w:r w:rsidDel="00C67110">
          <w:delText>is</w:delText>
        </w:r>
        <w:r w:rsidDel="00C67110">
          <w:rPr>
            <w:spacing w:val="1"/>
          </w:rPr>
          <w:delText xml:space="preserve"> </w:delText>
        </w:r>
        <w:r w:rsidDel="00C67110">
          <w:delText>to</w:delText>
        </w:r>
        <w:r w:rsidDel="00C67110">
          <w:rPr>
            <w:spacing w:val="1"/>
          </w:rPr>
          <w:delText xml:space="preserve"> </w:delText>
        </w:r>
        <w:r w:rsidDel="00C67110">
          <w:delText>control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1"/>
          </w:rPr>
          <w:delText xml:space="preserve"> </w:delText>
        </w:r>
        <w:r w:rsidDel="00C67110">
          <w:delText>user</w:delText>
        </w:r>
        <w:r w:rsidDel="00C67110">
          <w:rPr>
            <w:spacing w:val="1"/>
          </w:rPr>
          <w:delText xml:space="preserve"> </w:delText>
        </w:r>
        <w:r w:rsidDel="00C67110">
          <w:delText>input</w:delText>
        </w:r>
        <w:r w:rsidDel="00C67110">
          <w:rPr>
            <w:spacing w:val="1"/>
          </w:rPr>
          <w:delText xml:space="preserve"> </w:delText>
        </w:r>
        <w:r w:rsidDel="00C67110">
          <w:delText>following</w:delText>
        </w:r>
        <w:r w:rsidDel="00C67110">
          <w:rPr>
            <w:spacing w:val="1"/>
          </w:rPr>
          <w:delText xml:space="preserve"> </w:delText>
        </w:r>
        <w:r w:rsidDel="00C67110">
          <w:delText>an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/>
          </w:rPr>
          <w:delText>input()</w:delText>
        </w:r>
        <w:r w:rsidDel="00C67110">
          <w:rPr>
            <w:rFonts w:ascii="Courier New"/>
            <w:spacing w:val="-142"/>
          </w:rPr>
          <w:delText xml:space="preserve"> </w:delText>
        </w:r>
        <w:r w:rsidDel="00C67110">
          <w:delText>statement.</w:delText>
        </w:r>
        <w:r w:rsidDel="00C67110">
          <w:rPr>
            <w:spacing w:val="-10"/>
          </w:rPr>
          <w:delText xml:space="preserve"> </w:delText>
        </w:r>
        <w:r w:rsidDel="00C67110">
          <w:delText>For</w:delText>
        </w:r>
        <w:r w:rsidDel="00C67110">
          <w:rPr>
            <w:spacing w:val="-9"/>
          </w:rPr>
          <w:delText xml:space="preserve"> </w:delText>
        </w:r>
        <w:r w:rsidDel="00C67110">
          <w:delText>instance,</w:delText>
        </w:r>
        <w:r w:rsidDel="00C67110">
          <w:rPr>
            <w:spacing w:val="-9"/>
          </w:rPr>
          <w:delText xml:space="preserve"> </w:delText>
        </w:r>
        <w:r w:rsidDel="00C67110">
          <w:delText>it</w:delText>
        </w:r>
        <w:r w:rsidDel="00C67110">
          <w:rPr>
            <w:spacing w:val="-9"/>
          </w:rPr>
          <w:delText xml:space="preserve"> </w:delText>
        </w:r>
        <w:r w:rsidDel="00C67110">
          <w:delText>could</w:delText>
        </w:r>
        <w:r w:rsidDel="00C67110">
          <w:rPr>
            <w:spacing w:val="-10"/>
          </w:rPr>
          <w:delText xml:space="preserve"> </w:delText>
        </w:r>
        <w:r w:rsidDel="00C67110">
          <w:delText>happen</w:delText>
        </w:r>
        <w:r w:rsidDel="00C67110">
          <w:rPr>
            <w:spacing w:val="-9"/>
          </w:rPr>
          <w:delText xml:space="preserve"> </w:delText>
        </w:r>
        <w:r w:rsidDel="00C67110">
          <w:delText>that</w:delText>
        </w:r>
        <w:r w:rsidDel="00C67110">
          <w:rPr>
            <w:spacing w:val="-9"/>
          </w:rPr>
          <w:delText xml:space="preserve"> </w:delText>
        </w:r>
        <w:r w:rsidDel="00C67110">
          <w:delText>the</w:delText>
        </w:r>
        <w:r w:rsidDel="00C67110">
          <w:rPr>
            <w:spacing w:val="-9"/>
          </w:rPr>
          <w:delText xml:space="preserve"> </w:delText>
        </w:r>
        <w:r w:rsidDel="00C67110">
          <w:delText>user</w:delText>
        </w:r>
        <w:r w:rsidDel="00C67110">
          <w:rPr>
            <w:spacing w:val="-9"/>
          </w:rPr>
          <w:delText xml:space="preserve"> </w:delText>
        </w:r>
        <w:r w:rsidDel="00C67110">
          <w:delText>types</w:delText>
        </w:r>
        <w:r w:rsidDel="00C67110">
          <w:rPr>
            <w:spacing w:val="-9"/>
          </w:rPr>
          <w:delText xml:space="preserve"> </w:delText>
        </w:r>
        <w:r w:rsidDel="00C67110">
          <w:delText>in</w:delText>
        </w:r>
        <w:r w:rsidDel="00C67110">
          <w:rPr>
            <w:spacing w:val="-9"/>
          </w:rPr>
          <w:delText xml:space="preserve"> </w:delText>
        </w:r>
        <w:r w:rsidDel="00C67110">
          <w:delText>a</w:delText>
        </w:r>
        <w:r w:rsidDel="00C67110">
          <w:rPr>
            <w:spacing w:val="-9"/>
          </w:rPr>
          <w:delText xml:space="preserve"> </w:delText>
        </w:r>
        <w:r w:rsidDel="00C67110">
          <w:delText>letter</w:delText>
        </w:r>
        <w:r w:rsidDel="00C67110">
          <w:rPr>
            <w:spacing w:val="-9"/>
          </w:rPr>
          <w:delText xml:space="preserve"> </w:delText>
        </w:r>
        <w:r w:rsidDel="00C67110">
          <w:delText>instead</w:delText>
        </w:r>
        <w:r w:rsidDel="00C67110">
          <w:rPr>
            <w:spacing w:val="-9"/>
          </w:rPr>
          <w:delText xml:space="preserve"> </w:delText>
        </w:r>
        <w:r w:rsidDel="00C67110">
          <w:delText>of</w:delText>
        </w:r>
        <w:r w:rsidDel="00C67110">
          <w:rPr>
            <w:spacing w:val="-10"/>
          </w:rPr>
          <w:delText xml:space="preserve"> </w:delText>
        </w:r>
        <w:r w:rsidDel="00C67110">
          <w:delText>a</w:delText>
        </w:r>
        <w:r w:rsidDel="00C67110">
          <w:rPr>
            <w:spacing w:val="-9"/>
          </w:rPr>
          <w:delText xml:space="preserve"> </w:delText>
        </w:r>
        <w:r w:rsidDel="00C67110">
          <w:delText>number</w:delText>
        </w:r>
        <w:r w:rsidDel="00C67110">
          <w:rPr>
            <w:spacing w:val="-57"/>
          </w:rPr>
          <w:delText xml:space="preserve"> </w:delText>
        </w:r>
        <w:r w:rsidDel="00C67110">
          <w:delText>for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exam</w:delText>
        </w:r>
        <w:r w:rsidDel="00C67110">
          <w:rPr>
            <w:spacing w:val="-6"/>
          </w:rPr>
          <w:delText xml:space="preserve"> </w:delText>
        </w:r>
        <w:r w:rsidDel="00C67110">
          <w:delText>score</w:delText>
        </w:r>
        <w:r w:rsidDel="00C67110">
          <w:rPr>
            <w:spacing w:val="-6"/>
          </w:rPr>
          <w:delText xml:space="preserve"> </w:delText>
        </w:r>
        <w:r w:rsidDel="00C67110">
          <w:delText>by</w:delText>
        </w:r>
        <w:r w:rsidDel="00C67110">
          <w:rPr>
            <w:spacing w:val="-6"/>
          </w:rPr>
          <w:delText xml:space="preserve"> </w:delText>
        </w:r>
        <w:r w:rsidDel="00C67110">
          <w:delText>accident.</w:delText>
        </w:r>
        <w:r w:rsidDel="00C67110">
          <w:rPr>
            <w:spacing w:val="-6"/>
          </w:rPr>
          <w:delText xml:space="preserve"> </w:delText>
        </w:r>
        <w:r w:rsidDel="00C67110">
          <w:delText>In</w:delText>
        </w:r>
        <w:r w:rsidDel="00C67110">
          <w:rPr>
            <w:spacing w:val="-6"/>
          </w:rPr>
          <w:delText xml:space="preserve"> </w:delText>
        </w:r>
        <w:r w:rsidDel="00C67110">
          <w:delText>this</w:delText>
        </w:r>
        <w:r w:rsidDel="00C67110">
          <w:rPr>
            <w:spacing w:val="-6"/>
          </w:rPr>
          <w:delText xml:space="preserve"> </w:delText>
        </w:r>
        <w:r w:rsidDel="00C67110">
          <w:delText>case,</w:delText>
        </w:r>
        <w:r w:rsidDel="00C67110">
          <w:rPr>
            <w:spacing w:val="-6"/>
          </w:rPr>
          <w:delText xml:space="preserve"> </w:delText>
        </w:r>
        <w:r w:rsidDel="00C67110">
          <w:delText>we</w:delText>
        </w:r>
        <w:r w:rsidDel="00C67110">
          <w:rPr>
            <w:spacing w:val="-6"/>
          </w:rPr>
          <w:delText xml:space="preserve"> </w:delText>
        </w:r>
        <w:r w:rsidDel="00C67110">
          <w:delText>would</w:delText>
        </w:r>
        <w:r w:rsidDel="00C67110">
          <w:rPr>
            <w:spacing w:val="-6"/>
          </w:rPr>
          <w:delText xml:space="preserve"> </w:delText>
        </w:r>
        <w:r w:rsidDel="00C67110">
          <w:delText>like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user</w:delText>
        </w:r>
        <w:r w:rsidDel="00C67110">
          <w:rPr>
            <w:spacing w:val="-6"/>
          </w:rPr>
          <w:delText xml:space="preserve"> </w:delText>
        </w:r>
        <w:r w:rsidDel="00C67110">
          <w:delText>to</w:delText>
        </w:r>
        <w:r w:rsidDel="00C67110">
          <w:rPr>
            <w:spacing w:val="-6"/>
          </w:rPr>
          <w:delText xml:space="preserve"> </w:delText>
        </w:r>
        <w:r w:rsidDel="00C67110">
          <w:delText>redo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input</w:delText>
        </w:r>
        <w:r w:rsidDel="00C67110">
          <w:rPr>
            <w:spacing w:val="-6"/>
          </w:rPr>
          <w:delText xml:space="preserve"> </w:delText>
        </w:r>
        <w:r w:rsidDel="00C67110">
          <w:delText>until</w:delText>
        </w:r>
        <w:r w:rsidDel="00C67110">
          <w:rPr>
            <w:spacing w:val="-57"/>
          </w:rPr>
          <w:delText xml:space="preserve"> </w:delText>
        </w:r>
        <w:r w:rsidDel="00C67110">
          <w:rPr>
            <w:spacing w:val="-1"/>
          </w:rPr>
          <w:delText xml:space="preserve">it is a number. As a result, we can put the </w:delText>
        </w:r>
        <w:r w:rsidDel="00C67110">
          <w:rPr>
            <w:rFonts w:ascii="Courier New"/>
            <w:spacing w:val="-1"/>
          </w:rPr>
          <w:delText xml:space="preserve">input() </w:delText>
        </w:r>
        <w:r w:rsidDel="00C67110">
          <w:rPr>
            <w:spacing w:val="-1"/>
          </w:rPr>
          <w:delText xml:space="preserve">statement </w:delText>
        </w:r>
        <w:r w:rsidDel="00C67110">
          <w:delText xml:space="preserve">within a </w:delText>
        </w:r>
        <w:r w:rsidDel="00C67110">
          <w:rPr>
            <w:rFonts w:ascii="Courier New"/>
          </w:rPr>
          <w:delText>while</w:delText>
        </w:r>
        <w:r w:rsidDel="00C67110">
          <w:delText>-loop and</w:delText>
        </w:r>
        <w:r w:rsidDel="00C67110">
          <w:rPr>
            <w:spacing w:val="1"/>
          </w:rPr>
          <w:delText xml:space="preserve"> </w:delText>
        </w:r>
        <w:r w:rsidDel="00C67110">
          <w:delText>only</w:delText>
        </w:r>
        <w:r w:rsidDel="00C67110">
          <w:rPr>
            <w:spacing w:val="-2"/>
          </w:rPr>
          <w:delText xml:space="preserve"> </w:delText>
        </w:r>
        <w:r w:rsidDel="00C67110">
          <w:delText>break from</w:delText>
        </w:r>
        <w:r w:rsidDel="00C67110">
          <w:rPr>
            <w:spacing w:val="-2"/>
          </w:rPr>
          <w:delText xml:space="preserve"> </w:delText>
        </w:r>
        <w:r w:rsidDel="00C67110">
          <w:delText>it when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input</w:delText>
        </w:r>
        <w:r w:rsidDel="00C67110">
          <w:rPr>
            <w:spacing w:val="-1"/>
          </w:rPr>
          <w:delText xml:space="preserve"> </w:delText>
        </w:r>
        <w:r w:rsidDel="00C67110">
          <w:delText>of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user</w:delText>
        </w:r>
        <w:r w:rsidDel="00C67110">
          <w:rPr>
            <w:spacing w:val="-2"/>
          </w:rPr>
          <w:delText xml:space="preserve"> </w:delText>
        </w:r>
        <w:r w:rsidDel="00C67110">
          <w:delText>is valid.</w:delText>
        </w:r>
      </w:del>
    </w:p>
    <w:p w:rsidR="00CB0608" w:rsidDel="00C67110" w:rsidRDefault="00271F97">
      <w:pPr>
        <w:pStyle w:val="BodyText"/>
        <w:spacing w:before="148" w:line="345" w:lineRule="auto"/>
        <w:ind w:left="120" w:right="476"/>
        <w:jc w:val="both"/>
        <w:rPr>
          <w:del w:id="1307" w:author="James Tan Swee Chuan (SUSS)" w:date="2022-03-31T16:51:00Z"/>
        </w:rPr>
      </w:pPr>
      <w:del w:id="1308" w:author="James Tan Swee Chuan (SUSS)" w:date="2022-03-31T16:51:00Z">
        <w:r w:rsidDel="00C67110">
          <w:delText xml:space="preserve">Before we start to construct </w:delText>
        </w:r>
        <w:r w:rsidDel="00C67110">
          <w:rPr>
            <w:rFonts w:ascii="Courier New"/>
          </w:rPr>
          <w:delText>while</w:delText>
        </w:r>
        <w:r w:rsidDel="00C67110">
          <w:delText>-loops for user inputs, we have to learn how Python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handles errors. In Chapter 3, we mention that if we apply </w:delText>
        </w:r>
        <w:r w:rsidDel="00C67110">
          <w:delText xml:space="preserve">the </w:delText>
        </w:r>
        <w:r w:rsidDel="00C67110">
          <w:rPr>
            <w:rFonts w:ascii="Courier New"/>
          </w:rPr>
          <w:delText xml:space="preserve">int() </w:delText>
        </w:r>
        <w:r w:rsidDel="00C67110">
          <w:delText>function to convert</w:delText>
        </w:r>
        <w:r w:rsidDel="00C67110">
          <w:rPr>
            <w:spacing w:val="-57"/>
          </w:rPr>
          <w:delText xml:space="preserve"> </w:delText>
        </w:r>
        <w:r w:rsidDel="00C67110">
          <w:delText>a</w:delText>
        </w:r>
        <w:r w:rsidDel="00C67110">
          <w:rPr>
            <w:spacing w:val="48"/>
          </w:rPr>
          <w:delText xml:space="preserve"> </w:delText>
        </w:r>
        <w:r w:rsidDel="00C67110">
          <w:delText>string</w:delText>
        </w:r>
        <w:r w:rsidDel="00C67110">
          <w:rPr>
            <w:spacing w:val="48"/>
          </w:rPr>
          <w:delText xml:space="preserve"> </w:delText>
        </w:r>
        <w:r w:rsidDel="00C67110">
          <w:delText>variable</w:delText>
        </w:r>
        <w:r w:rsidDel="00C67110">
          <w:rPr>
            <w:spacing w:val="48"/>
          </w:rPr>
          <w:delText xml:space="preserve"> </w:delText>
        </w:r>
        <w:r w:rsidDel="00C67110">
          <w:delText>that</w:delText>
        </w:r>
        <w:r w:rsidDel="00C67110">
          <w:rPr>
            <w:spacing w:val="49"/>
          </w:rPr>
          <w:delText xml:space="preserve"> </w:delText>
        </w:r>
        <w:r w:rsidDel="00C67110">
          <w:delText>contains</w:delText>
        </w:r>
        <w:r w:rsidDel="00C67110">
          <w:rPr>
            <w:spacing w:val="47"/>
          </w:rPr>
          <w:delText xml:space="preserve"> </w:delText>
        </w:r>
        <w:r w:rsidDel="00C67110">
          <w:delText>a</w:delText>
        </w:r>
        <w:r w:rsidDel="00C67110">
          <w:rPr>
            <w:spacing w:val="49"/>
          </w:rPr>
          <w:delText xml:space="preserve"> </w:delText>
        </w:r>
        <w:r w:rsidDel="00C67110">
          <w:delText>non-numeric</w:delText>
        </w:r>
        <w:r w:rsidDel="00C67110">
          <w:rPr>
            <w:spacing w:val="49"/>
          </w:rPr>
          <w:delText xml:space="preserve"> </w:delText>
        </w:r>
        <w:r w:rsidDel="00C67110">
          <w:delText>value</w:delText>
        </w:r>
        <w:r w:rsidDel="00C67110">
          <w:rPr>
            <w:spacing w:val="48"/>
          </w:rPr>
          <w:delText xml:space="preserve"> </w:delText>
        </w:r>
        <w:r w:rsidDel="00C67110">
          <w:delText>to</w:delText>
        </w:r>
        <w:r w:rsidDel="00C67110">
          <w:rPr>
            <w:spacing w:val="48"/>
          </w:rPr>
          <w:delText xml:space="preserve"> </w:delText>
        </w:r>
        <w:r w:rsidDel="00C67110">
          <w:delText>an</w:delText>
        </w:r>
        <w:r w:rsidDel="00C67110">
          <w:rPr>
            <w:spacing w:val="49"/>
          </w:rPr>
          <w:delText xml:space="preserve"> </w:delText>
        </w:r>
        <w:r w:rsidDel="00C67110">
          <w:delText>integer,</w:delText>
        </w:r>
        <w:r w:rsidDel="00C67110">
          <w:rPr>
            <w:spacing w:val="49"/>
          </w:rPr>
          <w:delText xml:space="preserve"> </w:delText>
        </w:r>
        <w:r w:rsidDel="00C67110">
          <w:delText>the</w:delText>
        </w:r>
        <w:r w:rsidDel="00C67110">
          <w:rPr>
            <w:spacing w:val="49"/>
          </w:rPr>
          <w:delText xml:space="preserve"> </w:delText>
        </w:r>
        <w:r w:rsidDel="00C67110">
          <w:delText>program</w:delText>
        </w:r>
        <w:r w:rsidDel="00C67110">
          <w:rPr>
            <w:spacing w:val="47"/>
          </w:rPr>
          <w:delText xml:space="preserve"> </w:delText>
        </w:r>
        <w:r w:rsidDel="00C67110">
          <w:delText>will</w:delText>
        </w:r>
        <w:r w:rsidDel="00C67110">
          <w:rPr>
            <w:spacing w:val="1"/>
          </w:rPr>
          <w:delText xml:space="preserve"> </w:delText>
        </w:r>
        <w:r w:rsidDel="00C67110">
          <w:delText>be interrupted due to value error. And the user will have to restart the program in</w:delText>
        </w:r>
        <w:r w:rsidDel="00C67110">
          <w:rPr>
            <w:spacing w:val="1"/>
          </w:rPr>
          <w:delText xml:space="preserve"> </w:delText>
        </w:r>
        <w:r w:rsidDel="00C67110">
          <w:delText>PowerShell. This can be very annoying if the user only makes a small mistake in one of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input</w:delText>
        </w:r>
        <w:r w:rsidDel="00C67110">
          <w:rPr>
            <w:spacing w:val="-7"/>
          </w:rPr>
          <w:delText xml:space="preserve"> </w:delText>
        </w:r>
        <w:r w:rsidDel="00C67110">
          <w:delText>fields,</w:delText>
        </w:r>
        <w:r w:rsidDel="00C67110">
          <w:rPr>
            <w:spacing w:val="-7"/>
          </w:rPr>
          <w:delText xml:space="preserve"> </w:delText>
        </w:r>
        <w:r w:rsidDel="00C67110">
          <w:delText>but</w:delText>
        </w:r>
        <w:r w:rsidDel="00C67110">
          <w:rPr>
            <w:spacing w:val="-7"/>
          </w:rPr>
          <w:delText xml:space="preserve"> </w:delText>
        </w:r>
        <w:r w:rsidDel="00C67110">
          <w:delText>needs</w:delText>
        </w:r>
        <w:r w:rsidDel="00C67110">
          <w:rPr>
            <w:spacing w:val="-7"/>
          </w:rPr>
          <w:delText xml:space="preserve"> </w:delText>
        </w:r>
        <w:r w:rsidDel="00C67110">
          <w:delText>to</w:delText>
        </w:r>
        <w:r w:rsidDel="00C67110">
          <w:rPr>
            <w:spacing w:val="-7"/>
          </w:rPr>
          <w:delText xml:space="preserve"> </w:delText>
        </w:r>
        <w:r w:rsidDel="00C67110">
          <w:delText>re-type</w:delText>
        </w:r>
        <w:r w:rsidDel="00C67110">
          <w:rPr>
            <w:spacing w:val="-7"/>
          </w:rPr>
          <w:delText xml:space="preserve"> </w:delText>
        </w:r>
        <w:r w:rsidDel="00C67110">
          <w:delText>all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7"/>
          </w:rPr>
          <w:delText xml:space="preserve"> </w:delText>
        </w:r>
        <w:r w:rsidDel="00C67110">
          <w:delText>inputs</w:delText>
        </w:r>
        <w:r w:rsidDel="00C67110">
          <w:rPr>
            <w:spacing w:val="-7"/>
          </w:rPr>
          <w:delText xml:space="preserve"> </w:delText>
        </w:r>
        <w:r w:rsidDel="00C67110">
          <w:delText>because</w:delText>
        </w:r>
        <w:r w:rsidDel="00C67110">
          <w:rPr>
            <w:spacing w:val="-7"/>
          </w:rPr>
          <w:delText xml:space="preserve"> </w:delText>
        </w:r>
        <w:r w:rsidDel="00C67110">
          <w:delText>of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7"/>
          </w:rPr>
          <w:delText xml:space="preserve"> </w:delText>
        </w:r>
        <w:r w:rsidDel="00C67110">
          <w:delText>program</w:delText>
        </w:r>
        <w:r w:rsidDel="00C67110">
          <w:rPr>
            <w:spacing w:val="-7"/>
          </w:rPr>
          <w:delText xml:space="preserve"> </w:delText>
        </w:r>
        <w:r w:rsidDel="00C67110">
          <w:delText>interruption.</w:delText>
        </w:r>
      </w:del>
    </w:p>
    <w:p w:rsidR="00CB0608" w:rsidDel="00C67110" w:rsidRDefault="00271F97">
      <w:pPr>
        <w:pStyle w:val="BodyText"/>
        <w:spacing w:before="150"/>
        <w:ind w:left="120"/>
        <w:rPr>
          <w:del w:id="1309" w:author="James Tan Swee Chuan (SUSS)" w:date="2022-03-31T16:51:00Z"/>
          <w:rFonts w:ascii="Courier New"/>
        </w:rPr>
      </w:pPr>
      <w:del w:id="1310" w:author="James Tan Swee Chuan (SUSS)" w:date="2022-03-31T16:51:00Z">
        <w:r w:rsidDel="00C67110">
          <w:delText>To</w:delText>
        </w:r>
        <w:r w:rsidDel="00C67110">
          <w:rPr>
            <w:spacing w:val="18"/>
          </w:rPr>
          <w:delText xml:space="preserve"> </w:delText>
        </w:r>
        <w:r w:rsidDel="00C67110">
          <w:delText>avoid</w:delText>
        </w:r>
        <w:r w:rsidDel="00C67110">
          <w:rPr>
            <w:spacing w:val="18"/>
          </w:rPr>
          <w:delText xml:space="preserve"> </w:delText>
        </w:r>
        <w:r w:rsidDel="00C67110">
          <w:delText>Python</w:delText>
        </w:r>
        <w:r w:rsidDel="00C67110">
          <w:rPr>
            <w:spacing w:val="18"/>
          </w:rPr>
          <w:delText xml:space="preserve"> </w:delText>
        </w:r>
        <w:r w:rsidDel="00C67110">
          <w:delText>from</w:delText>
        </w:r>
        <w:r w:rsidDel="00C67110">
          <w:rPr>
            <w:spacing w:val="18"/>
          </w:rPr>
          <w:delText xml:space="preserve"> </w:delText>
        </w:r>
        <w:r w:rsidDel="00C67110">
          <w:delText>stopping</w:delText>
        </w:r>
        <w:r w:rsidDel="00C67110">
          <w:rPr>
            <w:spacing w:val="18"/>
          </w:rPr>
          <w:delText xml:space="preserve"> </w:delText>
        </w:r>
        <w:r w:rsidDel="00C67110">
          <w:delText>to</w:delText>
        </w:r>
        <w:r w:rsidDel="00C67110">
          <w:rPr>
            <w:spacing w:val="18"/>
          </w:rPr>
          <w:delText xml:space="preserve"> </w:delText>
        </w:r>
        <w:r w:rsidDel="00C67110">
          <w:delText>execute</w:delText>
        </w:r>
        <w:r w:rsidDel="00C67110">
          <w:rPr>
            <w:spacing w:val="18"/>
          </w:rPr>
          <w:delText xml:space="preserve"> </w:delText>
        </w:r>
        <w:r w:rsidDel="00C67110">
          <w:delText>the</w:delText>
        </w:r>
        <w:r w:rsidDel="00C67110">
          <w:rPr>
            <w:spacing w:val="18"/>
          </w:rPr>
          <w:delText xml:space="preserve"> </w:delText>
        </w:r>
        <w:r w:rsidDel="00C67110">
          <w:delText>program</w:delText>
        </w:r>
        <w:r w:rsidDel="00C67110">
          <w:rPr>
            <w:spacing w:val="18"/>
          </w:rPr>
          <w:delText xml:space="preserve"> </w:delText>
        </w:r>
        <w:r w:rsidDel="00C67110">
          <w:delText>by</w:delText>
        </w:r>
        <w:r w:rsidDel="00C67110">
          <w:rPr>
            <w:spacing w:val="18"/>
          </w:rPr>
          <w:delText xml:space="preserve"> </w:delText>
        </w:r>
        <w:r w:rsidDel="00C67110">
          <w:delText>force,</w:delText>
        </w:r>
        <w:r w:rsidDel="00C67110">
          <w:rPr>
            <w:spacing w:val="18"/>
          </w:rPr>
          <w:delText xml:space="preserve"> </w:delText>
        </w:r>
        <w:r w:rsidDel="00C67110">
          <w:delText>we</w:delText>
        </w:r>
        <w:r w:rsidDel="00C67110">
          <w:rPr>
            <w:spacing w:val="18"/>
          </w:rPr>
          <w:delText xml:space="preserve"> </w:delText>
        </w:r>
        <w:r w:rsidDel="00C67110">
          <w:delText>can</w:delText>
        </w:r>
        <w:r w:rsidDel="00C67110">
          <w:rPr>
            <w:spacing w:val="18"/>
          </w:rPr>
          <w:delText xml:space="preserve"> </w:delText>
        </w:r>
        <w:r w:rsidDel="00C67110">
          <w:delText>use</w:delText>
        </w:r>
        <w:r w:rsidDel="00C67110">
          <w:rPr>
            <w:spacing w:val="18"/>
          </w:rPr>
          <w:delText xml:space="preserve"> </w:delText>
        </w:r>
        <w:r w:rsidDel="00C67110">
          <w:delText>the</w:delText>
        </w:r>
        <w:r w:rsidDel="00C67110">
          <w:rPr>
            <w:spacing w:val="24"/>
          </w:rPr>
          <w:delText xml:space="preserve"> </w:delText>
        </w:r>
        <w:r w:rsidDel="00C67110">
          <w:rPr>
            <w:rFonts w:ascii="Courier New"/>
          </w:rPr>
          <w:delText>try:</w:delText>
        </w:r>
      </w:del>
    </w:p>
    <w:p w:rsidR="00CB0608" w:rsidDel="00C67110" w:rsidRDefault="00271F97">
      <w:pPr>
        <w:pStyle w:val="BodyText"/>
        <w:spacing w:before="129"/>
        <w:ind w:left="120"/>
        <w:rPr>
          <w:del w:id="1311" w:author="James Tan Swee Chuan (SUSS)" w:date="2022-03-31T16:51:00Z"/>
        </w:rPr>
      </w:pPr>
      <w:del w:id="1312" w:author="James Tan Swee Chuan (SUSS)" w:date="2022-03-31T16:51:00Z">
        <w:r w:rsidDel="00C67110">
          <w:delText>syntax.</w:delText>
        </w:r>
      </w:del>
    </w:p>
    <w:p w:rsidR="00CB0608" w:rsidDel="00C67110" w:rsidRDefault="009E1B49">
      <w:pPr>
        <w:pStyle w:val="BodyText"/>
        <w:spacing w:before="3"/>
        <w:rPr>
          <w:del w:id="1313" w:author="James Tan Swee Chuan (SUSS)" w:date="2022-03-31T16:51:00Z"/>
          <w:sz w:val="17"/>
        </w:rPr>
      </w:pPr>
      <w:del w:id="1314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0" distR="0" simplePos="0" relativeHeight="461503385" behindDoc="1" locked="0" layoutInCell="1" allowOverlap="1">
                  <wp:simplePos x="0" y="0"/>
                  <wp:positionH relativeFrom="page">
                    <wp:posOffset>673100</wp:posOffset>
                  </wp:positionH>
                  <wp:positionV relativeFrom="paragraph">
                    <wp:posOffset>151130</wp:posOffset>
                  </wp:positionV>
                  <wp:extent cx="5985510" cy="2316480"/>
                  <wp:effectExtent l="0" t="0" r="0" b="0"/>
                  <wp:wrapTopAndBottom/>
                  <wp:docPr id="38" name="docshapegroup1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2316480"/>
                            <a:chOff x="1060" y="238"/>
                            <a:chExt cx="9426" cy="3648"/>
                          </a:xfrm>
                        </wpg:grpSpPr>
                        <wps:wsp>
                          <wps:cNvPr id="40" name="docshape190"/>
                          <wps:cNvSpPr>
                            <a:spLocks/>
                          </wps:cNvSpPr>
                          <wps:spPr bwMode="auto">
                            <a:xfrm>
                              <a:off x="1060" y="238"/>
                              <a:ext cx="9426" cy="3648"/>
                            </a:xfrm>
                            <a:custGeom>
                              <a:avLst/>
                              <a:gdLst>
                                <a:gd name="T0" fmla="+- 0 10485 1060"/>
                                <a:gd name="T1" fmla="*/ T0 w 9426"/>
                                <a:gd name="T2" fmla="+- 0 238 238"/>
                                <a:gd name="T3" fmla="*/ 238 h 3648"/>
                                <a:gd name="T4" fmla="+- 0 1060 1060"/>
                                <a:gd name="T5" fmla="*/ T4 w 9426"/>
                                <a:gd name="T6" fmla="+- 0 238 238"/>
                                <a:gd name="T7" fmla="*/ 238 h 3648"/>
                                <a:gd name="T8" fmla="+- 0 1060 1060"/>
                                <a:gd name="T9" fmla="*/ T8 w 9426"/>
                                <a:gd name="T10" fmla="+- 0 3885 238"/>
                                <a:gd name="T11" fmla="*/ 3885 h 3648"/>
                                <a:gd name="T12" fmla="+- 0 1080 1060"/>
                                <a:gd name="T13" fmla="*/ T12 w 9426"/>
                                <a:gd name="T14" fmla="+- 0 3885 238"/>
                                <a:gd name="T15" fmla="*/ 3885 h 3648"/>
                                <a:gd name="T16" fmla="+- 0 1080 1060"/>
                                <a:gd name="T17" fmla="*/ T16 w 9426"/>
                                <a:gd name="T18" fmla="+- 0 258 238"/>
                                <a:gd name="T19" fmla="*/ 258 h 3648"/>
                                <a:gd name="T20" fmla="+- 0 10465 1060"/>
                                <a:gd name="T21" fmla="*/ T20 w 9426"/>
                                <a:gd name="T22" fmla="+- 0 258 238"/>
                                <a:gd name="T23" fmla="*/ 258 h 3648"/>
                                <a:gd name="T24" fmla="+- 0 10465 1060"/>
                                <a:gd name="T25" fmla="*/ T24 w 9426"/>
                                <a:gd name="T26" fmla="+- 0 3885 238"/>
                                <a:gd name="T27" fmla="*/ 3885 h 3648"/>
                                <a:gd name="T28" fmla="+- 0 10485 1060"/>
                                <a:gd name="T29" fmla="*/ T28 w 9426"/>
                                <a:gd name="T30" fmla="+- 0 3885 238"/>
                                <a:gd name="T31" fmla="*/ 3885 h 3648"/>
                                <a:gd name="T32" fmla="+- 0 10485 1060"/>
                                <a:gd name="T33" fmla="*/ T32 w 9426"/>
                                <a:gd name="T34" fmla="+- 0 238 238"/>
                                <a:gd name="T35" fmla="*/ 238 h 364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9426" h="3648">
                                  <a:moveTo>
                                    <a:pt x="94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647"/>
                                  </a:lnTo>
                                  <a:lnTo>
                                    <a:pt x="20" y="3647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9405" y="20"/>
                                  </a:lnTo>
                                  <a:lnTo>
                                    <a:pt x="9405" y="3647"/>
                                  </a:lnTo>
                                  <a:lnTo>
                                    <a:pt x="9425" y="3647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" name="docshape19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" y="258"/>
                              <a:ext cx="9386" cy="362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11"/>
                                  <w:rPr>
                                    <w:sz w:val="19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225" w:lineRule="auto"/>
                                  <w:ind w:left="896" w:right="405" w:hanging="577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try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: #The try-block lets us test a block of code for errors.</w:t>
                                </w:r>
                                <w:r>
                                  <w:rPr>
                                    <w:rFonts w:ascii="Courier New"/>
                                    <w:spacing w:val="-142"/>
                                    <w:sz w:val="24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instructions</w:t>
                                </w:r>
                                <w:proofErr w:type="gramEnd"/>
                              </w:p>
                              <w:p w:rsidR="00D44B86" w:rsidRDefault="00D44B86">
                                <w:pPr>
                                  <w:spacing w:line="225" w:lineRule="auto"/>
                                  <w:ind w:left="464" w:right="1269" w:hanging="145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except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 xml:space="preserve"> exception: #The except-block lets us handle the</w:t>
                                </w:r>
                                <w:r>
                                  <w:rPr>
                                    <w:rFonts w:ascii="Courier New"/>
                                    <w:spacing w:val="-14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error.</w:t>
                                </w:r>
                              </w:p>
                              <w:p w:rsidR="00D44B86" w:rsidRDefault="00D44B86">
                                <w:pPr>
                                  <w:spacing w:line="249" w:lineRule="exact"/>
                                  <w:ind w:left="896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instructions</w:t>
                                </w:r>
                                <w:proofErr w:type="gramEnd"/>
                              </w:p>
                              <w:p w:rsidR="00D44B86" w:rsidRDefault="00D44B86">
                                <w:pPr>
                                  <w:tabs>
                                    <w:tab w:val="left" w:pos="1328"/>
                                  </w:tabs>
                                  <w:spacing w:before="1" w:line="225" w:lineRule="auto"/>
                                  <w:ind w:left="464" w:right="566" w:hanging="145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else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: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ab/>
                                  <w:t>#The else-block carries out instructions if no error</w:t>
                                </w:r>
                                <w:r>
                                  <w:rPr>
                                    <w:rFonts w:ascii="Courier New"/>
                                    <w:spacing w:val="-14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occurs (optional).</w:t>
                                </w:r>
                              </w:p>
                              <w:p w:rsidR="00D44B86" w:rsidRDefault="00D44B86">
                                <w:pPr>
                                  <w:spacing w:line="249" w:lineRule="exact"/>
                                  <w:ind w:left="896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instructions</w:t>
                                </w:r>
                                <w:proofErr w:type="gramEnd"/>
                              </w:p>
                              <w:p w:rsidR="00D44B86" w:rsidRDefault="00D44B86">
                                <w:pPr>
                                  <w:tabs>
                                    <w:tab w:val="left" w:pos="1760"/>
                                  </w:tabs>
                                  <w:spacing w:before="3" w:line="225" w:lineRule="auto"/>
                                  <w:ind w:left="464" w:right="1142" w:hanging="145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finally</w:t>
                                </w:r>
                                <w:proofErr w:type="gramEnd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: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ab/>
                                  <w:t>#The finally-block executes instructions</w:t>
                                </w:r>
                                <w:r>
                                  <w:rPr>
                                    <w:rFonts w:ascii="Courier New"/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regardless of the result of the try- and except blocks</w:t>
                                </w:r>
                                <w:r>
                                  <w:rPr>
                                    <w:rFonts w:ascii="Courier New"/>
                                    <w:spacing w:val="-14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(optional).</w:t>
                                </w:r>
                              </w:p>
                              <w:p w:rsidR="00D44B86" w:rsidRDefault="00D44B86">
                                <w:pPr>
                                  <w:spacing w:line="255" w:lineRule="exact"/>
                                  <w:ind w:left="896"/>
                                  <w:rPr>
                                    <w:rFonts w:ascii="Courier New"/>
                                    <w:sz w:val="24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="Courier New"/>
                                    <w:sz w:val="24"/>
                                  </w:rPr>
                                  <w:t>instructions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id="docshapegroup189" o:spid="_x0000_s1199" style="position:absolute;margin-left:53pt;margin-top:11.9pt;width:471.3pt;height:182.4pt;z-index:-41813095;mso-wrap-distance-left:0;mso-wrap-distance-right:0;mso-position-horizontal-relative:page;mso-position-vertical-relative:text" coordorigin="1060,238" coordsize="9426,36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">
                  <v:shape id="docshape190" o:spid="_x0000_s1200" style="position:absolute;left:1060;top:238;width:9426;height:3648;visibility:visible;mso-wrap-style:square;v-text-anchor:top" coordsize="9426,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" path="m9425,l,,,3647r20,l20,20r9385,l9405,3647r20,l9425,xe" fillcolor="#d9d9d9" stroked="f">
                    <v:path arrowok="t" o:connecttype="custom" o:connectlocs="9425,238;0,238;0,3885;20,3885;20,258;9405,258;9405,3885;9425,3885;9425,238" o:connectangles="0,0,0,0,0,0,0,0,0"/>
                  </v:shape>
                  <v:shape id="docshape191" o:spid="_x0000_s1201" type="#_x0000_t202" style="position:absolute;left:1080;top:258;width:9386;height:3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" filled="f" stroked="f">
                    <v:textbox inset="0,0,0,0">
                      <w:txbxContent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11"/>
                            <w:rPr>
                              <w:sz w:val="19"/>
                            </w:rPr>
                          </w:pPr>
                        </w:p>
                        <w:p w:rsidR="00D44B86" w:rsidRDefault="00D44B86">
                          <w:pPr>
                            <w:spacing w:line="225" w:lineRule="auto"/>
                            <w:ind w:left="896" w:right="405" w:hanging="577"/>
                            <w:rPr>
                              <w:rFonts w:ascii="Courier New"/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try</w:t>
                          </w:r>
                          <w:proofErr w:type="gramEnd"/>
                          <w:r>
                            <w:rPr>
                              <w:rFonts w:ascii="Courier New"/>
                              <w:sz w:val="24"/>
                            </w:rPr>
                            <w:t>: #The try-block lets us test a block of code for errors.</w:t>
                          </w:r>
                          <w:r>
                            <w:rPr>
                              <w:rFonts w:ascii="Courier New"/>
                              <w:spacing w:val="-142"/>
                              <w:sz w:val="24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instructions</w:t>
                          </w:r>
                          <w:proofErr w:type="gramEnd"/>
                        </w:p>
                        <w:p w:rsidR="00D44B86" w:rsidRDefault="00D44B86">
                          <w:pPr>
                            <w:spacing w:line="225" w:lineRule="auto"/>
                            <w:ind w:left="464" w:right="1269" w:hanging="145"/>
                            <w:rPr>
                              <w:rFonts w:ascii="Courier New"/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except</w:t>
                          </w:r>
                          <w:proofErr w:type="gramEnd"/>
                          <w:r>
                            <w:rPr>
                              <w:rFonts w:ascii="Courier New"/>
                              <w:sz w:val="24"/>
                            </w:rPr>
                            <w:t xml:space="preserve"> exception: #The except-block lets us handle the</w:t>
                          </w:r>
                          <w:r>
                            <w:rPr>
                              <w:rFonts w:ascii="Courier New"/>
                              <w:spacing w:val="-14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error.</w:t>
                          </w:r>
                        </w:p>
                        <w:p w:rsidR="00D44B86" w:rsidRDefault="00D44B86">
                          <w:pPr>
                            <w:spacing w:line="249" w:lineRule="exact"/>
                            <w:ind w:left="896"/>
                            <w:rPr>
                              <w:rFonts w:ascii="Courier New"/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instructions</w:t>
                          </w:r>
                          <w:proofErr w:type="gramEnd"/>
                        </w:p>
                        <w:p w:rsidR="00D44B86" w:rsidRDefault="00D44B86">
                          <w:pPr>
                            <w:tabs>
                              <w:tab w:val="left" w:pos="1328"/>
                            </w:tabs>
                            <w:spacing w:before="1" w:line="225" w:lineRule="auto"/>
                            <w:ind w:left="464" w:right="566" w:hanging="145"/>
                            <w:rPr>
                              <w:rFonts w:ascii="Courier New"/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else</w:t>
                          </w:r>
                          <w:proofErr w:type="gramEnd"/>
                          <w:r>
                            <w:rPr>
                              <w:rFonts w:ascii="Courier New"/>
                              <w:sz w:val="24"/>
                            </w:rPr>
                            <w:t>: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ab/>
                            <w:t>#The else-block carries out instructions if no error</w:t>
                          </w:r>
                          <w:r>
                            <w:rPr>
                              <w:rFonts w:ascii="Courier New"/>
                              <w:spacing w:val="-14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occurs (optional).</w:t>
                          </w:r>
                        </w:p>
                        <w:p w:rsidR="00D44B86" w:rsidRDefault="00D44B86">
                          <w:pPr>
                            <w:spacing w:line="249" w:lineRule="exact"/>
                            <w:ind w:left="896"/>
                            <w:rPr>
                              <w:rFonts w:ascii="Courier New"/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instructions</w:t>
                          </w:r>
                          <w:proofErr w:type="gramEnd"/>
                        </w:p>
                        <w:p w:rsidR="00D44B86" w:rsidRDefault="00D44B86">
                          <w:pPr>
                            <w:tabs>
                              <w:tab w:val="left" w:pos="1760"/>
                            </w:tabs>
                            <w:spacing w:before="3" w:line="225" w:lineRule="auto"/>
                            <w:ind w:left="464" w:right="1142" w:hanging="145"/>
                            <w:rPr>
                              <w:rFonts w:ascii="Courier New"/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finally</w:t>
                          </w:r>
                          <w:proofErr w:type="gramEnd"/>
                          <w:r>
                            <w:rPr>
                              <w:rFonts w:ascii="Courier New"/>
                              <w:sz w:val="24"/>
                            </w:rPr>
                            <w:t>: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ab/>
                            <w:t>#The finally-block executes instructions</w:t>
                          </w:r>
                          <w:r>
                            <w:rPr>
                              <w:rFonts w:ascii="Courier New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regardless of the result of the try- and except blocks</w:t>
                          </w:r>
                          <w:r>
                            <w:rPr>
                              <w:rFonts w:ascii="Courier New"/>
                              <w:spacing w:val="-14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/>
                              <w:sz w:val="24"/>
                            </w:rPr>
                            <w:t>(optional).</w:t>
                          </w:r>
                        </w:p>
                        <w:p w:rsidR="00D44B86" w:rsidRDefault="00D44B86">
                          <w:pPr>
                            <w:spacing w:line="255" w:lineRule="exact"/>
                            <w:ind w:left="896"/>
                            <w:rPr>
                              <w:rFonts w:ascii="Courier New"/>
                              <w:sz w:val="24"/>
                            </w:rPr>
                          </w:pPr>
                          <w:proofErr w:type="gramStart"/>
                          <w:r>
                            <w:rPr>
                              <w:rFonts w:ascii="Courier New"/>
                              <w:sz w:val="24"/>
                            </w:rPr>
                            <w:t>instructions</w:t>
                          </w:r>
                          <w:proofErr w:type="gramEnd"/>
                        </w:p>
                      </w:txbxContent>
                    </v:textbox>
                  </v:shape>
                  <w10:wrap type="topAndBottom" anchorx="page"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1315" w:author="James Tan Swee Chuan (SUSS)" w:date="2022-03-31T16:51:00Z"/>
          <w:sz w:val="17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3"/>
        <w:rPr>
          <w:del w:id="1316" w:author="James Tan Swee Chuan (SUSS)" w:date="2022-03-31T16:51:00Z"/>
          <w:sz w:val="16"/>
        </w:rPr>
      </w:pPr>
    </w:p>
    <w:p w:rsidR="00CB0608" w:rsidDel="00C67110" w:rsidRDefault="009E1B49">
      <w:pPr>
        <w:pStyle w:val="BodyText"/>
        <w:ind w:left="460"/>
        <w:rPr>
          <w:del w:id="1317" w:author="James Tan Swee Chuan (SUSS)" w:date="2022-03-31T16:51:00Z"/>
          <w:sz w:val="20"/>
        </w:rPr>
      </w:pPr>
      <w:del w:id="1318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377825"/>
                  <wp:effectExtent l="0" t="0" r="0" b="0"/>
                  <wp:docPr id="34" name="docshapegroup1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377825"/>
                            <a:chOff x="0" y="0"/>
                            <a:chExt cx="9426" cy="595"/>
                          </a:xfrm>
                        </wpg:grpSpPr>
                        <wps:wsp>
                          <wps:cNvPr id="36" name="docshape19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9426" cy="595"/>
                            </a:xfrm>
                            <a:custGeom>
                              <a:avLst/>
                              <a:gdLst>
                                <a:gd name="T0" fmla="*/ 9425 w 9426"/>
                                <a:gd name="T1" fmla="*/ 0 h 595"/>
                                <a:gd name="T2" fmla="*/ 9405 w 9426"/>
                                <a:gd name="T3" fmla="*/ 0 h 595"/>
                                <a:gd name="T4" fmla="*/ 9405 w 9426"/>
                                <a:gd name="T5" fmla="*/ 574 h 595"/>
                                <a:gd name="T6" fmla="*/ 20 w 9426"/>
                                <a:gd name="T7" fmla="*/ 574 h 595"/>
                                <a:gd name="T8" fmla="*/ 20 w 9426"/>
                                <a:gd name="T9" fmla="*/ 0 h 595"/>
                                <a:gd name="T10" fmla="*/ 0 w 9426"/>
                                <a:gd name="T11" fmla="*/ 0 h 595"/>
                                <a:gd name="T12" fmla="*/ 0 w 9426"/>
                                <a:gd name="T13" fmla="*/ 594 h 595"/>
                                <a:gd name="T14" fmla="*/ 9425 w 9426"/>
                                <a:gd name="T15" fmla="*/ 594 h 595"/>
                                <a:gd name="T16" fmla="*/ 9425 w 9426"/>
                                <a:gd name="T17" fmla="*/ 0 h 595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</a:cxnLst>
                              <a:rect l="0" t="0" r="r" b="b"/>
                              <a:pathLst>
                                <a:path w="9426" h="595">
                                  <a:moveTo>
                                    <a:pt x="9425" y="0"/>
                                  </a:moveTo>
                                  <a:lnTo>
                                    <a:pt x="9405" y="0"/>
                                  </a:lnTo>
                                  <a:lnTo>
                                    <a:pt x="9405" y="574"/>
                                  </a:lnTo>
                                  <a:lnTo>
                                    <a:pt x="20" y="574"/>
                                  </a:lnTo>
                                  <a:lnTo>
                                    <a:pt x="2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594"/>
                                  </a:lnTo>
                                  <a:lnTo>
                                    <a:pt x="9425" y="594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w14:anchorId="6864E9E3" id="docshapegroup192" o:spid="_x0000_s1026" style="width:471.3pt;height:29.75pt;mso-position-horizontal-relative:char;mso-position-vertical-relative:line" coordsize="9426,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">
                  <v:shape id="docshape193" o:spid="_x0000_s1027" style="position:absolute;width:9426;height:595;visibility:visible;mso-wrap-style:square;v-text-anchor:top" coordsize="9426,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" path="m9425,r-20,l9405,574,20,574,20,,,,,594r9425,l9425,xe" fillcolor="#d9d9d9" stroked="f">
                    <v:path arrowok="t" o:connecttype="custom" o:connectlocs="9425,0;9405,0;9405,574;20,574;20,0;0,0;0,594;9425,594;9425,0" o:connectangles="0,0,0,0,0,0,0,0,0"/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3"/>
        <w:rPr>
          <w:del w:id="1319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spacing w:before="70" w:line="343" w:lineRule="auto"/>
        <w:ind w:left="480" w:right="117"/>
        <w:jc w:val="both"/>
        <w:rPr>
          <w:del w:id="1320" w:author="James Tan Swee Chuan (SUSS)" w:date="2022-03-31T16:51:00Z"/>
        </w:rPr>
      </w:pPr>
      <w:del w:id="1321" w:author="James Tan Swee Chuan (SUSS)" w:date="2022-03-31T16:51:00Z">
        <w:r w:rsidDel="00C67110">
          <w:delText xml:space="preserve">The </w:delText>
        </w:r>
        <w:r w:rsidDel="00C67110">
          <w:rPr>
            <w:rFonts w:ascii="Courier New"/>
          </w:rPr>
          <w:delText>try</w:delText>
        </w:r>
        <w:r w:rsidDel="00C67110">
          <w:delText>-</w:delText>
        </w:r>
        <w:r w:rsidDel="00C67110">
          <w:rPr>
            <w:rFonts w:ascii="Courier New"/>
          </w:rPr>
          <w:delText>except</w:delText>
        </w:r>
        <w:r w:rsidDel="00C67110">
          <w:delText>-block is an important instrument in Python to handle errors. Basically,</w:delText>
        </w:r>
        <w:r w:rsidDel="00C67110">
          <w:rPr>
            <w:spacing w:val="-57"/>
          </w:rPr>
          <w:delText xml:space="preserve"> </w:delText>
        </w:r>
        <w:r w:rsidDel="00C67110">
          <w:delText>we</w:delText>
        </w:r>
        <w:r w:rsidDel="00C67110">
          <w:rPr>
            <w:spacing w:val="-7"/>
          </w:rPr>
          <w:delText xml:space="preserve"> </w:delText>
        </w:r>
        <w:r w:rsidDel="00C67110">
          <w:delText>can</w:delText>
        </w:r>
        <w:r w:rsidDel="00C67110">
          <w:rPr>
            <w:spacing w:val="-6"/>
          </w:rPr>
          <w:delText xml:space="preserve"> </w:delText>
        </w:r>
        <w:r w:rsidDel="00C67110">
          <w:delText>put</w:delText>
        </w:r>
        <w:r w:rsidDel="00C67110">
          <w:rPr>
            <w:spacing w:val="-6"/>
          </w:rPr>
          <w:delText xml:space="preserve"> </w:delText>
        </w:r>
        <w:r w:rsidDel="00C67110">
          <w:delText>any</w:delText>
        </w:r>
        <w:r w:rsidDel="00C67110">
          <w:rPr>
            <w:spacing w:val="-6"/>
          </w:rPr>
          <w:delText xml:space="preserve"> </w:delText>
        </w:r>
        <w:r w:rsidDel="00C67110">
          <w:delText>syntax</w:delText>
        </w:r>
        <w:r w:rsidDel="00C67110">
          <w:rPr>
            <w:spacing w:val="-6"/>
          </w:rPr>
          <w:delText xml:space="preserve"> </w:delText>
        </w:r>
        <w:r w:rsidDel="00C67110">
          <w:delText>in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rPr>
            <w:rFonts w:ascii="Courier New"/>
          </w:rPr>
          <w:delText>try</w:delText>
        </w:r>
        <w:r w:rsidDel="00C67110">
          <w:delText>-block</w:delText>
        </w:r>
        <w:r w:rsidDel="00C67110">
          <w:rPr>
            <w:spacing w:val="-6"/>
          </w:rPr>
          <w:delText xml:space="preserve"> </w:delText>
        </w:r>
        <w:r w:rsidDel="00C67110">
          <w:delText>if</w:delText>
        </w:r>
        <w:r w:rsidDel="00C67110">
          <w:rPr>
            <w:spacing w:val="-5"/>
          </w:rPr>
          <w:delText xml:space="preserve"> </w:delText>
        </w:r>
        <w:r w:rsidDel="00C67110">
          <w:delText>we</w:delText>
        </w:r>
        <w:r w:rsidDel="00C67110">
          <w:rPr>
            <w:spacing w:val="-7"/>
          </w:rPr>
          <w:delText xml:space="preserve"> </w:delText>
        </w:r>
        <w:r w:rsidDel="00C67110">
          <w:delText>think</w:delText>
        </w:r>
        <w:r w:rsidDel="00C67110">
          <w:rPr>
            <w:spacing w:val="-5"/>
          </w:rPr>
          <w:delText xml:space="preserve"> </w:delText>
        </w:r>
        <w:r w:rsidDel="00C67110">
          <w:delText>error</w:delText>
        </w:r>
        <w:r w:rsidDel="00C67110">
          <w:rPr>
            <w:spacing w:val="-7"/>
          </w:rPr>
          <w:delText xml:space="preserve"> </w:delText>
        </w:r>
        <w:r w:rsidDel="00C67110">
          <w:delText>can</w:delText>
        </w:r>
        <w:r w:rsidDel="00C67110">
          <w:rPr>
            <w:spacing w:val="-6"/>
          </w:rPr>
          <w:delText xml:space="preserve"> </w:delText>
        </w:r>
        <w:r w:rsidDel="00C67110">
          <w:delText>occur</w:delText>
        </w:r>
        <w:r w:rsidDel="00C67110">
          <w:rPr>
            <w:spacing w:val="-7"/>
          </w:rPr>
          <w:delText xml:space="preserve"> </w:delText>
        </w:r>
        <w:r w:rsidDel="00C67110">
          <w:delText>in</w:delText>
        </w:r>
        <w:r w:rsidDel="00C67110">
          <w:rPr>
            <w:spacing w:val="-5"/>
          </w:rPr>
          <w:delText xml:space="preserve"> </w:delText>
        </w:r>
        <w:r w:rsidDel="00C67110">
          <w:delText>those</w:delText>
        </w:r>
        <w:r w:rsidDel="00C67110">
          <w:rPr>
            <w:spacing w:val="-6"/>
          </w:rPr>
          <w:delText xml:space="preserve"> </w:delText>
        </w:r>
        <w:r w:rsidDel="00C67110">
          <w:delText>syntaxes.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58"/>
          </w:rPr>
          <w:delText xml:space="preserve"> </w:delText>
        </w:r>
        <w:r w:rsidDel="00C67110">
          <w:rPr>
            <w:rFonts w:ascii="Courier New"/>
          </w:rPr>
          <w:delText>except</w:delText>
        </w:r>
        <w:r w:rsidDel="00C67110">
          <w:delText>-block</w:delText>
        </w:r>
        <w:r w:rsidDel="00C67110">
          <w:rPr>
            <w:spacing w:val="16"/>
          </w:rPr>
          <w:delText xml:space="preserve"> </w:delText>
        </w:r>
        <w:r w:rsidDel="00C67110">
          <w:delText>is</w:delText>
        </w:r>
        <w:r w:rsidDel="00C67110">
          <w:rPr>
            <w:spacing w:val="16"/>
          </w:rPr>
          <w:delText xml:space="preserve"> </w:delText>
        </w:r>
        <w:r w:rsidDel="00C67110">
          <w:delText>to</w:delText>
        </w:r>
        <w:r w:rsidDel="00C67110">
          <w:rPr>
            <w:spacing w:val="16"/>
          </w:rPr>
          <w:delText xml:space="preserve"> </w:delText>
        </w:r>
        <w:r w:rsidDel="00C67110">
          <w:delText>tell</w:delText>
        </w:r>
        <w:r w:rsidDel="00C67110">
          <w:rPr>
            <w:spacing w:val="16"/>
          </w:rPr>
          <w:delText xml:space="preserve"> </w:delText>
        </w:r>
        <w:r w:rsidDel="00C67110">
          <w:delText>Python</w:delText>
        </w:r>
        <w:r w:rsidDel="00C67110">
          <w:rPr>
            <w:spacing w:val="16"/>
          </w:rPr>
          <w:delText xml:space="preserve"> </w:delText>
        </w:r>
        <w:r w:rsidDel="00C67110">
          <w:delText>to</w:delText>
        </w:r>
        <w:r w:rsidDel="00C67110">
          <w:rPr>
            <w:spacing w:val="16"/>
          </w:rPr>
          <w:delText xml:space="preserve"> </w:delText>
        </w:r>
        <w:r w:rsidDel="00C67110">
          <w:delText>continue</w:delText>
        </w:r>
        <w:r w:rsidDel="00C67110">
          <w:rPr>
            <w:spacing w:val="16"/>
          </w:rPr>
          <w:delText xml:space="preserve"> </w:delText>
        </w:r>
        <w:r w:rsidDel="00C67110">
          <w:delText>with</w:delText>
        </w:r>
        <w:r w:rsidDel="00C67110">
          <w:rPr>
            <w:spacing w:val="16"/>
          </w:rPr>
          <w:delText xml:space="preserve"> </w:delText>
        </w:r>
        <w:r w:rsidDel="00C67110">
          <w:delText>the</w:delText>
        </w:r>
        <w:r w:rsidDel="00C67110">
          <w:rPr>
            <w:spacing w:val="16"/>
          </w:rPr>
          <w:delText xml:space="preserve"> </w:delText>
        </w:r>
        <w:r w:rsidDel="00C67110">
          <w:delText>program</w:delText>
        </w:r>
        <w:r w:rsidDel="00C67110">
          <w:rPr>
            <w:spacing w:val="16"/>
          </w:rPr>
          <w:delText xml:space="preserve"> </w:delText>
        </w:r>
        <w:r w:rsidDel="00C67110">
          <w:delText>except</w:delText>
        </w:r>
        <w:r w:rsidDel="00C67110">
          <w:rPr>
            <w:spacing w:val="16"/>
          </w:rPr>
          <w:delText xml:space="preserve"> </w:delText>
        </w:r>
        <w:r w:rsidDel="00C67110">
          <w:delText>for</w:delText>
        </w:r>
        <w:r w:rsidDel="00C67110">
          <w:rPr>
            <w:spacing w:val="16"/>
          </w:rPr>
          <w:delText xml:space="preserve"> </w:delText>
        </w:r>
        <w:r w:rsidDel="00C67110">
          <w:delText>the</w:delText>
        </w:r>
        <w:r w:rsidDel="00C67110">
          <w:rPr>
            <w:spacing w:val="16"/>
          </w:rPr>
          <w:delText xml:space="preserve"> </w:delText>
        </w:r>
        <w:r w:rsidDel="00C67110">
          <w:delText>occurrence</w:delText>
        </w:r>
        <w:r w:rsidDel="00C67110">
          <w:rPr>
            <w:spacing w:val="-57"/>
          </w:rPr>
          <w:delText xml:space="preserve"> </w:delText>
        </w:r>
        <w:r w:rsidDel="00C67110">
          <w:delText>of</w:delText>
        </w:r>
        <w:r w:rsidDel="00C67110">
          <w:rPr>
            <w:spacing w:val="41"/>
          </w:rPr>
          <w:delText xml:space="preserve"> </w:delText>
        </w:r>
        <w:r w:rsidDel="00C67110">
          <w:delText>an</w:delText>
        </w:r>
        <w:r w:rsidDel="00C67110">
          <w:rPr>
            <w:spacing w:val="41"/>
          </w:rPr>
          <w:delText xml:space="preserve"> </w:delText>
        </w:r>
        <w:r w:rsidDel="00C67110">
          <w:delText>error,</w:delText>
        </w:r>
        <w:r w:rsidDel="00C67110">
          <w:rPr>
            <w:spacing w:val="41"/>
          </w:rPr>
          <w:delText xml:space="preserve"> </w:delText>
        </w:r>
        <w:r w:rsidDel="00C67110">
          <w:delText>or</w:delText>
        </w:r>
        <w:r w:rsidDel="00C67110">
          <w:rPr>
            <w:spacing w:val="41"/>
          </w:rPr>
          <w:delText xml:space="preserve"> </w:delText>
        </w:r>
        <w:r w:rsidDel="00C67110">
          <w:delText>the</w:delText>
        </w:r>
        <w:r w:rsidDel="00C67110">
          <w:rPr>
            <w:spacing w:val="41"/>
          </w:rPr>
          <w:delText xml:space="preserve"> </w:delText>
        </w:r>
        <w:r w:rsidDel="00C67110">
          <w:delText>occurrence</w:delText>
        </w:r>
        <w:r w:rsidDel="00C67110">
          <w:rPr>
            <w:spacing w:val="41"/>
          </w:rPr>
          <w:delText xml:space="preserve"> </w:delText>
        </w:r>
        <w:r w:rsidDel="00C67110">
          <w:delText>of</w:delText>
        </w:r>
        <w:r w:rsidDel="00C67110">
          <w:rPr>
            <w:spacing w:val="41"/>
          </w:rPr>
          <w:delText xml:space="preserve"> </w:delText>
        </w:r>
        <w:r w:rsidDel="00C67110">
          <w:delText>a</w:delText>
        </w:r>
        <w:r w:rsidDel="00C67110">
          <w:rPr>
            <w:spacing w:val="41"/>
          </w:rPr>
          <w:delText xml:space="preserve"> </w:delText>
        </w:r>
        <w:r w:rsidDel="00C67110">
          <w:delText>specific</w:delText>
        </w:r>
        <w:r w:rsidDel="00C67110">
          <w:rPr>
            <w:spacing w:val="41"/>
          </w:rPr>
          <w:delText xml:space="preserve"> </w:delText>
        </w:r>
        <w:r w:rsidDel="00C67110">
          <w:delText>error</w:delText>
        </w:r>
        <w:r w:rsidDel="00C67110">
          <w:rPr>
            <w:spacing w:val="42"/>
          </w:rPr>
          <w:delText xml:space="preserve"> </w:delText>
        </w:r>
        <w:r w:rsidDel="00C67110">
          <w:delText>that</w:delText>
        </w:r>
        <w:r w:rsidDel="00C67110">
          <w:rPr>
            <w:spacing w:val="41"/>
          </w:rPr>
          <w:delText xml:space="preserve"> </w:delText>
        </w:r>
        <w:r w:rsidDel="00C67110">
          <w:delText>we</w:delText>
        </w:r>
        <w:r w:rsidDel="00C67110">
          <w:rPr>
            <w:spacing w:val="41"/>
          </w:rPr>
          <w:delText xml:space="preserve"> </w:delText>
        </w:r>
        <w:r w:rsidDel="00C67110">
          <w:delText>declare</w:delText>
        </w:r>
        <w:r w:rsidDel="00C67110">
          <w:rPr>
            <w:spacing w:val="41"/>
          </w:rPr>
          <w:delText xml:space="preserve"> </w:delText>
        </w:r>
        <w:r w:rsidDel="00C67110">
          <w:delText>under</w:delText>
        </w:r>
        <w:r w:rsidDel="00C67110">
          <w:rPr>
            <w:spacing w:val="49"/>
          </w:rPr>
          <w:delText xml:space="preserve"> </w:delText>
        </w:r>
        <w:r w:rsidDel="00C67110">
          <w:rPr>
            <w:rFonts w:ascii="Courier New"/>
          </w:rPr>
          <w:delText>exception</w:delText>
        </w:r>
        <w:r w:rsidDel="00C67110">
          <w:delText>.</w:delText>
        </w:r>
        <w:r w:rsidDel="00C67110">
          <w:rPr>
            <w:spacing w:val="-58"/>
          </w:rPr>
          <w:delText xml:space="preserve"> </w:delText>
        </w:r>
        <w:r w:rsidDel="00C67110">
          <w:delText>If error indeed occurs, Python will carry out the instructions written after the colon</w:delText>
        </w:r>
        <w:r w:rsidDel="00C67110">
          <w:rPr>
            <w:spacing w:val="1"/>
          </w:rPr>
          <w:delText xml:space="preserve"> </w:delText>
        </w:r>
        <w:r w:rsidDel="00C67110">
          <w:delText xml:space="preserve">behind the except-statement, instead of stopping the program entirely. The </w:delText>
        </w:r>
        <w:r w:rsidDel="00C67110">
          <w:rPr>
            <w:rFonts w:ascii="Courier New"/>
          </w:rPr>
          <w:delText>else</w:delText>
        </w:r>
        <w:r w:rsidDel="00C67110">
          <w:delText>-block</w:delText>
        </w:r>
        <w:r w:rsidDel="00C67110">
          <w:rPr>
            <w:spacing w:val="1"/>
          </w:rPr>
          <w:delText xml:space="preserve"> </w:delText>
        </w:r>
        <w:r w:rsidDel="00C67110">
          <w:delText xml:space="preserve">and </w:delText>
        </w:r>
        <w:r w:rsidDel="00C67110">
          <w:rPr>
            <w:rFonts w:ascii="Courier New"/>
          </w:rPr>
          <w:delText>finally</w:delText>
        </w:r>
        <w:r w:rsidDel="00C67110">
          <w:delText>-block are optional and can be used if we want certain instructions to be</w:delText>
        </w:r>
        <w:r w:rsidDel="00C67110">
          <w:rPr>
            <w:spacing w:val="1"/>
          </w:rPr>
          <w:delText xml:space="preserve"> </w:delText>
        </w:r>
        <w:r w:rsidDel="00C67110">
          <w:delText>carried</w:delText>
        </w:r>
        <w:r w:rsidDel="00C67110">
          <w:rPr>
            <w:spacing w:val="-2"/>
          </w:rPr>
          <w:delText xml:space="preserve"> </w:delText>
        </w:r>
        <w:r w:rsidDel="00C67110">
          <w:delText>out</w:delText>
        </w:r>
        <w:r w:rsidDel="00C67110">
          <w:rPr>
            <w:spacing w:val="-1"/>
          </w:rPr>
          <w:delText xml:space="preserve"> </w:delText>
        </w:r>
        <w:r w:rsidDel="00C67110">
          <w:delText>if no</w:delText>
        </w:r>
        <w:r w:rsidDel="00C67110">
          <w:rPr>
            <w:spacing w:val="-2"/>
          </w:rPr>
          <w:delText xml:space="preserve"> </w:delText>
        </w:r>
        <w:r w:rsidDel="00C67110">
          <w:delText>error</w:delText>
        </w:r>
        <w:r w:rsidDel="00C67110">
          <w:rPr>
            <w:spacing w:val="-1"/>
          </w:rPr>
          <w:delText xml:space="preserve"> </w:delText>
        </w:r>
        <w:r w:rsidDel="00C67110">
          <w:delText>occurs</w:delText>
        </w:r>
        <w:r w:rsidDel="00C67110">
          <w:rPr>
            <w:spacing w:val="-1"/>
          </w:rPr>
          <w:delText xml:space="preserve"> </w:delText>
        </w:r>
        <w:r w:rsidDel="00C67110">
          <w:delText>or</w:delText>
        </w:r>
        <w:r w:rsidDel="00C67110">
          <w:rPr>
            <w:spacing w:val="-2"/>
          </w:rPr>
          <w:delText xml:space="preserve"> </w:delText>
        </w:r>
        <w:r w:rsidDel="00C67110">
          <w:delText>for finalising</w:delText>
        </w:r>
        <w:r w:rsidDel="00C67110">
          <w:rPr>
            <w:spacing w:val="-1"/>
          </w:rPr>
          <w:delText xml:space="preserve"> </w:delText>
        </w:r>
        <w:r w:rsidDel="00C67110">
          <w:delText>a</w:delText>
        </w:r>
        <w:r w:rsidDel="00C67110">
          <w:rPr>
            <w:spacing w:val="5"/>
          </w:rPr>
          <w:delText xml:space="preserve"> </w:delText>
        </w:r>
        <w:r w:rsidDel="00C67110">
          <w:rPr>
            <w:rFonts w:ascii="Courier New"/>
          </w:rPr>
          <w:delText>try</w:delText>
        </w:r>
        <w:r w:rsidDel="00C67110">
          <w:delText>-block.</w:delText>
        </w:r>
      </w:del>
    </w:p>
    <w:p w:rsidR="00CB0608" w:rsidDel="00C67110" w:rsidRDefault="00271F97">
      <w:pPr>
        <w:pStyle w:val="BodyText"/>
        <w:spacing w:before="158"/>
        <w:ind w:left="480"/>
        <w:jc w:val="both"/>
        <w:rPr>
          <w:del w:id="1322" w:author="James Tan Swee Chuan (SUSS)" w:date="2022-03-31T16:51:00Z"/>
        </w:rPr>
      </w:pPr>
      <w:del w:id="1323" w:author="James Tan Swee Chuan (SUSS)" w:date="2022-03-31T16:51:00Z">
        <w:r w:rsidDel="00C67110">
          <w:delText>In</w:delText>
        </w:r>
        <w:r w:rsidDel="00C67110">
          <w:rPr>
            <w:spacing w:val="-7"/>
          </w:rPr>
          <w:delText xml:space="preserve"> </w:delText>
        </w:r>
        <w:r w:rsidDel="00C67110">
          <w:delText>Python,</w:delText>
        </w:r>
        <w:r w:rsidDel="00C67110">
          <w:rPr>
            <w:spacing w:val="-5"/>
          </w:rPr>
          <w:delText xml:space="preserve"> </w:delText>
        </w:r>
        <w:r w:rsidDel="00C67110">
          <w:delText>there</w:delText>
        </w:r>
        <w:r w:rsidDel="00C67110">
          <w:rPr>
            <w:spacing w:val="-5"/>
          </w:rPr>
          <w:delText xml:space="preserve"> </w:delText>
        </w:r>
        <w:r w:rsidDel="00C67110">
          <w:delText>are</w:delText>
        </w:r>
        <w:r w:rsidDel="00C67110">
          <w:rPr>
            <w:spacing w:val="-6"/>
          </w:rPr>
          <w:delText xml:space="preserve"> </w:delText>
        </w:r>
        <w:r w:rsidDel="00C67110">
          <w:delText>many</w:delText>
        </w:r>
        <w:r w:rsidDel="00C67110">
          <w:rPr>
            <w:spacing w:val="-6"/>
          </w:rPr>
          <w:delText xml:space="preserve"> </w:delText>
        </w:r>
        <w:r w:rsidDel="00C67110">
          <w:delText>built-in</w:delText>
        </w:r>
        <w:r w:rsidDel="00C67110">
          <w:rPr>
            <w:spacing w:val="-6"/>
          </w:rPr>
          <w:delText xml:space="preserve"> </w:delText>
        </w:r>
        <w:r w:rsidDel="00C67110">
          <w:delText>exceptions.</w:delText>
        </w:r>
        <w:r w:rsidDel="00C67110">
          <w:rPr>
            <w:spacing w:val="-6"/>
          </w:rPr>
          <w:delText xml:space="preserve"> </w:delText>
        </w:r>
        <w:r w:rsidDel="00C67110">
          <w:delText>Table</w:delText>
        </w:r>
        <w:r w:rsidDel="00C67110">
          <w:rPr>
            <w:spacing w:val="-5"/>
          </w:rPr>
          <w:delText xml:space="preserve"> </w:delText>
        </w:r>
        <w:r w:rsidDel="00C67110">
          <w:delText>1.7</w:delText>
        </w:r>
        <w:r w:rsidDel="00C67110">
          <w:rPr>
            <w:spacing w:val="-6"/>
          </w:rPr>
          <w:delText xml:space="preserve"> </w:delText>
        </w:r>
        <w:r w:rsidDel="00C67110">
          <w:delText>provides</w:delText>
        </w:r>
        <w:r w:rsidDel="00C67110">
          <w:rPr>
            <w:spacing w:val="-6"/>
          </w:rPr>
          <w:delText xml:space="preserve"> </w:delText>
        </w:r>
        <w:r w:rsidDel="00C67110">
          <w:delText>some</w:delText>
        </w:r>
        <w:r w:rsidDel="00C67110">
          <w:rPr>
            <w:spacing w:val="-6"/>
          </w:rPr>
          <w:delText xml:space="preserve"> </w:delText>
        </w:r>
        <w:r w:rsidDel="00C67110">
          <w:delText>common</w:delText>
        </w:r>
        <w:r w:rsidDel="00C67110">
          <w:rPr>
            <w:spacing w:val="-6"/>
          </w:rPr>
          <w:delText xml:space="preserve"> </w:delText>
        </w:r>
        <w:r w:rsidDel="00C67110">
          <w:delText>ones.</w:delText>
        </w:r>
      </w:del>
    </w:p>
    <w:p w:rsidR="00CB0608" w:rsidDel="00C67110" w:rsidRDefault="00CB0608">
      <w:pPr>
        <w:pStyle w:val="BodyText"/>
        <w:rPr>
          <w:del w:id="1324" w:author="James Tan Swee Chuan (SUSS)" w:date="2022-03-31T16:51:00Z"/>
          <w:sz w:val="25"/>
        </w:rPr>
      </w:pPr>
    </w:p>
    <w:p w:rsidR="00CB0608" w:rsidDel="00C67110" w:rsidRDefault="00271F97">
      <w:pPr>
        <w:spacing w:before="1"/>
        <w:ind w:left="480"/>
        <w:jc w:val="both"/>
        <w:rPr>
          <w:del w:id="1325" w:author="James Tan Swee Chuan (SUSS)" w:date="2022-03-31T16:51:00Z"/>
          <w:sz w:val="20"/>
        </w:rPr>
      </w:pPr>
      <w:del w:id="1326" w:author="James Tan Swee Chuan (SUSS)" w:date="2022-03-31T16:51:00Z">
        <w:r w:rsidDel="00C67110">
          <w:rPr>
            <w:rFonts w:ascii="Palatino Linotype"/>
            <w:b/>
            <w:sz w:val="20"/>
          </w:rPr>
          <w:delText>Table</w:delText>
        </w:r>
        <w:r w:rsidDel="00C67110">
          <w:rPr>
            <w:rFonts w:ascii="Palatino Linotype"/>
            <w:b/>
            <w:spacing w:val="-7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1.7</w:delText>
        </w:r>
        <w:r w:rsidDel="00C67110">
          <w:rPr>
            <w:rFonts w:ascii="Palatino Linotype"/>
            <w:b/>
            <w:spacing w:val="-7"/>
            <w:sz w:val="20"/>
          </w:rPr>
          <w:delText xml:space="preserve"> </w:delText>
        </w:r>
        <w:r w:rsidDel="00C67110">
          <w:rPr>
            <w:sz w:val="20"/>
          </w:rPr>
          <w:delText>List</w:delText>
        </w:r>
        <w:r w:rsidDel="00C67110">
          <w:rPr>
            <w:spacing w:val="-7"/>
            <w:sz w:val="20"/>
          </w:rPr>
          <w:delText xml:space="preserve"> </w:delText>
        </w:r>
        <w:r w:rsidDel="00C67110">
          <w:rPr>
            <w:sz w:val="20"/>
          </w:rPr>
          <w:delText>of</w:delText>
        </w:r>
        <w:r w:rsidDel="00C67110">
          <w:rPr>
            <w:spacing w:val="-7"/>
            <w:sz w:val="20"/>
          </w:rPr>
          <w:delText xml:space="preserve"> </w:delText>
        </w:r>
        <w:r w:rsidDel="00C67110">
          <w:rPr>
            <w:sz w:val="20"/>
          </w:rPr>
          <w:delText>Some</w:delText>
        </w:r>
        <w:r w:rsidDel="00C67110">
          <w:rPr>
            <w:spacing w:val="-7"/>
            <w:sz w:val="20"/>
          </w:rPr>
          <w:delText xml:space="preserve"> </w:delText>
        </w:r>
        <w:r w:rsidDel="00C67110">
          <w:rPr>
            <w:sz w:val="20"/>
          </w:rPr>
          <w:delText>Common</w:delText>
        </w:r>
        <w:r w:rsidDel="00C67110">
          <w:rPr>
            <w:spacing w:val="-7"/>
            <w:sz w:val="20"/>
          </w:rPr>
          <w:delText xml:space="preserve"> </w:delText>
        </w:r>
        <w:r w:rsidDel="00C67110">
          <w:rPr>
            <w:sz w:val="20"/>
          </w:rPr>
          <w:delText>Exceptions</w:delText>
        </w:r>
      </w:del>
    </w:p>
    <w:p w:rsidR="00CB0608" w:rsidDel="00C67110" w:rsidRDefault="00CB0608">
      <w:pPr>
        <w:pStyle w:val="BodyText"/>
        <w:spacing w:before="6"/>
        <w:rPr>
          <w:del w:id="1327" w:author="James Tan Swee Chuan (SUSS)" w:date="2022-03-31T16:51:00Z"/>
          <w:sz w:val="21"/>
        </w:rPr>
      </w:pPr>
    </w:p>
    <w:tbl>
      <w:tblPr>
        <w:tblW w:w="0" w:type="auto"/>
        <w:tblInd w:w="4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77"/>
        <w:gridCol w:w="7508"/>
      </w:tblGrid>
      <w:tr w:rsidR="00CB0608" w:rsidDel="00C67110">
        <w:trPr>
          <w:trHeight w:val="719"/>
          <w:del w:id="1328" w:author="James Tan Swee Chuan (SUSS)" w:date="2022-03-31T16:51:00Z"/>
        </w:trPr>
        <w:tc>
          <w:tcPr>
            <w:tcW w:w="1877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79" w:right="217"/>
              <w:jc w:val="center"/>
              <w:rPr>
                <w:del w:id="1329" w:author="James Tan Swee Chuan (SUSS)" w:date="2022-03-31T16:51:00Z"/>
                <w:rFonts w:ascii="Palatino Linotype"/>
                <w:b/>
                <w:sz w:val="24"/>
              </w:rPr>
            </w:pPr>
            <w:del w:id="1330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Exception</w:delText>
              </w:r>
            </w:del>
          </w:p>
        </w:tc>
        <w:tc>
          <w:tcPr>
            <w:tcW w:w="7508" w:type="dxa"/>
            <w:shd w:val="clear" w:color="auto" w:fill="D3D3D3"/>
          </w:tcPr>
          <w:p w:rsidR="00CB0608" w:rsidDel="00C67110" w:rsidRDefault="00271F97">
            <w:pPr>
              <w:pStyle w:val="TableParagraph"/>
              <w:spacing w:before="163"/>
              <w:ind w:left="3009" w:right="3145"/>
              <w:jc w:val="center"/>
              <w:rPr>
                <w:del w:id="1331" w:author="James Tan Swee Chuan (SUSS)" w:date="2022-03-31T16:51:00Z"/>
                <w:rFonts w:ascii="Palatino Linotype"/>
                <w:b/>
                <w:sz w:val="24"/>
              </w:rPr>
            </w:pPr>
            <w:del w:id="1332" w:author="James Tan Swee Chuan (SUSS)" w:date="2022-03-31T16:51:00Z">
              <w:r w:rsidDel="00C67110">
                <w:rPr>
                  <w:rFonts w:ascii="Palatino Linotype"/>
                  <w:b/>
                  <w:sz w:val="24"/>
                </w:rPr>
                <w:delText>Description</w:delText>
              </w:r>
            </w:del>
          </w:p>
        </w:tc>
      </w:tr>
      <w:tr w:rsidR="00CB0608" w:rsidDel="00C67110">
        <w:trPr>
          <w:trHeight w:val="1584"/>
          <w:del w:id="1333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ind w:left="79" w:right="296"/>
              <w:jc w:val="center"/>
              <w:rPr>
                <w:del w:id="1334" w:author="James Tan Swee Chuan (SUSS)" w:date="2022-03-31T16:51:00Z"/>
                <w:rFonts w:ascii="Courier New"/>
                <w:sz w:val="24"/>
              </w:rPr>
            </w:pPr>
            <w:del w:id="1335" w:author="James Tan Swee Chuan (SUSS)" w:date="2022-03-31T16:51:00Z">
              <w:r w:rsidDel="00C67110">
                <w:rPr>
                  <w:rFonts w:ascii="Courier New"/>
                  <w:sz w:val="24"/>
                </w:rPr>
                <w:delText>NameError</w:delText>
              </w:r>
            </w:del>
          </w:p>
        </w:tc>
        <w:tc>
          <w:tcPr>
            <w:tcW w:w="7508" w:type="dxa"/>
          </w:tcPr>
          <w:p w:rsidR="00CB0608" w:rsidDel="00C67110" w:rsidRDefault="00271F97">
            <w:pPr>
              <w:pStyle w:val="TableParagraph"/>
              <w:spacing w:before="183" w:line="348" w:lineRule="auto"/>
              <w:ind w:right="131"/>
              <w:jc w:val="both"/>
              <w:rPr>
                <w:del w:id="1336" w:author="James Tan Swee Chuan (SUSS)" w:date="2022-03-31T16:51:00Z"/>
                <w:sz w:val="24"/>
              </w:rPr>
            </w:pPr>
            <w:del w:id="1337" w:author="James Tan Swee Chuan (SUSS)" w:date="2022-03-31T16:51:00Z">
              <w:r w:rsidDel="00C67110">
                <w:rPr>
                  <w:sz w:val="24"/>
                </w:rPr>
                <w:delText>Raised when a local or global name is not found. This applies only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to unqualified names. The associated value is an error message that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includes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name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that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could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not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be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found.</w:delText>
              </w:r>
            </w:del>
          </w:p>
        </w:tc>
      </w:tr>
      <w:tr w:rsidR="00CB0608" w:rsidDel="00C67110">
        <w:trPr>
          <w:trHeight w:val="1583"/>
          <w:del w:id="1338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ind w:left="79" w:right="296"/>
              <w:jc w:val="center"/>
              <w:rPr>
                <w:del w:id="1339" w:author="James Tan Swee Chuan (SUSS)" w:date="2022-03-31T16:51:00Z"/>
                <w:rFonts w:ascii="Courier New"/>
                <w:sz w:val="24"/>
              </w:rPr>
            </w:pPr>
            <w:del w:id="1340" w:author="James Tan Swee Chuan (SUSS)" w:date="2022-03-31T16:51:00Z">
              <w:r w:rsidDel="00C67110">
                <w:rPr>
                  <w:rFonts w:ascii="Courier New"/>
                  <w:sz w:val="24"/>
                </w:rPr>
                <w:delText>TypeError</w:delText>
              </w:r>
            </w:del>
          </w:p>
        </w:tc>
        <w:tc>
          <w:tcPr>
            <w:tcW w:w="7508" w:type="dxa"/>
          </w:tcPr>
          <w:p w:rsidR="00CB0608" w:rsidDel="00C67110" w:rsidRDefault="00271F97">
            <w:pPr>
              <w:pStyle w:val="TableParagraph"/>
              <w:spacing w:before="183" w:line="348" w:lineRule="auto"/>
              <w:ind w:right="135"/>
              <w:jc w:val="both"/>
              <w:rPr>
                <w:del w:id="1341" w:author="James Tan Swee Chuan (SUSS)" w:date="2022-03-31T16:51:00Z"/>
                <w:sz w:val="24"/>
              </w:rPr>
            </w:pPr>
            <w:del w:id="1342" w:author="James Tan Swee Chuan (SUSS)" w:date="2022-03-31T16:51:00Z">
              <w:r w:rsidDel="00C67110">
                <w:rPr>
                  <w:sz w:val="24"/>
                </w:rPr>
                <w:delText>Raised when an operation or function is applied to an object of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inappropriate type. The associated value is a string giving details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about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type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mismatch.</w:delText>
              </w:r>
            </w:del>
          </w:p>
        </w:tc>
      </w:tr>
      <w:tr w:rsidR="00CB0608" w:rsidDel="00C67110">
        <w:trPr>
          <w:trHeight w:val="1584"/>
          <w:del w:id="1343" w:author="James Tan Swee Chuan (SUSS)" w:date="2022-03-31T16:51:00Z"/>
        </w:trPr>
        <w:tc>
          <w:tcPr>
            <w:tcW w:w="1877" w:type="dxa"/>
          </w:tcPr>
          <w:p w:rsidR="00CB0608" w:rsidDel="00C67110" w:rsidRDefault="00271F97">
            <w:pPr>
              <w:pStyle w:val="TableParagraph"/>
              <w:ind w:left="79" w:right="296"/>
              <w:jc w:val="center"/>
              <w:rPr>
                <w:del w:id="1344" w:author="James Tan Swee Chuan (SUSS)" w:date="2022-03-31T16:51:00Z"/>
                <w:rFonts w:ascii="Courier New"/>
                <w:sz w:val="24"/>
              </w:rPr>
            </w:pPr>
            <w:del w:id="1345" w:author="James Tan Swee Chuan (SUSS)" w:date="2022-03-31T16:51:00Z">
              <w:r w:rsidDel="00C67110">
                <w:rPr>
                  <w:rFonts w:ascii="Courier New"/>
                  <w:sz w:val="24"/>
                </w:rPr>
                <w:delText>ValueError</w:delText>
              </w:r>
            </w:del>
          </w:p>
        </w:tc>
        <w:tc>
          <w:tcPr>
            <w:tcW w:w="7508" w:type="dxa"/>
          </w:tcPr>
          <w:p w:rsidR="00CB0608" w:rsidDel="00C67110" w:rsidRDefault="00271F97">
            <w:pPr>
              <w:pStyle w:val="TableParagraph"/>
              <w:spacing w:before="183" w:line="348" w:lineRule="auto"/>
              <w:ind w:right="134"/>
              <w:jc w:val="both"/>
              <w:rPr>
                <w:del w:id="1346" w:author="James Tan Swee Chuan (SUSS)" w:date="2022-03-31T16:51:00Z"/>
                <w:sz w:val="24"/>
              </w:rPr>
            </w:pPr>
            <w:del w:id="1347" w:author="James Tan Swee Chuan (SUSS)" w:date="2022-03-31T16:51:00Z">
              <w:r w:rsidDel="00C67110">
                <w:rPr>
                  <w:sz w:val="24"/>
                </w:rPr>
                <w:delText>Raised</w:delText>
              </w:r>
              <w:r w:rsidDel="00C67110">
                <w:rPr>
                  <w:spacing w:val="-7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when</w:delText>
              </w:r>
              <w:r w:rsidDel="00C67110">
                <w:rPr>
                  <w:spacing w:val="-6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an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operation</w:delText>
              </w:r>
              <w:r w:rsidDel="00C67110">
                <w:rPr>
                  <w:spacing w:val="-6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or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function</w:delText>
              </w:r>
              <w:r w:rsidDel="00C67110">
                <w:rPr>
                  <w:spacing w:val="-6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receives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an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argument</w:delText>
              </w:r>
              <w:r w:rsidDel="00C67110">
                <w:rPr>
                  <w:spacing w:val="-6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that</w:delText>
              </w:r>
              <w:r w:rsidDel="00C67110">
                <w:rPr>
                  <w:spacing w:val="-5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has</w:delText>
              </w:r>
              <w:r w:rsidDel="00C67110">
                <w:rPr>
                  <w:spacing w:val="-58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the right type but an inappropriate value, and the situation is not</w:delText>
              </w:r>
              <w:r w:rsidDel="00C67110">
                <w:rPr>
                  <w:spacing w:val="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described</w:delText>
              </w:r>
              <w:r w:rsidDel="00C67110">
                <w:rPr>
                  <w:spacing w:val="-2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by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a</w:delText>
              </w:r>
              <w:r w:rsidDel="00C67110">
                <w:rPr>
                  <w:spacing w:val="-1"/>
                  <w:sz w:val="24"/>
                </w:rPr>
                <w:delText xml:space="preserve"> </w:delText>
              </w:r>
              <w:r w:rsidDel="00C67110">
                <w:rPr>
                  <w:sz w:val="24"/>
                </w:rPr>
                <w:delText>more precise exception.</w:delText>
              </w:r>
            </w:del>
          </w:p>
        </w:tc>
      </w:tr>
    </w:tbl>
    <w:p w:rsidR="00CB0608" w:rsidDel="00C67110" w:rsidRDefault="00271F97">
      <w:pPr>
        <w:spacing w:before="95"/>
        <w:ind w:left="480"/>
        <w:jc w:val="both"/>
        <w:rPr>
          <w:del w:id="1348" w:author="James Tan Swee Chuan (SUSS)" w:date="2022-03-31T16:51:00Z"/>
          <w:sz w:val="20"/>
        </w:rPr>
      </w:pPr>
      <w:del w:id="1349" w:author="James Tan Swee Chuan (SUSS)" w:date="2022-03-31T16:51:00Z">
        <w:r w:rsidDel="00C67110">
          <w:rPr>
            <w:spacing w:val="-1"/>
            <w:sz w:val="20"/>
          </w:rPr>
          <w:delText>(Source:</w:delText>
        </w:r>
        <w:r w:rsidDel="00C67110">
          <w:rPr>
            <w:spacing w:val="8"/>
            <w:sz w:val="20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"https://docs.python.org/3/library/exceptions.html" \h </w:delInstrText>
        </w:r>
        <w:r w:rsidR="002260BD" w:rsidDel="00C67110">
          <w:fldChar w:fldCharType="separate"/>
        </w:r>
        <w:r w:rsidDel="00C67110">
          <w:rPr>
            <w:color w:val="0000FF"/>
            <w:spacing w:val="-1"/>
            <w:sz w:val="20"/>
          </w:rPr>
          <w:delText>https://docs.python.org/3/library/exceptions.html</w:delText>
        </w:r>
        <w:r w:rsidR="002260BD" w:rsidDel="00C67110">
          <w:rPr>
            <w:color w:val="0000FF"/>
            <w:spacing w:val="-1"/>
            <w:sz w:val="20"/>
          </w:rPr>
          <w:fldChar w:fldCharType="end"/>
        </w:r>
        <w:r w:rsidDel="00C67110">
          <w:rPr>
            <w:spacing w:val="-1"/>
            <w:sz w:val="20"/>
          </w:rPr>
          <w:delText>)</w:delText>
        </w:r>
      </w:del>
    </w:p>
    <w:p w:rsidR="00CB0608" w:rsidDel="00C67110" w:rsidRDefault="00CB0608">
      <w:pPr>
        <w:pStyle w:val="BodyText"/>
        <w:rPr>
          <w:del w:id="1350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before="194" w:line="348" w:lineRule="auto"/>
        <w:ind w:left="480" w:right="121"/>
        <w:jc w:val="both"/>
        <w:rPr>
          <w:del w:id="1351" w:author="James Tan Swee Chuan (SUSS)" w:date="2022-03-31T16:51:00Z"/>
        </w:rPr>
      </w:pPr>
      <w:del w:id="1352" w:author="James Tan Swee Chuan (SUSS)" w:date="2022-03-31T16:51:00Z">
        <w:r w:rsidDel="00C67110">
          <w:delText>If the user is asked to enter a numeric value such as an exam score, but enter a string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instead,</w:delText>
        </w:r>
        <w:r w:rsidDel="00C67110">
          <w:delText xml:space="preserve"> we</w:delText>
        </w:r>
        <w:r w:rsidDel="00C67110">
          <w:rPr>
            <w:spacing w:val="-1"/>
          </w:rPr>
          <w:delText xml:space="preserve"> </w:delText>
        </w:r>
        <w:r w:rsidDel="00C67110">
          <w:delText>can</w:delText>
        </w:r>
        <w:r w:rsidDel="00C67110">
          <w:rPr>
            <w:spacing w:val="-1"/>
          </w:rPr>
          <w:delText xml:space="preserve"> </w:delText>
        </w:r>
        <w:r w:rsidDel="00C67110">
          <w:delText>use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/>
          </w:rPr>
          <w:delText>ValueError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delText>as our</w:delText>
        </w:r>
        <w:r w:rsidDel="00C67110">
          <w:rPr>
            <w:spacing w:val="-1"/>
          </w:rPr>
          <w:delText xml:space="preserve"> </w:delText>
        </w:r>
        <w:r w:rsidDel="00C67110">
          <w:delText>exception.</w:delText>
        </w:r>
      </w:del>
    </w:p>
    <w:p w:rsidR="00CB0608" w:rsidDel="00C67110" w:rsidRDefault="00CB0608">
      <w:pPr>
        <w:spacing w:line="348" w:lineRule="auto"/>
        <w:jc w:val="both"/>
        <w:rPr>
          <w:del w:id="1353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354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4"/>
        <w:rPr>
          <w:del w:id="1355" w:author="James Tan Swee Chuan (SUSS)" w:date="2022-03-31T16:51:00Z"/>
          <w:sz w:val="12"/>
        </w:rPr>
      </w:pPr>
    </w:p>
    <w:p w:rsidR="00CB0608" w:rsidDel="00C67110" w:rsidRDefault="009E1B49">
      <w:pPr>
        <w:pStyle w:val="BodyText"/>
        <w:ind w:left="100"/>
        <w:rPr>
          <w:del w:id="1356" w:author="James Tan Swee Chuan (SUSS)" w:date="2022-03-31T16:51:00Z"/>
          <w:sz w:val="20"/>
        </w:rPr>
      </w:pPr>
      <w:del w:id="1357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6028690"/>
                  <wp:effectExtent l="6350" t="1270" r="8890" b="8890"/>
                  <wp:docPr id="28" name="docshapegroup1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6028690"/>
                            <a:chOff x="0" y="0"/>
                            <a:chExt cx="9426" cy="9494"/>
                          </a:xfrm>
                        </wpg:grpSpPr>
                        <pic:pic xmlns:pic="http://schemas.openxmlformats.org/drawingml/2006/picture">
                          <pic:nvPicPr>
                            <pic:cNvPr id="30" name="docshape195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2" y="1357"/>
                              <a:ext cx="9187" cy="387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32" name="docshape19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" y="20"/>
                              <a:ext cx="9386" cy="945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36" w:lineRule="auto"/>
                                  <w:ind w:left="200" w:right="201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 xml:space="preserve">Example (Cont’d):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We implement a 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try</w:t>
                                </w:r>
                                <w:r>
                                  <w:rPr>
                                    <w:sz w:val="24"/>
                                  </w:rPr>
                                  <w:t>-block to test the validity of score input by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user.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it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is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string,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program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will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warn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user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-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erroneous</w:t>
                                </w:r>
                                <w:r>
                                  <w:rPr>
                                    <w:spacing w:val="-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input.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9"/>
                                  <w:rPr>
                                    <w:sz w:val="30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ind w:left="200"/>
                                  <w:jc w:val="both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1.37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Using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Exception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for</w:t>
                                </w:r>
                                <w:r>
                                  <w:rPr>
                                    <w:spacing w:val="-3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Error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Handling</w:t>
                                </w:r>
                              </w:p>
                              <w:p w:rsidR="00D44B86" w:rsidRDefault="00D44B86"/>
                              <w:p w:rsidR="00D44B86" w:rsidRDefault="00D44B86">
                                <w:pPr>
                                  <w:spacing w:before="2"/>
                                  <w:rPr>
                                    <w:sz w:val="27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line="345" w:lineRule="auto"/>
                                  <w:ind w:left="200" w:right="197"/>
                                  <w:jc w:val="both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sz w:val="24"/>
                                  </w:rPr>
                                  <w:t>In the first run, we type in a string “test” where we should actually enter a numeric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 xml:space="preserve">value for the score. Python detects an error since the syntax tries to use the </w:t>
                                </w:r>
                                <w:proofErr w:type="spellStart"/>
                                <w:proofErr w:type="gramStart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int</w:t>
                                </w:r>
                                <w:proofErr w:type="spellEnd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(</w:t>
                                </w:r>
                                <w:proofErr w:type="gramEnd"/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)</w:t>
                                </w:r>
                                <w:r>
                                  <w:rPr>
                                    <w:rFonts w:ascii="Courier New" w:hAnsi="Courier New"/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function to convert character strings to integers which would usually cause the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w w:val="95"/>
                                    <w:sz w:val="24"/>
                                  </w:rPr>
                                  <w:t>program to stop running abruptly. From the output, we can see that Python prints the</w:t>
                                </w:r>
                                <w:r>
                                  <w:rPr>
                                    <w:spacing w:val="1"/>
                                    <w:w w:val="9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w w:val="95"/>
                                    <w:sz w:val="24"/>
                                  </w:rPr>
                                  <w:t xml:space="preserve">warning message we put in the </w:t>
                                </w:r>
                                <w:proofErr w:type="gramStart"/>
                                <w:r>
                                  <w:rPr>
                                    <w:rFonts w:ascii="Courier New" w:hAnsi="Courier New"/>
                                    <w:w w:val="95"/>
                                    <w:sz w:val="24"/>
                                  </w:rPr>
                                  <w:t>print(</w:t>
                                </w:r>
                                <w:proofErr w:type="gramEnd"/>
                                <w:r>
                                  <w:rPr>
                                    <w:rFonts w:ascii="Courier New" w:hAnsi="Courier New"/>
                                    <w:w w:val="95"/>
                                    <w:sz w:val="24"/>
                                  </w:rPr>
                                  <w:t xml:space="preserve">) </w:t>
                                </w:r>
                                <w:r>
                                  <w:rPr>
                                    <w:w w:val="95"/>
                                    <w:sz w:val="24"/>
                                  </w:rPr>
                                  <w:t>function to the screen and ends the program</w:t>
                                </w:r>
                                <w:r>
                                  <w:rPr>
                                    <w:spacing w:val="1"/>
                                    <w:w w:val="95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“properly”</w:t>
                                </w:r>
                                <w:r>
                                  <w:rPr>
                                    <w:spacing w:val="-1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if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no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error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has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occurred.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second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run,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enter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numeric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value</w:t>
                                </w:r>
                                <w:r>
                                  <w:rPr>
                                    <w:spacing w:val="-10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as</w:t>
                                </w:r>
                                <w:r>
                                  <w:rPr>
                                    <w:spacing w:val="-58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required.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Python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detects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no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error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and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simply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skips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4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Courier New" w:hAnsi="Courier New"/>
                                    <w:sz w:val="24"/>
                                  </w:rPr>
                                  <w:t>except</w:t>
                                </w:r>
                                <w:r>
                                  <w:rPr>
                                    <w:sz w:val="24"/>
                                  </w:rPr>
                                  <w:t>-block.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194" o:spid="_x0000_s1202" style="width:471.3pt;height:474.7pt;mso-position-horizontal-relative:char;mso-position-vertical-relative:line" coordsize="9426,94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">
                  <v:shape id="docshape195" o:spid="_x0000_s1203" type="#_x0000_t75" style="position:absolute;left:112;top:1357;width:9187;height:3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">
                    <v:imagedata r:id="rId95" o:title=""/>
                  </v:shape>
                  <v:shape id="docshape196" o:spid="_x0000_s1204" type="#_x0000_t202" style="position:absolute;left:20;top:20;width:9386;height:9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36" w:lineRule="auto"/>
                            <w:ind w:left="200" w:right="201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 xml:space="preserve">Example (Cont’d): </w:t>
                          </w:r>
                          <w:r>
                            <w:rPr>
                              <w:sz w:val="24"/>
                            </w:rPr>
                            <w:t xml:space="preserve">We implement a 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try</w:t>
                          </w:r>
                          <w:r>
                            <w:rPr>
                              <w:sz w:val="24"/>
                            </w:rPr>
                            <w:t>-block to test the validity of score input by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user.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it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is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string,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program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will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warn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user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-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erroneous</w:t>
                          </w:r>
                          <w:r>
                            <w:rPr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input.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9"/>
                            <w:rPr>
                              <w:sz w:val="30"/>
                            </w:rPr>
                          </w:pPr>
                        </w:p>
                        <w:p w:rsidR="00D44B86" w:rsidRDefault="00D44B86">
                          <w:pPr>
                            <w:ind w:left="200"/>
                            <w:jc w:val="both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1.37</w:t>
                          </w:r>
                          <w:r>
                            <w:rPr>
                              <w:rFonts w:ascii="Palatino Linotype"/>
                              <w:b/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Using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Exception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for</w:t>
                          </w:r>
                          <w:r>
                            <w:rPr>
                              <w:spacing w:val="-3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Error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Handling</w:t>
                          </w:r>
                        </w:p>
                        <w:p w:rsidR="00D44B86" w:rsidRDefault="00D44B86"/>
                        <w:p w:rsidR="00D44B86" w:rsidRDefault="00D44B86">
                          <w:pPr>
                            <w:spacing w:before="2"/>
                            <w:rPr>
                              <w:sz w:val="27"/>
                            </w:rPr>
                          </w:pPr>
                        </w:p>
                        <w:p w:rsidR="00D44B86" w:rsidRDefault="00D44B86">
                          <w:pPr>
                            <w:spacing w:line="345" w:lineRule="auto"/>
                            <w:ind w:left="200" w:right="197"/>
                            <w:jc w:val="both"/>
                            <w:rPr>
                              <w:sz w:val="24"/>
                            </w:rPr>
                          </w:pPr>
                          <w:r>
                            <w:rPr>
                              <w:sz w:val="24"/>
                            </w:rPr>
                            <w:t>In the first run, we type in a string “test” where we should actually enter a numeric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 xml:space="preserve">value for the score. Python detects an error since the syntax tries to use the </w:t>
                          </w:r>
                          <w:proofErr w:type="spellStart"/>
                          <w:proofErr w:type="gramStart"/>
                          <w:r>
                            <w:rPr>
                              <w:rFonts w:ascii="Courier New" w:hAnsi="Courier New"/>
                              <w:sz w:val="24"/>
                            </w:rPr>
                            <w:t>int</w:t>
                          </w:r>
                          <w:proofErr w:type="spellEnd"/>
                          <w:r>
                            <w:rPr>
                              <w:rFonts w:ascii="Courier New" w:hAnsi="Courier New"/>
                              <w:sz w:val="24"/>
                            </w:rPr>
                            <w:t>(</w:t>
                          </w:r>
                          <w:proofErr w:type="gramEnd"/>
                          <w:r>
                            <w:rPr>
                              <w:rFonts w:ascii="Courier New" w:hAnsi="Courier New"/>
                              <w:sz w:val="24"/>
                            </w:rPr>
                            <w:t>)</w:t>
                          </w:r>
                          <w:r>
                            <w:rPr>
                              <w:rFonts w:ascii="Courier New" w:hAnsi="Courier New"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function to convert character strings to integers which would usually cause the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4"/>
                            </w:rPr>
                            <w:t>program to stop running abruptly. From the output, we can see that Python prints the</w:t>
                          </w:r>
                          <w:r>
                            <w:rPr>
                              <w:spacing w:val="1"/>
                              <w:w w:val="9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  <w:sz w:val="24"/>
                            </w:rPr>
                            <w:t xml:space="preserve">warning message we put in the </w:t>
                          </w:r>
                          <w:proofErr w:type="gramStart"/>
                          <w:r>
                            <w:rPr>
                              <w:rFonts w:ascii="Courier New" w:hAnsi="Courier New"/>
                              <w:w w:val="95"/>
                              <w:sz w:val="24"/>
                            </w:rPr>
                            <w:t>print(</w:t>
                          </w:r>
                          <w:proofErr w:type="gramEnd"/>
                          <w:r>
                            <w:rPr>
                              <w:rFonts w:ascii="Courier New" w:hAnsi="Courier New"/>
                              <w:w w:val="95"/>
                              <w:sz w:val="24"/>
                            </w:rPr>
                            <w:t xml:space="preserve">) </w:t>
                          </w:r>
                          <w:r>
                            <w:rPr>
                              <w:w w:val="95"/>
                              <w:sz w:val="24"/>
                            </w:rPr>
                            <w:t>function to the screen and ends the program</w:t>
                          </w:r>
                          <w:r>
                            <w:rPr>
                              <w:spacing w:val="1"/>
                              <w:w w:val="9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“properly”</w:t>
                          </w:r>
                          <w:r>
                            <w:rPr>
                              <w:spacing w:val="-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as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if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no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error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has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occurred.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second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run,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enter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numeric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value</w:t>
                          </w:r>
                          <w:r>
                            <w:rPr>
                              <w:spacing w:val="-10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as</w:t>
                          </w:r>
                          <w:r>
                            <w:rPr>
                              <w:spacing w:val="-58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required.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Python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detects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no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error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and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simply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skips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4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ourier New" w:hAnsi="Courier New"/>
                              <w:sz w:val="24"/>
                            </w:rPr>
                            <w:t>except</w:t>
                          </w:r>
                          <w:r>
                            <w:rPr>
                              <w:sz w:val="24"/>
                            </w:rPr>
                            <w:t>-block.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8"/>
        <w:rPr>
          <w:del w:id="1358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69" w:line="343" w:lineRule="auto"/>
        <w:ind w:left="120" w:right="477"/>
        <w:jc w:val="both"/>
        <w:rPr>
          <w:del w:id="1359" w:author="James Tan Swee Chuan (SUSS)" w:date="2022-03-31T16:51:00Z"/>
        </w:rPr>
      </w:pPr>
      <w:del w:id="1360" w:author="James Tan Swee Chuan (SUSS)" w:date="2022-03-31T16:51:00Z">
        <w:r w:rsidDel="00C67110">
          <w:delText>After</w:delText>
        </w:r>
        <w:r w:rsidDel="00C67110">
          <w:rPr>
            <w:spacing w:val="-15"/>
          </w:rPr>
          <w:delText xml:space="preserve"> </w:delText>
        </w:r>
        <w:r w:rsidDel="00C67110">
          <w:delText>defining</w:delText>
        </w:r>
        <w:r w:rsidDel="00C67110">
          <w:rPr>
            <w:spacing w:val="-14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rPr>
            <w:rFonts w:ascii="Courier New"/>
          </w:rPr>
          <w:delText>try</w:delText>
        </w:r>
        <w:r w:rsidDel="00C67110">
          <w:delText>-block</w:delText>
        </w:r>
        <w:r w:rsidDel="00C67110">
          <w:rPr>
            <w:spacing w:val="-13"/>
          </w:rPr>
          <w:delText xml:space="preserve"> </w:delText>
        </w:r>
        <w:r w:rsidDel="00C67110">
          <w:delText>to</w:delText>
        </w:r>
        <w:r w:rsidDel="00C67110">
          <w:rPr>
            <w:spacing w:val="-13"/>
          </w:rPr>
          <w:delText xml:space="preserve"> </w:delText>
        </w:r>
        <w:r w:rsidDel="00C67110">
          <w:delText>instruct</w:delText>
        </w:r>
        <w:r w:rsidDel="00C67110">
          <w:rPr>
            <w:spacing w:val="-13"/>
          </w:rPr>
          <w:delText xml:space="preserve"> </w:delText>
        </w:r>
        <w:r w:rsidDel="00C67110">
          <w:delText>Python</w:delText>
        </w:r>
        <w:r w:rsidDel="00C67110">
          <w:rPr>
            <w:spacing w:val="-13"/>
          </w:rPr>
          <w:delText xml:space="preserve"> </w:delText>
        </w:r>
        <w:r w:rsidDel="00C67110">
          <w:delText>on</w:delText>
        </w:r>
        <w:r w:rsidDel="00C67110">
          <w:rPr>
            <w:spacing w:val="-14"/>
          </w:rPr>
          <w:delText xml:space="preserve"> </w:delText>
        </w:r>
        <w:r w:rsidDel="00C67110">
          <w:delText>how</w:delText>
        </w:r>
        <w:r w:rsidDel="00C67110">
          <w:rPr>
            <w:spacing w:val="-13"/>
          </w:rPr>
          <w:delText xml:space="preserve"> </w:delText>
        </w:r>
        <w:r w:rsidDel="00C67110">
          <w:delText>to</w:delText>
        </w:r>
        <w:r w:rsidDel="00C67110">
          <w:rPr>
            <w:spacing w:val="-13"/>
          </w:rPr>
          <w:delText xml:space="preserve"> </w:delText>
        </w:r>
        <w:r w:rsidDel="00C67110">
          <w:delText>handle</w:delText>
        </w:r>
        <w:r w:rsidDel="00C67110">
          <w:rPr>
            <w:spacing w:val="-14"/>
          </w:rPr>
          <w:delText xml:space="preserve"> </w:delText>
        </w:r>
        <w:r w:rsidDel="00C67110">
          <w:delText>errors,</w:delText>
        </w:r>
        <w:r w:rsidDel="00C67110">
          <w:rPr>
            <w:spacing w:val="-14"/>
          </w:rPr>
          <w:delText xml:space="preserve"> </w:delText>
        </w:r>
        <w:r w:rsidDel="00C67110">
          <w:delText>we</w:delText>
        </w:r>
        <w:r w:rsidDel="00C67110">
          <w:rPr>
            <w:spacing w:val="-14"/>
          </w:rPr>
          <w:delText xml:space="preserve"> </w:delText>
        </w:r>
        <w:r w:rsidDel="00C67110">
          <w:delText>can</w:delText>
        </w:r>
        <w:r w:rsidDel="00C67110">
          <w:rPr>
            <w:spacing w:val="-14"/>
          </w:rPr>
          <w:delText xml:space="preserve"> </w:delText>
        </w:r>
        <w:r w:rsidDel="00C67110">
          <w:delText>construct</w:delText>
        </w:r>
        <w:r w:rsidDel="00C67110">
          <w:rPr>
            <w:spacing w:val="-57"/>
          </w:rPr>
          <w:delText xml:space="preserve"> </w:delText>
        </w:r>
        <w:r w:rsidDel="00C67110">
          <w:delText>a</w:delText>
        </w:r>
        <w:r w:rsidDel="00C67110">
          <w:rPr>
            <w:spacing w:val="-8"/>
          </w:rPr>
          <w:delText xml:space="preserve"> </w:delText>
        </w:r>
        <w:r w:rsidDel="00C67110">
          <w:rPr>
            <w:rFonts w:ascii="Courier New"/>
          </w:rPr>
          <w:delText>while</w:delText>
        </w:r>
        <w:r w:rsidDel="00C67110">
          <w:delText>-loop</w:delText>
        </w:r>
        <w:r w:rsidDel="00C67110">
          <w:rPr>
            <w:spacing w:val="-7"/>
          </w:rPr>
          <w:delText xml:space="preserve"> </w:delText>
        </w:r>
        <w:r w:rsidDel="00C67110">
          <w:delText>around</w:delText>
        </w:r>
        <w:r w:rsidDel="00C67110">
          <w:rPr>
            <w:spacing w:val="-9"/>
          </w:rPr>
          <w:delText xml:space="preserve"> </w:delText>
        </w:r>
        <w:r w:rsidDel="00C67110">
          <w:delText>it.</w:delText>
        </w:r>
        <w:r w:rsidDel="00C67110">
          <w:rPr>
            <w:spacing w:val="-7"/>
          </w:rPr>
          <w:delText xml:space="preserve"> </w:delText>
        </w:r>
        <w:r w:rsidDel="00C67110">
          <w:delText>As</w:delText>
        </w:r>
        <w:r w:rsidDel="00C67110">
          <w:rPr>
            <w:spacing w:val="-9"/>
          </w:rPr>
          <w:delText xml:space="preserve"> </w:delText>
        </w:r>
        <w:r w:rsidDel="00C67110">
          <w:delText>condition</w:delText>
        </w:r>
        <w:r w:rsidDel="00C67110">
          <w:rPr>
            <w:spacing w:val="-8"/>
          </w:rPr>
          <w:delText xml:space="preserve"> </w:delText>
        </w:r>
        <w:r w:rsidDel="00C67110">
          <w:delText>for</w:delText>
        </w:r>
        <w:r w:rsidDel="00C67110">
          <w:rPr>
            <w:spacing w:val="-7"/>
          </w:rPr>
          <w:delText xml:space="preserve"> </w:delText>
        </w:r>
        <w:r w:rsidDel="00C67110">
          <w:delText>the</w:delText>
        </w:r>
        <w:r w:rsidDel="00C67110">
          <w:rPr>
            <w:spacing w:val="-9"/>
          </w:rPr>
          <w:delText xml:space="preserve"> </w:delText>
        </w:r>
        <w:r w:rsidDel="00C67110">
          <w:delText>loop</w:delText>
        </w:r>
        <w:r w:rsidDel="00C67110">
          <w:rPr>
            <w:spacing w:val="-7"/>
          </w:rPr>
          <w:delText xml:space="preserve"> </w:delText>
        </w:r>
        <w:r w:rsidDel="00C67110">
          <w:delText>to</w:delText>
        </w:r>
        <w:r w:rsidDel="00C67110">
          <w:rPr>
            <w:spacing w:val="-9"/>
          </w:rPr>
          <w:delText xml:space="preserve"> </w:delText>
        </w:r>
        <w:r w:rsidDel="00C67110">
          <w:delText>continue</w:delText>
        </w:r>
        <w:r w:rsidDel="00C67110">
          <w:rPr>
            <w:spacing w:val="-8"/>
          </w:rPr>
          <w:delText xml:space="preserve"> </w:delText>
        </w:r>
        <w:r w:rsidDel="00C67110">
          <w:delText>iterating</w:delText>
        </w:r>
        <w:r w:rsidDel="00C67110">
          <w:rPr>
            <w:spacing w:val="-7"/>
          </w:rPr>
          <w:delText xml:space="preserve"> </w:delText>
        </w:r>
        <w:r w:rsidDel="00C67110">
          <w:delText>is</w:delText>
        </w:r>
        <w:r w:rsidDel="00C67110">
          <w:rPr>
            <w:spacing w:val="-8"/>
          </w:rPr>
          <w:delText xml:space="preserve"> </w:delText>
        </w:r>
        <w:r w:rsidDel="00C67110">
          <w:delText>when</w:delText>
        </w:r>
        <w:r w:rsidDel="00C67110">
          <w:rPr>
            <w:spacing w:val="-8"/>
          </w:rPr>
          <w:delText xml:space="preserve"> </w:delText>
        </w:r>
        <w:r w:rsidDel="00C67110">
          <w:delText>a</w:delText>
        </w:r>
        <w:r w:rsidDel="00C67110">
          <w:rPr>
            <w:spacing w:val="-8"/>
          </w:rPr>
          <w:delText xml:space="preserve"> </w:delText>
        </w:r>
        <w:r w:rsidDel="00C67110">
          <w:delText>Boolean</w:delText>
        </w:r>
        <w:r w:rsidDel="00C67110">
          <w:rPr>
            <w:spacing w:val="-57"/>
          </w:rPr>
          <w:delText xml:space="preserve"> </w:delText>
        </w:r>
        <w:r w:rsidDel="00C67110">
          <w:rPr>
            <w:spacing w:val="-1"/>
          </w:rPr>
          <w:delText xml:space="preserve">variable that indicates a valid input does not change </w:delText>
        </w:r>
        <w:r w:rsidDel="00C67110">
          <w:delText xml:space="preserve">from </w:delText>
        </w:r>
        <w:r w:rsidDel="00C67110">
          <w:rPr>
            <w:rFonts w:ascii="Courier New"/>
          </w:rPr>
          <w:delText xml:space="preserve">False </w:delText>
        </w:r>
        <w:r w:rsidDel="00C67110">
          <w:delText xml:space="preserve">to </w:delText>
        </w:r>
        <w:r w:rsidDel="00C67110">
          <w:rPr>
            <w:rFonts w:ascii="Courier New"/>
          </w:rPr>
          <w:delText>True</w:delText>
        </w:r>
        <w:r w:rsidDel="00C67110">
          <w:delText>. Hence, if this</w:delText>
        </w:r>
        <w:r w:rsidDel="00C67110">
          <w:rPr>
            <w:spacing w:val="-57"/>
          </w:rPr>
          <w:delText xml:space="preserve"> </w:delText>
        </w:r>
        <w:r w:rsidDel="00C67110">
          <w:delText>Boolean</w:delText>
        </w:r>
        <w:r w:rsidDel="00C67110">
          <w:rPr>
            <w:spacing w:val="-2"/>
          </w:rPr>
          <w:delText xml:space="preserve"> </w:delText>
        </w:r>
        <w:r w:rsidDel="00C67110">
          <w:delText>variable</w:delText>
        </w:r>
        <w:r w:rsidDel="00C67110">
          <w:rPr>
            <w:spacing w:val="-2"/>
          </w:rPr>
          <w:delText xml:space="preserve"> </w:delText>
        </w:r>
        <w:r w:rsidDel="00C67110">
          <w:delText>is</w:delText>
        </w:r>
        <w:r w:rsidDel="00C67110">
          <w:rPr>
            <w:spacing w:val="4"/>
          </w:rPr>
          <w:delText xml:space="preserve"> </w:delText>
        </w:r>
        <w:r w:rsidDel="00C67110">
          <w:rPr>
            <w:rFonts w:ascii="Courier New"/>
          </w:rPr>
          <w:delText>True</w:delText>
        </w:r>
        <w:r w:rsidDel="00C67110">
          <w:delText>,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program</w:delText>
        </w:r>
        <w:r w:rsidDel="00C67110">
          <w:rPr>
            <w:spacing w:val="-2"/>
          </w:rPr>
          <w:delText xml:space="preserve"> </w:delText>
        </w:r>
        <w:r w:rsidDel="00C67110">
          <w:delText>will</w:delText>
        </w:r>
        <w:r w:rsidDel="00C67110">
          <w:rPr>
            <w:spacing w:val="-2"/>
          </w:rPr>
          <w:delText xml:space="preserve"> </w:delText>
        </w:r>
        <w:r w:rsidDel="00C67110">
          <w:delText>break</w:delText>
        </w:r>
        <w:r w:rsidDel="00C67110">
          <w:rPr>
            <w:spacing w:val="-1"/>
          </w:rPr>
          <w:delText xml:space="preserve"> </w:delText>
        </w:r>
        <w:r w:rsidDel="00C67110">
          <w:delText>from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loop.</w:delText>
        </w:r>
      </w:del>
    </w:p>
    <w:p w:rsidR="00CB0608" w:rsidDel="00C67110" w:rsidRDefault="00CB0608">
      <w:pPr>
        <w:spacing w:line="343" w:lineRule="auto"/>
        <w:jc w:val="both"/>
        <w:rPr>
          <w:del w:id="1361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9E1B49">
      <w:pPr>
        <w:pStyle w:val="BodyText"/>
        <w:rPr>
          <w:del w:id="1362" w:author="James Tan Swee Chuan (SUSS)" w:date="2022-03-31T16:51:00Z"/>
          <w:sz w:val="20"/>
        </w:rPr>
      </w:pPr>
      <w:del w:id="1363" w:author="James Tan Swee Chuan (SUSS)" w:date="2022-03-31T16:51:00Z">
        <w:r w:rsidDel="00C67110">
          <w:rPr>
            <w:noProof/>
            <w:lang w:val="en-SG" w:eastAsia="zh-CN"/>
          </w:rPr>
          <mc:AlternateContent>
            <mc:Choice Requires="wpg">
              <w:drawing>
                <wp:anchor distT="0" distB="0" distL="114300" distR="114300" simplePos="0" relativeHeight="121906556" behindDoc="1" locked="0" layoutInCell="1" allowOverlap="1">
                  <wp:simplePos x="0" y="0"/>
                  <wp:positionH relativeFrom="page">
                    <wp:posOffset>901700</wp:posOffset>
                  </wp:positionH>
                  <wp:positionV relativeFrom="page">
                    <wp:posOffset>1270000</wp:posOffset>
                  </wp:positionV>
                  <wp:extent cx="5985510" cy="7976870"/>
                  <wp:effectExtent l="0" t="0" r="0" b="0"/>
                  <wp:wrapNone/>
                  <wp:docPr id="22" name="docshapegroup19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7976870"/>
                            <a:chOff x="1420" y="2000"/>
                            <a:chExt cx="9426" cy="12562"/>
                          </a:xfrm>
                        </wpg:grpSpPr>
                        <wps:wsp>
                          <wps:cNvPr id="24" name="docshape198"/>
                          <wps:cNvSpPr>
                            <a:spLocks/>
                          </wps:cNvSpPr>
                          <wps:spPr bwMode="auto">
                            <a:xfrm>
                              <a:off x="1419" y="2000"/>
                              <a:ext cx="9426" cy="12562"/>
                            </a:xfrm>
                            <a:custGeom>
                              <a:avLst/>
                              <a:gdLst>
                                <a:gd name="T0" fmla="+- 0 10845 1420"/>
                                <a:gd name="T1" fmla="*/ T0 w 9426"/>
                                <a:gd name="T2" fmla="+- 0 2000 2000"/>
                                <a:gd name="T3" fmla="*/ 2000 h 12562"/>
                                <a:gd name="T4" fmla="+- 0 1420 1420"/>
                                <a:gd name="T5" fmla="*/ T4 w 9426"/>
                                <a:gd name="T6" fmla="+- 0 2000 2000"/>
                                <a:gd name="T7" fmla="*/ 2000 h 12562"/>
                                <a:gd name="T8" fmla="+- 0 1440 1420"/>
                                <a:gd name="T9" fmla="*/ T8 w 9426"/>
                                <a:gd name="T10" fmla="+- 0 2020 2000"/>
                                <a:gd name="T11" fmla="*/ 2020 h 12562"/>
                                <a:gd name="T12" fmla="+- 0 1460 1420"/>
                                <a:gd name="T13" fmla="*/ T12 w 9426"/>
                                <a:gd name="T14" fmla="+- 0 2040 2000"/>
                                <a:gd name="T15" fmla="*/ 2040 h 12562"/>
                                <a:gd name="T16" fmla="+- 0 10805 1420"/>
                                <a:gd name="T17" fmla="*/ T16 w 9426"/>
                                <a:gd name="T18" fmla="+- 0 2040 2000"/>
                                <a:gd name="T19" fmla="*/ 2040 h 12562"/>
                                <a:gd name="T20" fmla="+- 0 10805 1420"/>
                                <a:gd name="T21" fmla="*/ T20 w 9426"/>
                                <a:gd name="T22" fmla="+- 0 14521 2000"/>
                                <a:gd name="T23" fmla="*/ 14521 h 12562"/>
                                <a:gd name="T24" fmla="+- 0 1460 1420"/>
                                <a:gd name="T25" fmla="*/ T24 w 9426"/>
                                <a:gd name="T26" fmla="+- 0 14521 2000"/>
                                <a:gd name="T27" fmla="*/ 14521 h 12562"/>
                                <a:gd name="T28" fmla="+- 0 1460 1420"/>
                                <a:gd name="T29" fmla="*/ T28 w 9426"/>
                                <a:gd name="T30" fmla="+- 0 2040 2000"/>
                                <a:gd name="T31" fmla="*/ 2040 h 12562"/>
                                <a:gd name="T32" fmla="+- 0 1440 1420"/>
                                <a:gd name="T33" fmla="*/ T32 w 9426"/>
                                <a:gd name="T34" fmla="+- 0 2020 2000"/>
                                <a:gd name="T35" fmla="*/ 2020 h 12562"/>
                                <a:gd name="T36" fmla="+- 0 1420 1420"/>
                                <a:gd name="T37" fmla="*/ T36 w 9426"/>
                                <a:gd name="T38" fmla="+- 0 2000 2000"/>
                                <a:gd name="T39" fmla="*/ 2000 h 12562"/>
                                <a:gd name="T40" fmla="+- 0 1420 1420"/>
                                <a:gd name="T41" fmla="*/ T40 w 9426"/>
                                <a:gd name="T42" fmla="+- 0 14561 2000"/>
                                <a:gd name="T43" fmla="*/ 14561 h 12562"/>
                                <a:gd name="T44" fmla="+- 0 10845 1420"/>
                                <a:gd name="T45" fmla="*/ T44 w 9426"/>
                                <a:gd name="T46" fmla="+- 0 14561 2000"/>
                                <a:gd name="T47" fmla="*/ 14561 h 12562"/>
                                <a:gd name="T48" fmla="+- 0 10845 1420"/>
                                <a:gd name="T49" fmla="*/ T48 w 9426"/>
                                <a:gd name="T50" fmla="+- 0 2000 2000"/>
                                <a:gd name="T51" fmla="*/ 2000 h 1256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9426" h="12562">
                                  <a:moveTo>
                                    <a:pt x="9425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40" y="40"/>
                                  </a:lnTo>
                                  <a:lnTo>
                                    <a:pt x="9385" y="40"/>
                                  </a:lnTo>
                                  <a:lnTo>
                                    <a:pt x="9385" y="12521"/>
                                  </a:lnTo>
                                  <a:lnTo>
                                    <a:pt x="40" y="12521"/>
                                  </a:lnTo>
                                  <a:lnTo>
                                    <a:pt x="40" y="40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2561"/>
                                  </a:lnTo>
                                  <a:lnTo>
                                    <a:pt x="9425" y="12561"/>
                                  </a:lnTo>
                                  <a:lnTo>
                                    <a:pt x="9425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D9D9D9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" name="docshape199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532" y="4221"/>
                              <a:ext cx="9174" cy="56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7CE1257A" id="docshapegroup197" o:spid="_x0000_s1026" style="position:absolute;margin-left:71pt;margin-top:100pt;width:471.3pt;height:628.1pt;z-index:-381409924;mso-position-horizontal-relative:page;mso-position-vertical-relative:page" coordorigin="1420,2000" coordsize="9426,125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">
                  <v:shape id="docshape198" o:spid="_x0000_s1027" style="position:absolute;left:1419;top:2000;width:9426;height:12562;visibility:visible;mso-wrap-style:square;v-text-anchor:top" coordsize="9426,12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" path="m9425,l,,20,20,40,40r9345,l9385,12521r-9345,l40,40,20,20,,,,12561r9425,l9425,xe" fillcolor="#d9d9d9" stroked="f">
                    <v:path arrowok="t" o:connecttype="custom" o:connectlocs="9425,2000;0,2000;20,2020;40,2040;9385,2040;9385,14521;40,14521;40,2040;20,2020;0,2000;0,14561;9425,14561;9425,2000" o:connectangles="0,0,0,0,0,0,0,0,0,0,0,0,0"/>
                  </v:shape>
                  <v:shape id="docshape199" o:spid="_x0000_s1028" type="#_x0000_t75" style="position:absolute;left:1532;top:4221;width:9174;height:5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">
                    <v:imagedata r:id="rId97" o:title=""/>
                  </v:shape>
                  <w10:wrap anchorx="page" anchory="page"/>
                </v:group>
              </w:pict>
            </mc:Fallback>
          </mc:AlternateContent>
        </w:r>
      </w:del>
    </w:p>
    <w:p w:rsidR="00CB0608" w:rsidDel="00C67110" w:rsidRDefault="00CB0608">
      <w:pPr>
        <w:pStyle w:val="BodyText"/>
        <w:spacing w:before="3"/>
        <w:rPr>
          <w:del w:id="1364" w:author="James Tan Swee Chuan (SUSS)" w:date="2022-03-31T16:51:00Z"/>
          <w:sz w:val="29"/>
        </w:rPr>
      </w:pPr>
    </w:p>
    <w:p w:rsidR="00CB0608" w:rsidDel="00C67110" w:rsidRDefault="00271F97">
      <w:pPr>
        <w:pStyle w:val="BodyText"/>
        <w:spacing w:before="48" w:line="343" w:lineRule="auto"/>
        <w:ind w:left="700" w:right="337"/>
        <w:jc w:val="both"/>
        <w:rPr>
          <w:del w:id="1365" w:author="James Tan Swee Chuan (SUSS)" w:date="2022-03-31T16:51:00Z"/>
        </w:rPr>
      </w:pPr>
      <w:del w:id="1366" w:author="James Tan Swee Chuan (SUSS)" w:date="2022-03-31T16:51:00Z">
        <w:r w:rsidDel="00C67110">
          <w:rPr>
            <w:rFonts w:ascii="Palatino Linotype" w:hAnsi="Palatino Linotype"/>
            <w:b/>
          </w:rPr>
          <w:delText xml:space="preserve">Example (Cont’d): </w:delText>
        </w:r>
        <w:r w:rsidDel="00C67110">
          <w:delText xml:space="preserve">Now we put the entire </w:delText>
        </w:r>
        <w:r w:rsidDel="00C67110">
          <w:rPr>
            <w:rFonts w:ascii="Courier New" w:hAnsi="Courier New"/>
          </w:rPr>
          <w:delText>try</w:delText>
        </w:r>
        <w:r w:rsidDel="00C67110">
          <w:delText xml:space="preserve">-block within a </w:delText>
        </w:r>
        <w:r w:rsidDel="00C67110">
          <w:rPr>
            <w:rFonts w:ascii="Courier New" w:hAnsi="Courier New"/>
          </w:rPr>
          <w:delText>while</w:delText>
        </w:r>
        <w:r w:rsidDel="00C67110">
          <w:delText>-loop. The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 w:hAnsi="Courier New"/>
            <w:spacing w:val="-1"/>
          </w:rPr>
          <w:delText>while</w:delText>
        </w:r>
        <w:r w:rsidDel="00C67110">
          <w:rPr>
            <w:spacing w:val="-1"/>
          </w:rPr>
          <w:delText xml:space="preserve">-loop will stop iterating </w:delText>
        </w:r>
        <w:r w:rsidDel="00C67110">
          <w:delText xml:space="preserve">once the input for </w:delText>
        </w:r>
        <w:r w:rsidDel="00C67110">
          <w:rPr>
            <w:rFonts w:ascii="Courier New" w:hAnsi="Courier New"/>
          </w:rPr>
          <w:delText xml:space="preserve">score </w:delText>
        </w:r>
        <w:r w:rsidDel="00C67110">
          <w:delText>is numeric. If it is non-</w:delText>
        </w:r>
        <w:r w:rsidDel="00C67110">
          <w:rPr>
            <w:spacing w:val="1"/>
          </w:rPr>
          <w:delText xml:space="preserve"> </w:delText>
        </w:r>
        <w:r w:rsidDel="00C67110">
          <w:delText>numeric,</w:delText>
        </w:r>
        <w:r w:rsidDel="00C67110">
          <w:rPr>
            <w:spacing w:val="-10"/>
          </w:rPr>
          <w:delText xml:space="preserve"> </w:delText>
        </w:r>
        <w:r w:rsidDel="00C67110">
          <w:delText>the</w:delText>
        </w:r>
        <w:r w:rsidDel="00C67110">
          <w:rPr>
            <w:spacing w:val="-9"/>
          </w:rPr>
          <w:delText xml:space="preserve"> </w:delText>
        </w:r>
        <w:r w:rsidDel="00C67110">
          <w:delText>user</w:delText>
        </w:r>
        <w:r w:rsidDel="00C67110">
          <w:rPr>
            <w:spacing w:val="-10"/>
          </w:rPr>
          <w:delText xml:space="preserve"> </w:delText>
        </w:r>
        <w:r w:rsidDel="00C67110">
          <w:delText>will</w:delText>
        </w:r>
        <w:r w:rsidDel="00C67110">
          <w:rPr>
            <w:spacing w:val="-10"/>
          </w:rPr>
          <w:delText xml:space="preserve"> </w:delText>
        </w:r>
        <w:r w:rsidDel="00C67110">
          <w:delText>see</w:delText>
        </w:r>
        <w:r w:rsidDel="00C67110">
          <w:rPr>
            <w:spacing w:val="-10"/>
          </w:rPr>
          <w:delText xml:space="preserve"> </w:delText>
        </w:r>
        <w:r w:rsidDel="00C67110">
          <w:delText>a</w:delText>
        </w:r>
        <w:r w:rsidDel="00C67110">
          <w:rPr>
            <w:spacing w:val="-10"/>
          </w:rPr>
          <w:delText xml:space="preserve"> </w:delText>
        </w:r>
        <w:r w:rsidDel="00C67110">
          <w:delText>warning</w:delText>
        </w:r>
        <w:r w:rsidDel="00C67110">
          <w:rPr>
            <w:spacing w:val="-10"/>
          </w:rPr>
          <w:delText xml:space="preserve"> </w:delText>
        </w:r>
        <w:r w:rsidDel="00C67110">
          <w:delText>message</w:delText>
        </w:r>
        <w:r w:rsidDel="00C67110">
          <w:rPr>
            <w:spacing w:val="-10"/>
          </w:rPr>
          <w:delText xml:space="preserve"> </w:delText>
        </w:r>
        <w:r w:rsidDel="00C67110">
          <w:delText>and</w:delText>
        </w:r>
        <w:r w:rsidDel="00C67110">
          <w:rPr>
            <w:spacing w:val="-10"/>
          </w:rPr>
          <w:delText xml:space="preserve"> </w:delText>
        </w:r>
        <w:r w:rsidDel="00C67110">
          <w:delText>he</w:delText>
        </w:r>
        <w:r w:rsidDel="00C67110">
          <w:rPr>
            <w:spacing w:val="-9"/>
          </w:rPr>
          <w:delText xml:space="preserve"> </w:delText>
        </w:r>
        <w:r w:rsidDel="00C67110">
          <w:delText>will</w:delText>
        </w:r>
        <w:r w:rsidDel="00C67110">
          <w:rPr>
            <w:spacing w:val="-10"/>
          </w:rPr>
          <w:delText xml:space="preserve"> </w:delText>
        </w:r>
        <w:r w:rsidDel="00C67110">
          <w:delText>also</w:delText>
        </w:r>
        <w:r w:rsidDel="00C67110">
          <w:rPr>
            <w:spacing w:val="-10"/>
          </w:rPr>
          <w:delText xml:space="preserve"> </w:delText>
        </w:r>
        <w:r w:rsidDel="00C67110">
          <w:delText>be</w:delText>
        </w:r>
        <w:r w:rsidDel="00C67110">
          <w:rPr>
            <w:spacing w:val="-9"/>
          </w:rPr>
          <w:delText xml:space="preserve"> </w:delText>
        </w:r>
        <w:r w:rsidDel="00C67110">
          <w:delText>asked</w:delText>
        </w:r>
        <w:r w:rsidDel="00C67110">
          <w:rPr>
            <w:spacing w:val="-9"/>
          </w:rPr>
          <w:delText xml:space="preserve"> </w:delText>
        </w:r>
        <w:r w:rsidDel="00C67110">
          <w:delText>to</w:delText>
        </w:r>
        <w:r w:rsidDel="00C67110">
          <w:rPr>
            <w:spacing w:val="-10"/>
          </w:rPr>
          <w:delText xml:space="preserve"> </w:delText>
        </w:r>
        <w:r w:rsidDel="00C67110">
          <w:delText>re-enter</w:delText>
        </w:r>
        <w:r w:rsidDel="00C67110">
          <w:rPr>
            <w:spacing w:val="-9"/>
          </w:rPr>
          <w:delText xml:space="preserve"> </w:delText>
        </w:r>
        <w:r w:rsidDel="00C67110">
          <w:delText>his</w:delText>
        </w:r>
        <w:r w:rsidDel="00C67110">
          <w:rPr>
            <w:spacing w:val="-58"/>
          </w:rPr>
          <w:delText xml:space="preserve"> </w:delText>
        </w:r>
        <w:r w:rsidDel="00C67110">
          <w:delText>exam</w:delText>
        </w:r>
        <w:r w:rsidDel="00C67110">
          <w:rPr>
            <w:spacing w:val="-1"/>
          </w:rPr>
          <w:delText xml:space="preserve"> </w:delText>
        </w:r>
        <w:r w:rsidDel="00C67110">
          <w:delText>score.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whole</w:delText>
        </w:r>
        <w:r w:rsidDel="00C67110">
          <w:rPr>
            <w:spacing w:val="-2"/>
          </w:rPr>
          <w:delText xml:space="preserve"> </w:delText>
        </w:r>
        <w:r w:rsidDel="00C67110">
          <w:delText>procedure</w:delText>
        </w:r>
        <w:r w:rsidDel="00C67110">
          <w:rPr>
            <w:spacing w:val="-1"/>
          </w:rPr>
          <w:delText xml:space="preserve"> </w:delText>
        </w:r>
        <w:r w:rsidDel="00C67110">
          <w:delText>will</w:delText>
        </w:r>
        <w:r w:rsidDel="00C67110">
          <w:rPr>
            <w:spacing w:val="-2"/>
          </w:rPr>
          <w:delText xml:space="preserve"> </w:delText>
        </w:r>
        <w:r w:rsidDel="00C67110">
          <w:delText>last</w:delText>
        </w:r>
        <w:r w:rsidDel="00C67110">
          <w:rPr>
            <w:spacing w:val="-1"/>
          </w:rPr>
          <w:delText xml:space="preserve"> </w:delText>
        </w:r>
        <w:r w:rsidDel="00C67110">
          <w:delText>until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input</w:delText>
        </w:r>
        <w:r w:rsidDel="00C67110">
          <w:rPr>
            <w:spacing w:val="-1"/>
          </w:rPr>
          <w:delText xml:space="preserve"> </w:delText>
        </w:r>
        <w:r w:rsidDel="00C67110">
          <w:delText>is</w:delText>
        </w:r>
        <w:r w:rsidDel="00C67110">
          <w:rPr>
            <w:spacing w:val="-1"/>
          </w:rPr>
          <w:delText xml:space="preserve"> </w:delText>
        </w:r>
        <w:r w:rsidDel="00C67110">
          <w:delText>numeric.</w:delText>
        </w:r>
      </w:del>
    </w:p>
    <w:p w:rsidR="00CB0608" w:rsidDel="00C67110" w:rsidRDefault="00CB0608">
      <w:pPr>
        <w:pStyle w:val="BodyText"/>
        <w:rPr>
          <w:del w:id="1367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68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69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0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1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2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3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4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5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6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7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8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79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0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1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2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3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4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5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6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7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8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rPr>
          <w:del w:id="1389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10"/>
        <w:rPr>
          <w:del w:id="1390" w:author="James Tan Swee Chuan (SUSS)" w:date="2022-03-31T16:51:00Z"/>
          <w:sz w:val="19"/>
        </w:rPr>
      </w:pPr>
    </w:p>
    <w:p w:rsidR="00CB0608" w:rsidDel="00C67110" w:rsidRDefault="00271F97">
      <w:pPr>
        <w:spacing w:before="57"/>
        <w:ind w:left="700"/>
        <w:jc w:val="both"/>
        <w:rPr>
          <w:del w:id="1391" w:author="James Tan Swee Chuan (SUSS)" w:date="2022-03-31T16:51:00Z"/>
          <w:sz w:val="20"/>
        </w:rPr>
      </w:pPr>
      <w:del w:id="1392" w:author="James Tan Swee Chuan (SUSS)" w:date="2022-03-31T16:51:00Z">
        <w:r w:rsidDel="00C67110">
          <w:rPr>
            <w:rFonts w:ascii="Palatino Linotype"/>
            <w:b/>
            <w:sz w:val="20"/>
          </w:rPr>
          <w:delText>Figure</w:delText>
        </w:r>
        <w:r w:rsidDel="00C67110">
          <w:rPr>
            <w:rFonts w:ascii="Palatino Linotype"/>
            <w:b/>
            <w:spacing w:val="-4"/>
            <w:sz w:val="20"/>
          </w:rPr>
          <w:delText xml:space="preserve"> </w:delText>
        </w:r>
        <w:r w:rsidDel="00C67110">
          <w:rPr>
            <w:rFonts w:ascii="Palatino Linotype"/>
            <w:b/>
            <w:sz w:val="20"/>
          </w:rPr>
          <w:delText>1.38</w:delText>
        </w:r>
        <w:r w:rsidDel="00C67110">
          <w:rPr>
            <w:rFonts w:ascii="Palatino Linotype"/>
            <w:b/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Using</w:delText>
        </w:r>
        <w:r w:rsidDel="00C67110">
          <w:rPr>
            <w:spacing w:val="-3"/>
            <w:sz w:val="20"/>
          </w:rPr>
          <w:delText xml:space="preserve"> </w:delText>
        </w:r>
        <w:r w:rsidDel="00C67110">
          <w:rPr>
            <w:rFonts w:ascii="Courier New"/>
            <w:sz w:val="20"/>
          </w:rPr>
          <w:delText>while</w:delText>
        </w:r>
        <w:r w:rsidDel="00C67110">
          <w:rPr>
            <w:sz w:val="20"/>
          </w:rPr>
          <w:delText>-loop</w:delText>
        </w:r>
        <w:r w:rsidDel="00C67110">
          <w:rPr>
            <w:spacing w:val="-3"/>
            <w:sz w:val="20"/>
          </w:rPr>
          <w:delText xml:space="preserve"> </w:delText>
        </w:r>
        <w:r w:rsidDel="00C67110">
          <w:rPr>
            <w:sz w:val="20"/>
          </w:rPr>
          <w:delText>for</w:delText>
        </w:r>
        <w:r w:rsidDel="00C67110">
          <w:rPr>
            <w:spacing w:val="-3"/>
            <w:sz w:val="20"/>
          </w:rPr>
          <w:delText xml:space="preserve"> </w:delText>
        </w:r>
        <w:r w:rsidDel="00C67110">
          <w:rPr>
            <w:sz w:val="20"/>
          </w:rPr>
          <w:delText>User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Input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If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Error</w:delText>
        </w:r>
        <w:r w:rsidDel="00C67110">
          <w:rPr>
            <w:spacing w:val="-4"/>
            <w:sz w:val="20"/>
          </w:rPr>
          <w:delText xml:space="preserve"> </w:delText>
        </w:r>
        <w:r w:rsidDel="00C67110">
          <w:rPr>
            <w:sz w:val="20"/>
          </w:rPr>
          <w:delText>Occurs</w:delText>
        </w:r>
      </w:del>
    </w:p>
    <w:p w:rsidR="00CB0608" w:rsidDel="00C67110" w:rsidRDefault="00CB0608">
      <w:pPr>
        <w:pStyle w:val="BodyText"/>
        <w:rPr>
          <w:del w:id="1393" w:author="James Tan Swee Chuan (SUSS)" w:date="2022-03-31T16:51:00Z"/>
          <w:sz w:val="22"/>
        </w:rPr>
      </w:pPr>
    </w:p>
    <w:p w:rsidR="00CB0608" w:rsidDel="00C67110" w:rsidRDefault="00CB0608">
      <w:pPr>
        <w:pStyle w:val="BodyText"/>
        <w:spacing w:before="1"/>
        <w:rPr>
          <w:del w:id="1394" w:author="James Tan Swee Chuan (SUSS)" w:date="2022-03-31T16:51:00Z"/>
          <w:sz w:val="27"/>
        </w:rPr>
      </w:pPr>
    </w:p>
    <w:p w:rsidR="00CB0608" w:rsidDel="00C67110" w:rsidRDefault="00271F97">
      <w:pPr>
        <w:pStyle w:val="BodyText"/>
        <w:spacing w:line="343" w:lineRule="auto"/>
        <w:ind w:left="700" w:right="337"/>
        <w:jc w:val="both"/>
        <w:rPr>
          <w:del w:id="1395" w:author="James Tan Swee Chuan (SUSS)" w:date="2022-03-31T16:51:00Z"/>
        </w:rPr>
      </w:pPr>
      <w:del w:id="1396" w:author="James Tan Swee Chuan (SUSS)" w:date="2022-03-31T16:51:00Z">
        <w:r w:rsidDel="00C67110">
          <w:rPr>
            <w:spacing w:val="-1"/>
          </w:rPr>
          <w:delText xml:space="preserve">We initiate a Boolean variable called </w:delText>
        </w:r>
        <w:r w:rsidDel="00C67110">
          <w:rPr>
            <w:rFonts w:ascii="Courier New"/>
            <w:spacing w:val="-1"/>
          </w:rPr>
          <w:delText xml:space="preserve">valid_input </w:delText>
        </w:r>
        <w:r w:rsidDel="00C67110">
          <w:rPr>
            <w:spacing w:val="-1"/>
          </w:rPr>
          <w:delText xml:space="preserve">before the </w:delText>
        </w:r>
        <w:r w:rsidDel="00C67110">
          <w:rPr>
            <w:rFonts w:ascii="Courier New"/>
            <w:spacing w:val="-1"/>
          </w:rPr>
          <w:delText>while</w:delText>
        </w:r>
        <w:r w:rsidDel="00C67110">
          <w:rPr>
            <w:spacing w:val="-1"/>
          </w:rPr>
          <w:delText xml:space="preserve">-loop </w:delText>
        </w:r>
        <w:r w:rsidDel="00C67110">
          <w:delText>starts.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 xml:space="preserve">The initial value of this variable is </w:delText>
        </w:r>
        <w:r w:rsidDel="00C67110">
          <w:rPr>
            <w:rFonts w:ascii="Courier New"/>
            <w:spacing w:val="-1"/>
          </w:rPr>
          <w:delText xml:space="preserve">False </w:delText>
        </w:r>
        <w:r w:rsidDel="00C67110">
          <w:rPr>
            <w:spacing w:val="-1"/>
          </w:rPr>
          <w:delText xml:space="preserve">which </w:delText>
        </w:r>
        <w:r w:rsidDel="00C67110">
          <w:delText>we also use as the condition for the</w:delText>
        </w:r>
        <w:r w:rsidDel="00C67110">
          <w:rPr>
            <w:spacing w:val="-57"/>
          </w:rPr>
          <w:delText xml:space="preserve"> </w:delText>
        </w:r>
        <w:r w:rsidDel="00C67110">
          <w:rPr>
            <w:rFonts w:ascii="Courier New"/>
          </w:rPr>
          <w:delText>while</w:delText>
        </w:r>
        <w:r w:rsidDel="00C67110">
          <w:delText xml:space="preserve">-loop to continue to iterate. In the </w:delText>
        </w:r>
        <w:r w:rsidDel="00C67110">
          <w:rPr>
            <w:rFonts w:ascii="Courier New"/>
          </w:rPr>
          <w:delText>try</w:delText>
        </w:r>
        <w:r w:rsidDel="00C67110">
          <w:delText xml:space="preserve">-block, we add an </w:delText>
        </w:r>
        <w:r w:rsidDel="00C67110">
          <w:rPr>
            <w:rFonts w:ascii="Courier New"/>
          </w:rPr>
          <w:delText>else</w:delText>
        </w:r>
        <w:r w:rsidDel="00C67110">
          <w:delText>-statement for</w:delText>
        </w:r>
        <w:r w:rsidDel="00C67110">
          <w:rPr>
            <w:spacing w:val="1"/>
          </w:rPr>
          <w:delText xml:space="preserve"> </w:delText>
        </w:r>
        <w:r w:rsidDel="00C67110">
          <w:delText>the case that the input is correct, and the follow-up instruction here is to change the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value</w:delText>
        </w:r>
        <w:r w:rsidDel="00C67110">
          <w:rPr>
            <w:spacing w:val="5"/>
          </w:rPr>
          <w:delText xml:space="preserve"> </w:delText>
        </w:r>
        <w:r w:rsidDel="00C67110">
          <w:rPr>
            <w:spacing w:val="-1"/>
          </w:rPr>
          <w:delText>of</w:delText>
        </w:r>
        <w:r w:rsidDel="00C67110">
          <w:rPr>
            <w:spacing w:val="8"/>
          </w:rPr>
          <w:delText xml:space="preserve"> </w:delText>
        </w:r>
        <w:r w:rsidDel="00C67110">
          <w:rPr>
            <w:rFonts w:ascii="Courier New"/>
            <w:spacing w:val="-1"/>
          </w:rPr>
          <w:delText>valid_input</w:delText>
        </w:r>
        <w:r w:rsidDel="00C67110">
          <w:rPr>
            <w:rFonts w:ascii="Courier New"/>
            <w:spacing w:val="-79"/>
          </w:rPr>
          <w:delText xml:space="preserve"> </w:delText>
        </w:r>
        <w:r w:rsidDel="00C67110">
          <w:rPr>
            <w:spacing w:val="-1"/>
          </w:rPr>
          <w:delText>to</w:delText>
        </w:r>
        <w:r w:rsidDel="00C67110">
          <w:rPr>
            <w:spacing w:val="5"/>
          </w:rPr>
          <w:delText xml:space="preserve"> </w:delText>
        </w:r>
        <w:r w:rsidDel="00C67110">
          <w:rPr>
            <w:rFonts w:ascii="Courier New"/>
            <w:spacing w:val="-1"/>
          </w:rPr>
          <w:delText>True</w:delText>
        </w:r>
        <w:r w:rsidDel="00C67110">
          <w:rPr>
            <w:rFonts w:ascii="Courier New"/>
            <w:spacing w:val="-77"/>
          </w:rPr>
          <w:delText xml:space="preserve"> </w:delText>
        </w:r>
        <w:r w:rsidDel="00C67110">
          <w:rPr>
            <w:spacing w:val="-1"/>
          </w:rPr>
          <w:delText>so</w:delText>
        </w:r>
        <w:r w:rsidDel="00C67110">
          <w:rPr>
            <w:spacing w:val="5"/>
          </w:rPr>
          <w:delText xml:space="preserve"> </w:delText>
        </w:r>
        <w:r w:rsidDel="00C67110">
          <w:rPr>
            <w:spacing w:val="-1"/>
          </w:rPr>
          <w:delText>that</w:delText>
        </w:r>
        <w:r w:rsidDel="00C67110">
          <w:rPr>
            <w:spacing w:val="6"/>
          </w:rPr>
          <w:delText xml:space="preserve"> </w:delText>
        </w:r>
        <w:r w:rsidDel="00C67110">
          <w:delText>the</w:delText>
        </w:r>
        <w:r w:rsidDel="00C67110">
          <w:rPr>
            <w:spacing w:val="6"/>
          </w:rPr>
          <w:delText xml:space="preserve"> </w:delText>
        </w:r>
        <w:r w:rsidDel="00C67110">
          <w:rPr>
            <w:rFonts w:ascii="Courier New"/>
          </w:rPr>
          <w:delText>while</w:delText>
        </w:r>
        <w:r w:rsidDel="00C67110">
          <w:delText>-loop</w:delText>
        </w:r>
        <w:r w:rsidDel="00C67110">
          <w:rPr>
            <w:spacing w:val="6"/>
          </w:rPr>
          <w:delText xml:space="preserve"> </w:delText>
        </w:r>
        <w:r w:rsidDel="00C67110">
          <w:delText>stops.</w:delText>
        </w:r>
        <w:r w:rsidDel="00C67110">
          <w:rPr>
            <w:spacing w:val="6"/>
          </w:rPr>
          <w:delText xml:space="preserve"> </w:delText>
        </w:r>
        <w:r w:rsidDel="00C67110">
          <w:delText>Note</w:delText>
        </w:r>
        <w:r w:rsidDel="00C67110">
          <w:rPr>
            <w:spacing w:val="6"/>
          </w:rPr>
          <w:delText xml:space="preserve"> </w:delText>
        </w:r>
        <w:r w:rsidDel="00C67110">
          <w:delText>that</w:delText>
        </w:r>
        <w:r w:rsidDel="00C67110">
          <w:rPr>
            <w:spacing w:val="6"/>
          </w:rPr>
          <w:delText xml:space="preserve"> </w:delText>
        </w:r>
        <w:r w:rsidDel="00C67110">
          <w:delText>we</w:delText>
        </w:r>
        <w:r w:rsidDel="00C67110">
          <w:rPr>
            <w:spacing w:val="5"/>
          </w:rPr>
          <w:delText xml:space="preserve"> </w:delText>
        </w:r>
        <w:r w:rsidDel="00C67110">
          <w:delText>can</w:delText>
        </w:r>
        <w:r w:rsidDel="00C67110">
          <w:rPr>
            <w:spacing w:val="5"/>
          </w:rPr>
          <w:delText xml:space="preserve"> </w:delText>
        </w:r>
        <w:r w:rsidDel="00C67110">
          <w:delText>use</w:delText>
        </w:r>
        <w:r w:rsidDel="00C67110">
          <w:rPr>
            <w:spacing w:val="-57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rPr>
            <w:rFonts w:ascii="Courier New"/>
            <w:spacing w:val="-1"/>
          </w:rPr>
          <w:delText>break</w:delText>
        </w:r>
        <w:r w:rsidDel="00C67110">
          <w:rPr>
            <w:rFonts w:ascii="Courier New"/>
            <w:spacing w:val="-88"/>
          </w:rPr>
          <w:delText xml:space="preserve"> </w:delText>
        </w:r>
        <w:r w:rsidDel="00C67110">
          <w:rPr>
            <w:spacing w:val="-1"/>
          </w:rPr>
          <w:delText>command</w:delText>
        </w:r>
        <w:r w:rsidDel="00C67110">
          <w:rPr>
            <w:spacing w:val="-4"/>
          </w:rPr>
          <w:delText xml:space="preserve"> </w:delText>
        </w:r>
        <w:r w:rsidDel="00C67110">
          <w:rPr>
            <w:spacing w:val="-1"/>
          </w:rPr>
          <w:delText>here</w:delText>
        </w:r>
        <w:r w:rsidDel="00C67110">
          <w:rPr>
            <w:spacing w:val="-4"/>
          </w:rPr>
          <w:delText xml:space="preserve"> </w:delText>
        </w:r>
        <w:r w:rsidDel="00C67110">
          <w:rPr>
            <w:spacing w:val="-1"/>
          </w:rPr>
          <w:delText>as</w:delText>
        </w:r>
        <w:r w:rsidDel="00C67110">
          <w:rPr>
            <w:spacing w:val="-4"/>
          </w:rPr>
          <w:delText xml:space="preserve"> </w:delText>
        </w:r>
        <w:r w:rsidDel="00C67110">
          <w:rPr>
            <w:spacing w:val="-1"/>
          </w:rPr>
          <w:delText>well.</w:delText>
        </w:r>
        <w:r w:rsidDel="00C67110">
          <w:rPr>
            <w:spacing w:val="-4"/>
          </w:rPr>
          <w:delText xml:space="preserve"> </w:delText>
        </w:r>
        <w:r w:rsidDel="00C67110">
          <w:rPr>
            <w:spacing w:val="-1"/>
          </w:rPr>
          <w:delText>In</w:delText>
        </w:r>
        <w:r w:rsidDel="00C67110">
          <w:rPr>
            <w:spacing w:val="-4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4"/>
          </w:rPr>
          <w:delText xml:space="preserve"> </w:delText>
        </w:r>
        <w:r w:rsidDel="00C67110">
          <w:rPr>
            <w:spacing w:val="-1"/>
          </w:rPr>
          <w:delText>output</w:delText>
        </w:r>
        <w:r w:rsidDel="00C67110">
          <w:rPr>
            <w:spacing w:val="-3"/>
          </w:rPr>
          <w:delText xml:space="preserve"> </w:delText>
        </w:r>
        <w:r w:rsidDel="00C67110">
          <w:rPr>
            <w:spacing w:val="-1"/>
          </w:rPr>
          <w:delText>screen,</w:delText>
        </w:r>
        <w:r w:rsidDel="00C67110">
          <w:rPr>
            <w:spacing w:val="-4"/>
          </w:rPr>
          <w:delText xml:space="preserve"> </w:delText>
        </w:r>
        <w:r w:rsidDel="00C67110">
          <w:delText>we</w:delText>
        </w:r>
        <w:r w:rsidDel="00C67110">
          <w:rPr>
            <w:spacing w:val="-4"/>
          </w:rPr>
          <w:delText xml:space="preserve"> </w:delText>
        </w:r>
        <w:r w:rsidDel="00C67110">
          <w:delText>can</w:delText>
        </w:r>
        <w:r w:rsidDel="00C67110">
          <w:rPr>
            <w:spacing w:val="-4"/>
          </w:rPr>
          <w:delText xml:space="preserve"> </w:delText>
        </w:r>
        <w:r w:rsidDel="00C67110">
          <w:delText>see</w:delText>
        </w:r>
        <w:r w:rsidDel="00C67110">
          <w:rPr>
            <w:spacing w:val="-4"/>
          </w:rPr>
          <w:delText xml:space="preserve"> </w:delText>
        </w:r>
        <w:r w:rsidDel="00C67110">
          <w:delText>that</w:delText>
        </w:r>
        <w:r w:rsidDel="00C67110">
          <w:rPr>
            <w:spacing w:val="-4"/>
          </w:rPr>
          <w:delText xml:space="preserve"> </w:delText>
        </w:r>
        <w:r w:rsidDel="00C67110">
          <w:delText>if</w:delText>
        </w:r>
        <w:r w:rsidDel="00C67110">
          <w:rPr>
            <w:spacing w:val="-4"/>
          </w:rPr>
          <w:delText xml:space="preserve"> </w:delText>
        </w:r>
        <w:r w:rsidDel="00C67110">
          <w:delText>the</w:delText>
        </w:r>
        <w:r w:rsidDel="00C67110">
          <w:rPr>
            <w:spacing w:val="-4"/>
          </w:rPr>
          <w:delText xml:space="preserve"> </w:delText>
        </w:r>
        <w:r w:rsidDel="00C67110">
          <w:delText>input</w:delText>
        </w:r>
        <w:r w:rsidDel="00C67110">
          <w:rPr>
            <w:spacing w:val="-4"/>
          </w:rPr>
          <w:delText xml:space="preserve"> </w:delText>
        </w:r>
        <w:r w:rsidDel="00C67110">
          <w:delText>is</w:delText>
        </w:r>
        <w:r w:rsidDel="00C67110">
          <w:rPr>
            <w:spacing w:val="-57"/>
          </w:rPr>
          <w:delText xml:space="preserve"> </w:delText>
        </w:r>
        <w:r w:rsidDel="00C67110">
          <w:delText>non-numeric, the program will print a warning message in a new line and then ask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user</w:delText>
        </w:r>
        <w:r w:rsidDel="00C67110">
          <w:rPr>
            <w:spacing w:val="-1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re-enter the</w:delText>
        </w:r>
        <w:r w:rsidDel="00C67110">
          <w:rPr>
            <w:spacing w:val="-2"/>
          </w:rPr>
          <w:delText xml:space="preserve"> </w:delText>
        </w:r>
        <w:r w:rsidDel="00C67110">
          <w:delText>score until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input</w:delText>
        </w:r>
        <w:r w:rsidDel="00C67110">
          <w:rPr>
            <w:spacing w:val="-1"/>
          </w:rPr>
          <w:delText xml:space="preserve"> </w:delText>
        </w:r>
        <w:r w:rsidDel="00C67110">
          <w:delText>is valid.</w:delText>
        </w:r>
      </w:del>
    </w:p>
    <w:p w:rsidR="00CB0608" w:rsidDel="00C67110" w:rsidRDefault="00CB0608">
      <w:pPr>
        <w:spacing w:line="343" w:lineRule="auto"/>
        <w:jc w:val="both"/>
        <w:rPr>
          <w:del w:id="1397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398" w:author="James Tan Swee Chuan (SUSS)" w:date="2022-03-31T16:51:00Z"/>
          <w:sz w:val="14"/>
        </w:rPr>
      </w:pPr>
    </w:p>
    <w:p w:rsidR="00CB0608" w:rsidDel="00C67110" w:rsidRDefault="00271F97">
      <w:pPr>
        <w:pStyle w:val="BodyText"/>
        <w:spacing w:before="67" w:line="348" w:lineRule="auto"/>
        <w:ind w:left="120" w:right="482"/>
        <w:jc w:val="both"/>
        <w:rPr>
          <w:del w:id="1399" w:author="James Tan Swee Chuan (SUSS)" w:date="2022-03-31T16:51:00Z"/>
        </w:rPr>
      </w:pPr>
      <w:del w:id="1400" w:author="James Tan Swee Chuan (SUSS)" w:date="2022-03-31T16:51:00Z">
        <w:r w:rsidDel="00C67110">
          <w:delText>It is possible or even desirable to set a maximum number of input trials in order not to</w:delText>
        </w:r>
        <w:r w:rsidDel="00C67110">
          <w:rPr>
            <w:spacing w:val="1"/>
          </w:rPr>
          <w:delText xml:space="preserve"> </w:delText>
        </w:r>
        <w:r w:rsidDel="00C67110">
          <w:delText>have the program running endlessly. A counter variable can be added to the loop, and</w:delText>
        </w:r>
        <w:r w:rsidDel="00C67110">
          <w:rPr>
            <w:spacing w:val="1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program</w:delText>
        </w:r>
        <w:r w:rsidDel="00C67110">
          <w:rPr>
            <w:spacing w:val="-4"/>
          </w:rPr>
          <w:delText xml:space="preserve"> </w:delText>
        </w:r>
        <w:r w:rsidDel="00C67110">
          <w:delText>will</w:delText>
        </w:r>
        <w:r w:rsidDel="00C67110">
          <w:rPr>
            <w:spacing w:val="-3"/>
          </w:rPr>
          <w:delText xml:space="preserve"> </w:delText>
        </w:r>
        <w:r w:rsidDel="00C67110">
          <w:delText>exit</w:delText>
        </w:r>
        <w:r w:rsidDel="00C67110">
          <w:rPr>
            <w:spacing w:val="-3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loop</w:delText>
        </w:r>
        <w:r w:rsidDel="00C67110">
          <w:rPr>
            <w:spacing w:val="-3"/>
          </w:rPr>
          <w:delText xml:space="preserve"> </w:delText>
        </w:r>
        <w:r w:rsidDel="00C67110">
          <w:delText>after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maximum</w:delText>
        </w:r>
        <w:r w:rsidDel="00C67110">
          <w:rPr>
            <w:spacing w:val="-3"/>
          </w:rPr>
          <w:delText xml:space="preserve"> </w:delText>
        </w:r>
        <w:r w:rsidDel="00C67110">
          <w:delText>allowed</w:delText>
        </w:r>
        <w:r w:rsidDel="00C67110">
          <w:rPr>
            <w:spacing w:val="-3"/>
          </w:rPr>
          <w:delText xml:space="preserve"> </w:delText>
        </w:r>
        <w:r w:rsidDel="00C67110">
          <w:delText>number</w:delText>
        </w:r>
        <w:r w:rsidDel="00C67110">
          <w:rPr>
            <w:spacing w:val="-2"/>
          </w:rPr>
          <w:delText xml:space="preserve"> </w:delText>
        </w:r>
        <w:r w:rsidDel="00C67110">
          <w:delText>of</w:delText>
        </w:r>
        <w:r w:rsidDel="00C67110">
          <w:rPr>
            <w:spacing w:val="-4"/>
          </w:rPr>
          <w:delText xml:space="preserve"> </w:delText>
        </w:r>
        <w:r w:rsidDel="00C67110">
          <w:delText>iterations</w:delText>
        </w:r>
        <w:r w:rsidDel="00C67110">
          <w:rPr>
            <w:spacing w:val="-2"/>
          </w:rPr>
          <w:delText xml:space="preserve"> </w:delText>
        </w:r>
        <w:r w:rsidDel="00C67110">
          <w:delText>has</w:delText>
        </w:r>
        <w:r w:rsidDel="00C67110">
          <w:rPr>
            <w:spacing w:val="-3"/>
          </w:rPr>
          <w:delText xml:space="preserve"> </w:delText>
        </w:r>
        <w:r w:rsidDel="00C67110">
          <w:delText>been</w:delText>
        </w:r>
        <w:r w:rsidDel="00C67110">
          <w:rPr>
            <w:spacing w:val="-57"/>
          </w:rPr>
          <w:delText xml:space="preserve"> </w:delText>
        </w:r>
        <w:r w:rsidDel="00C67110">
          <w:delText>reached.</w:delText>
        </w:r>
      </w:del>
    </w:p>
    <w:p w:rsidR="00CB0608" w:rsidDel="00C67110" w:rsidRDefault="00CB0608">
      <w:pPr>
        <w:spacing w:line="348" w:lineRule="auto"/>
        <w:jc w:val="both"/>
        <w:rPr>
          <w:del w:id="1401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402" w:author="James Tan Swee Chuan (SUSS)" w:date="2022-03-31T16:51:00Z"/>
          <w:sz w:val="20"/>
        </w:rPr>
      </w:pPr>
    </w:p>
    <w:p w:rsidR="00CB0608" w:rsidDel="00C67110" w:rsidRDefault="00CB0608">
      <w:pPr>
        <w:pStyle w:val="BodyText"/>
        <w:spacing w:before="4"/>
        <w:rPr>
          <w:del w:id="1403" w:author="James Tan Swee Chuan (SUSS)" w:date="2022-03-31T16:51:00Z"/>
          <w:sz w:val="12"/>
        </w:rPr>
      </w:pPr>
    </w:p>
    <w:p w:rsidR="00CB0608" w:rsidDel="00C67110" w:rsidRDefault="009E1B49">
      <w:pPr>
        <w:pStyle w:val="BodyText"/>
        <w:ind w:left="460"/>
        <w:rPr>
          <w:del w:id="1404" w:author="James Tan Swee Chuan (SUSS)" w:date="2022-03-31T16:51:00Z"/>
          <w:sz w:val="20"/>
        </w:rPr>
      </w:pPr>
      <w:del w:id="1405" w:author="James Tan Swee Chuan (SUSS)" w:date="2022-03-31T16:51:00Z">
        <w:r w:rsidDel="00C67110">
          <w:rPr>
            <w:noProof/>
            <w:sz w:val="20"/>
            <w:lang w:val="en-SG" w:eastAsia="zh-CN"/>
          </w:rPr>
          <mc:AlternateContent>
            <mc:Choice Requires="wpg">
              <w:drawing>
                <wp:inline distT="0" distB="0" distL="0" distR="0">
                  <wp:extent cx="5985510" cy="7406005"/>
                  <wp:effectExtent l="6350" t="1270" r="8890" b="3175"/>
                  <wp:docPr id="16" name="docshapegroup20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5985510" cy="7406005"/>
                            <a:chOff x="0" y="0"/>
                            <a:chExt cx="9426" cy="11663"/>
                          </a:xfrm>
                        </wpg:grpSpPr>
                        <pic:pic xmlns:pic="http://schemas.openxmlformats.org/drawingml/2006/picture">
                          <pic:nvPicPr>
                            <pic:cNvPr id="20" name="docshape2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9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12" y="1344"/>
                              <a:ext cx="9175" cy="92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232" name="docshape20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20" y="20"/>
                              <a:ext cx="9386" cy="11623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D9D9D9"/>
                              </a:solidFill>
                              <a:prstDash val="solid"/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:rsidR="00D44B86" w:rsidRDefault="00D44B86">
                                <w:pPr>
                                  <w:spacing w:before="218" w:line="336" w:lineRule="auto"/>
                                  <w:ind w:left="200"/>
                                  <w:rPr>
                                    <w:sz w:val="24"/>
                                  </w:rPr>
                                </w:pP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Example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59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z w:val="24"/>
                                  </w:rPr>
                                  <w:t>(Cont’d):</w:t>
                                </w:r>
                                <w:r>
                                  <w:rPr>
                                    <w:rFonts w:ascii="Palatino Linotype" w:hAnsi="Palatino Linotype"/>
                                    <w:b/>
                                    <w:spacing w:val="3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complete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program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of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this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study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unit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containing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all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techniques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we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have</w:t>
                                </w:r>
                                <w:r>
                                  <w:rPr>
                                    <w:spacing w:val="-2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learned is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given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in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the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following</w:t>
                                </w:r>
                                <w:r>
                                  <w:rPr>
                                    <w:spacing w:val="-1"/>
                                    <w:sz w:val="24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4"/>
                                  </w:rPr>
                                  <w:t>figure.</w:t>
                                </w: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rPr>
                                    <w:sz w:val="26"/>
                                  </w:rPr>
                                </w:pPr>
                              </w:p>
                              <w:p w:rsidR="00D44B86" w:rsidRDefault="00D44B86">
                                <w:pPr>
                                  <w:spacing w:before="227"/>
                                  <w:ind w:left="200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Figure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z w:val="20"/>
                                  </w:rPr>
                                  <w:t>1.39</w:t>
                                </w:r>
                                <w:r>
                                  <w:rPr>
                                    <w:rFonts w:ascii="Palatino Linotype"/>
                                    <w:b/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proofErr w:type="gramStart"/>
                                <w:r>
                                  <w:rPr>
                                    <w:sz w:val="20"/>
                                  </w:rPr>
                                  <w:t>The</w:t>
                                </w:r>
                                <w:proofErr w:type="gramEnd"/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Complete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Example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Program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of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Study</w:t>
                                </w:r>
                                <w:r>
                                  <w:rPr>
                                    <w:spacing w:val="-4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Unit</w:t>
                                </w:r>
                                <w:r>
                                  <w:rPr>
                                    <w:spacing w:val="-5"/>
                                    <w:sz w:val="20"/>
                                  </w:rPr>
                                  <w:t xml:space="preserve"> </w:t>
                                </w:r>
                                <w:r>
                                  <w:rPr>
                                    <w:sz w:val="20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wgp>
                    </a:graphicData>
                  </a:graphic>
                </wp:inline>
              </w:drawing>
            </mc:Choice>
            <mc:Fallback>
              <w:pict>
                <v:group id="docshapegroup200" o:spid="_x0000_s1205" style="width:471.3pt;height:583.15pt;mso-position-horizontal-relative:char;mso-position-vertical-relative:line" coordsize="9426,116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">
                  <v:shape id="docshape201" o:spid="_x0000_s1206" type="#_x0000_t75" style="position:absolute;left:112;top:1344;width:9175;height:9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">
                    <v:imagedata r:id="rId99" o:title=""/>
                  </v:shape>
                  <v:shape id="docshape202" o:spid="_x0000_s1207" type="#_x0000_t202" style="position:absolute;left:20;top:20;width:9386;height:11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" filled="f" strokecolor="#d9d9d9" strokeweight="2pt">
                    <v:textbox inset="0,0,0,0">
                      <w:txbxContent>
                        <w:p w:rsidR="00D44B86" w:rsidRDefault="00D44B86">
                          <w:pPr>
                            <w:spacing w:before="218" w:line="336" w:lineRule="auto"/>
                            <w:ind w:left="200"/>
                            <w:rPr>
                              <w:sz w:val="24"/>
                            </w:rPr>
                          </w:pP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Example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59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Palatino Linotype" w:hAnsi="Palatino Linotype"/>
                              <w:b/>
                              <w:sz w:val="24"/>
                            </w:rPr>
                            <w:t>(Cont’d):</w:t>
                          </w:r>
                          <w:r>
                            <w:rPr>
                              <w:rFonts w:ascii="Palatino Linotype" w:hAnsi="Palatino Linotype"/>
                              <w:b/>
                              <w:spacing w:val="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complete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program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of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this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study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unit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containing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all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techniques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we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have</w:t>
                          </w:r>
                          <w:r>
                            <w:rPr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learned is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given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in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the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following</w:t>
                          </w:r>
                          <w:r>
                            <w:rPr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sz w:val="24"/>
                            </w:rPr>
                            <w:t>figure.</w:t>
                          </w: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rPr>
                              <w:sz w:val="26"/>
                            </w:rPr>
                          </w:pPr>
                        </w:p>
                        <w:p w:rsidR="00D44B86" w:rsidRDefault="00D44B86">
                          <w:pPr>
                            <w:spacing w:before="227"/>
                            <w:ind w:left="200"/>
                            <w:rPr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Figure</w:t>
                          </w:r>
                          <w:r>
                            <w:rPr>
                              <w:rFonts w:ascii="Palatino Linotype"/>
                              <w:b/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rFonts w:ascii="Palatino Linotype"/>
                              <w:b/>
                              <w:sz w:val="20"/>
                            </w:rPr>
                            <w:t>1.39</w:t>
                          </w:r>
                          <w:r>
                            <w:rPr>
                              <w:rFonts w:ascii="Palatino Linotype"/>
                              <w:b/>
                              <w:spacing w:val="-4"/>
                              <w:sz w:val="20"/>
                            </w:rPr>
                            <w:t xml:space="preserve"> </w:t>
                          </w:r>
                          <w:proofErr w:type="gramStart"/>
                          <w:r>
                            <w:rPr>
                              <w:sz w:val="20"/>
                            </w:rPr>
                            <w:t>The</w:t>
                          </w:r>
                          <w:proofErr w:type="gramEnd"/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Complete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Example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Program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of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Study</w:t>
                          </w:r>
                          <w:r>
                            <w:rPr>
                              <w:spacing w:val="-4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Unit</w:t>
                          </w:r>
                          <w:r>
                            <w:rPr>
                              <w:spacing w:val="-5"/>
                              <w:sz w:val="20"/>
                            </w:rPr>
                            <w:t xml:space="preserve"> </w:t>
                          </w:r>
                          <w:r>
                            <w:rPr>
                              <w:sz w:val="20"/>
                            </w:rPr>
                            <w:t>1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del>
    </w:p>
    <w:p w:rsidR="00CB0608" w:rsidDel="00C67110" w:rsidRDefault="00CB0608">
      <w:pPr>
        <w:rPr>
          <w:del w:id="1406" w:author="James Tan Swee Chuan (SUSS)" w:date="2022-03-31T16:51:00Z"/>
          <w:sz w:val="20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407" w:author="James Tan Swee Chuan (SUSS)" w:date="2022-03-31T16:51:00Z"/>
          <w:sz w:val="26"/>
        </w:rPr>
      </w:pPr>
    </w:p>
    <w:p w:rsidR="00CB0608" w:rsidDel="00C67110" w:rsidRDefault="00271F97">
      <w:pPr>
        <w:pStyle w:val="Heading1"/>
        <w:rPr>
          <w:del w:id="1408" w:author="James Tan Swee Chuan (SUSS)" w:date="2022-03-31T16:51:00Z"/>
        </w:rPr>
      </w:pPr>
      <w:del w:id="1409" w:author="James Tan Swee Chuan (SUSS)" w:date="2022-03-31T16:51:00Z">
        <w:r w:rsidDel="00C67110">
          <w:rPr>
            <w:color w:val="007DBA"/>
          </w:rPr>
          <w:delText>Summary</w:delText>
        </w:r>
      </w:del>
    </w:p>
    <w:p w:rsidR="00CB0608" w:rsidDel="00C67110" w:rsidRDefault="00CB0608">
      <w:pPr>
        <w:pStyle w:val="BodyText"/>
        <w:spacing w:before="6"/>
        <w:rPr>
          <w:del w:id="1410" w:author="James Tan Swee Chuan (SUSS)" w:date="2022-03-31T16:51:00Z"/>
          <w:rFonts w:ascii="Palatino Linotype"/>
          <w:b/>
          <w:sz w:val="46"/>
        </w:rPr>
      </w:pPr>
    </w:p>
    <w:p w:rsidR="00CB0608" w:rsidDel="00C67110" w:rsidRDefault="00271F97">
      <w:pPr>
        <w:pStyle w:val="BodyText"/>
        <w:spacing w:line="348" w:lineRule="auto"/>
        <w:ind w:left="120" w:right="480"/>
        <w:jc w:val="both"/>
        <w:rPr>
          <w:del w:id="1411" w:author="James Tan Swee Chuan (SUSS)" w:date="2022-03-31T16:51:00Z"/>
        </w:rPr>
      </w:pPr>
      <w:del w:id="1412" w:author="James Tan Swee Chuan (SUSS)" w:date="2022-03-31T16:51:00Z">
        <w:r w:rsidDel="00C67110">
          <w:delText>We</w:delText>
        </w:r>
        <w:r w:rsidDel="00C67110">
          <w:rPr>
            <w:spacing w:val="-15"/>
          </w:rPr>
          <w:delText xml:space="preserve"> </w:delText>
        </w:r>
        <w:r w:rsidDel="00C67110">
          <w:delText>have</w:delText>
        </w:r>
        <w:r w:rsidDel="00C67110">
          <w:rPr>
            <w:spacing w:val="-14"/>
          </w:rPr>
          <w:delText xml:space="preserve"> </w:delText>
        </w:r>
        <w:r w:rsidDel="00C67110">
          <w:delText>learned</w:delText>
        </w:r>
        <w:r w:rsidDel="00C67110">
          <w:rPr>
            <w:spacing w:val="-15"/>
          </w:rPr>
          <w:delText xml:space="preserve"> </w:delText>
        </w:r>
        <w:r w:rsidDel="00C67110">
          <w:delText>the</w:delText>
        </w:r>
        <w:r w:rsidDel="00C67110">
          <w:rPr>
            <w:spacing w:val="-14"/>
          </w:rPr>
          <w:delText xml:space="preserve"> </w:delText>
        </w:r>
        <w:r w:rsidDel="00C67110">
          <w:delText>basics</w:delText>
        </w:r>
        <w:r w:rsidDel="00C67110">
          <w:rPr>
            <w:spacing w:val="-14"/>
          </w:rPr>
          <w:delText xml:space="preserve"> </w:delText>
        </w:r>
        <w:r w:rsidDel="00C67110">
          <w:delText>of</w:delText>
        </w:r>
        <w:r w:rsidDel="00C67110">
          <w:rPr>
            <w:spacing w:val="-15"/>
          </w:rPr>
          <w:delText xml:space="preserve"> </w:delText>
        </w:r>
        <w:r w:rsidDel="00C67110">
          <w:delText>writing</w:delText>
        </w:r>
        <w:r w:rsidDel="00C67110">
          <w:rPr>
            <w:spacing w:val="-14"/>
          </w:rPr>
          <w:delText xml:space="preserve"> </w:delText>
        </w:r>
        <w:r w:rsidDel="00C67110">
          <w:delText>and</w:delText>
        </w:r>
        <w:r w:rsidDel="00C67110">
          <w:rPr>
            <w:spacing w:val="-14"/>
          </w:rPr>
          <w:delText xml:space="preserve"> </w:delText>
        </w:r>
        <w:r w:rsidDel="00C67110">
          <w:delText>executing</w:delText>
        </w:r>
        <w:r w:rsidDel="00C67110">
          <w:rPr>
            <w:spacing w:val="-15"/>
          </w:rPr>
          <w:delText xml:space="preserve"> </w:delText>
        </w:r>
        <w:r w:rsidDel="00C67110">
          <w:delText>Python</w:delText>
        </w:r>
        <w:r w:rsidDel="00C67110">
          <w:rPr>
            <w:spacing w:val="-14"/>
          </w:rPr>
          <w:delText xml:space="preserve"> </w:delText>
        </w:r>
        <w:r w:rsidDel="00C67110">
          <w:delText>programs.</w:delText>
        </w:r>
        <w:r w:rsidDel="00C67110">
          <w:rPr>
            <w:spacing w:val="-15"/>
          </w:rPr>
          <w:delText xml:space="preserve"> </w:delText>
        </w:r>
        <w:r w:rsidDel="00C67110">
          <w:delText>We</w:delText>
        </w:r>
        <w:r w:rsidDel="00C67110">
          <w:rPr>
            <w:spacing w:val="-14"/>
          </w:rPr>
          <w:delText xml:space="preserve"> </w:delText>
        </w:r>
        <w:r w:rsidDel="00C67110">
          <w:delText>have</w:delText>
        </w:r>
        <w:r w:rsidDel="00C67110">
          <w:rPr>
            <w:spacing w:val="-14"/>
          </w:rPr>
          <w:delText xml:space="preserve"> </w:delText>
        </w:r>
        <w:r w:rsidDel="00C67110">
          <w:delText>also</w:delText>
        </w:r>
        <w:r w:rsidDel="00C67110">
          <w:rPr>
            <w:spacing w:val="-15"/>
          </w:rPr>
          <w:delText xml:space="preserve"> </w:delText>
        </w:r>
        <w:r w:rsidDel="00C67110">
          <w:delText>been</w:delText>
        </w:r>
        <w:r w:rsidDel="00C67110">
          <w:rPr>
            <w:spacing w:val="-57"/>
          </w:rPr>
          <w:delText xml:space="preserve"> </w:delText>
        </w:r>
        <w:r w:rsidDel="00C67110">
          <w:delText>introduced</w:delText>
        </w:r>
        <w:r w:rsidDel="00C67110">
          <w:rPr>
            <w:spacing w:val="-6"/>
          </w:rPr>
          <w:delText xml:space="preserve"> </w:delText>
        </w:r>
        <w:r w:rsidDel="00C67110">
          <w:delText>to</w:delText>
        </w:r>
        <w:r w:rsidDel="00C67110">
          <w:rPr>
            <w:spacing w:val="-6"/>
          </w:rPr>
          <w:delText xml:space="preserve"> </w:delText>
        </w:r>
        <w:r w:rsidDel="00C67110">
          <w:delText>the</w:delText>
        </w:r>
        <w:r w:rsidDel="00C67110">
          <w:rPr>
            <w:spacing w:val="-5"/>
          </w:rPr>
          <w:delText xml:space="preserve"> </w:delText>
        </w:r>
        <w:r w:rsidDel="00C67110">
          <w:delText>various</w:delText>
        </w:r>
        <w:r w:rsidDel="00C67110">
          <w:rPr>
            <w:spacing w:val="-6"/>
          </w:rPr>
          <w:delText xml:space="preserve"> </w:delText>
        </w:r>
        <w:r w:rsidDel="00C67110">
          <w:delText>variable</w:delText>
        </w:r>
        <w:r w:rsidDel="00C67110">
          <w:rPr>
            <w:spacing w:val="-5"/>
          </w:rPr>
          <w:delText xml:space="preserve"> </w:delText>
        </w:r>
        <w:r w:rsidDel="00C67110">
          <w:delText>types</w:delText>
        </w:r>
        <w:r w:rsidDel="00C67110">
          <w:rPr>
            <w:spacing w:val="-6"/>
          </w:rPr>
          <w:delText xml:space="preserve"> </w:delText>
        </w:r>
        <w:r w:rsidDel="00C67110">
          <w:delText>and</w:delText>
        </w:r>
        <w:r w:rsidDel="00C67110">
          <w:rPr>
            <w:spacing w:val="-5"/>
          </w:rPr>
          <w:delText xml:space="preserve"> </w:delText>
        </w:r>
        <w:r w:rsidDel="00C67110">
          <w:delText>some</w:delText>
        </w:r>
        <w:r w:rsidDel="00C67110">
          <w:rPr>
            <w:spacing w:val="-6"/>
          </w:rPr>
          <w:delText xml:space="preserve"> </w:delText>
        </w:r>
        <w:r w:rsidDel="00C67110">
          <w:delText>operators</w:delText>
        </w:r>
        <w:r w:rsidDel="00C67110">
          <w:rPr>
            <w:spacing w:val="-5"/>
          </w:rPr>
          <w:delText xml:space="preserve"> </w:delText>
        </w:r>
        <w:r w:rsidDel="00C67110">
          <w:delText>that</w:delText>
        </w:r>
        <w:r w:rsidDel="00C67110">
          <w:rPr>
            <w:spacing w:val="-6"/>
          </w:rPr>
          <w:delText xml:space="preserve"> </w:delText>
        </w:r>
        <w:r w:rsidDel="00C67110">
          <w:delText>can</w:delText>
        </w:r>
        <w:r w:rsidDel="00C67110">
          <w:rPr>
            <w:spacing w:val="-5"/>
          </w:rPr>
          <w:delText xml:space="preserve"> </w:delText>
        </w:r>
        <w:r w:rsidDel="00C67110">
          <w:delText>be</w:delText>
        </w:r>
        <w:r w:rsidDel="00C67110">
          <w:rPr>
            <w:spacing w:val="-6"/>
          </w:rPr>
          <w:delText xml:space="preserve"> </w:delText>
        </w:r>
        <w:r w:rsidDel="00C67110">
          <w:delText>applied</w:delText>
        </w:r>
        <w:r w:rsidDel="00C67110">
          <w:rPr>
            <w:spacing w:val="-5"/>
          </w:rPr>
          <w:delText xml:space="preserve"> </w:delText>
        </w:r>
        <w:r w:rsidDel="00C67110">
          <w:delText>to</w:delText>
        </w:r>
        <w:r w:rsidDel="00C67110">
          <w:rPr>
            <w:spacing w:val="-6"/>
          </w:rPr>
          <w:delText xml:space="preserve"> </w:delText>
        </w:r>
        <w:r w:rsidDel="00C67110">
          <w:delText>them.</w:delText>
        </w:r>
        <w:r w:rsidDel="00C67110">
          <w:rPr>
            <w:spacing w:val="-58"/>
          </w:rPr>
          <w:delText xml:space="preserve"> </w:delText>
        </w:r>
        <w:r w:rsidDel="00C67110">
          <w:delText>We have then discussed how to generate screen output and how to let the user enter</w:delText>
        </w:r>
        <w:r w:rsidDel="00C67110">
          <w:rPr>
            <w:spacing w:val="1"/>
          </w:rPr>
          <w:delText xml:space="preserve"> </w:delText>
        </w:r>
        <w:r w:rsidDel="00C67110">
          <w:delText>answers and assign them as values to the variables. Furthermore, we have covered the</w:delText>
        </w:r>
        <w:r w:rsidDel="00C67110">
          <w:rPr>
            <w:spacing w:val="1"/>
          </w:rPr>
          <w:delText xml:space="preserve"> </w:delText>
        </w:r>
        <w:r w:rsidDel="00C67110">
          <w:delText>construction of conditional statements to dynamically change the program behaviour if</w:delText>
        </w:r>
        <w:r w:rsidDel="00C67110">
          <w:rPr>
            <w:spacing w:val="1"/>
          </w:rPr>
          <w:delText xml:space="preserve"> </w:delText>
        </w:r>
        <w:r w:rsidDel="00C67110">
          <w:delText>necessary.</w:delText>
        </w:r>
        <w:r w:rsidDel="00C67110">
          <w:rPr>
            <w:spacing w:val="-6"/>
          </w:rPr>
          <w:delText xml:space="preserve"> </w:delText>
        </w:r>
        <w:r w:rsidDel="00C67110">
          <w:delText>Finally,</w:delText>
        </w:r>
        <w:r w:rsidDel="00C67110">
          <w:rPr>
            <w:spacing w:val="-6"/>
          </w:rPr>
          <w:delText xml:space="preserve"> </w:delText>
        </w:r>
        <w:r w:rsidDel="00C67110">
          <w:delText>we</w:delText>
        </w:r>
        <w:r w:rsidDel="00C67110">
          <w:rPr>
            <w:spacing w:val="-6"/>
          </w:rPr>
          <w:delText xml:space="preserve"> </w:delText>
        </w:r>
        <w:r w:rsidDel="00C67110">
          <w:delText>have</w:delText>
        </w:r>
        <w:r w:rsidDel="00C67110">
          <w:rPr>
            <w:spacing w:val="-5"/>
          </w:rPr>
          <w:delText xml:space="preserve"> </w:delText>
        </w:r>
        <w:r w:rsidDel="00C67110">
          <w:delText>also</w:delText>
        </w:r>
        <w:r w:rsidDel="00C67110">
          <w:rPr>
            <w:spacing w:val="-6"/>
          </w:rPr>
          <w:delText xml:space="preserve"> </w:delText>
        </w:r>
        <w:r w:rsidDel="00C67110">
          <w:delText>come</w:delText>
        </w:r>
        <w:r w:rsidDel="00C67110">
          <w:rPr>
            <w:spacing w:val="-6"/>
          </w:rPr>
          <w:delText xml:space="preserve"> </w:delText>
        </w:r>
        <w:r w:rsidDel="00C67110">
          <w:delText>to</w:delText>
        </w:r>
        <w:r w:rsidDel="00C67110">
          <w:rPr>
            <w:spacing w:val="-6"/>
          </w:rPr>
          <w:delText xml:space="preserve"> </w:delText>
        </w:r>
        <w:r w:rsidDel="00C67110">
          <w:delText>know</w:delText>
        </w:r>
        <w:r w:rsidDel="00C67110">
          <w:rPr>
            <w:spacing w:val="-5"/>
          </w:rPr>
          <w:delText xml:space="preserve"> </w:delText>
        </w:r>
        <w:r w:rsidDel="00C67110">
          <w:delText>the</w:delText>
        </w:r>
        <w:r w:rsidDel="00C67110">
          <w:rPr>
            <w:spacing w:val="-6"/>
          </w:rPr>
          <w:delText xml:space="preserve"> </w:delText>
        </w:r>
        <w:r w:rsidDel="00C67110">
          <w:delText>use</w:delText>
        </w:r>
        <w:r w:rsidDel="00C67110">
          <w:rPr>
            <w:spacing w:val="-6"/>
          </w:rPr>
          <w:delText xml:space="preserve"> </w:delText>
        </w:r>
        <w:r w:rsidDel="00C67110">
          <w:delText>of</w:delText>
        </w:r>
        <w:r w:rsidDel="00C67110">
          <w:rPr>
            <w:spacing w:val="-6"/>
          </w:rPr>
          <w:delText xml:space="preserve"> </w:delText>
        </w:r>
        <w:r w:rsidDel="00C67110">
          <w:delText>loops</w:delText>
        </w:r>
        <w:r w:rsidDel="00C67110">
          <w:rPr>
            <w:spacing w:val="-5"/>
          </w:rPr>
          <w:delText xml:space="preserve"> </w:delText>
        </w:r>
        <w:r w:rsidDel="00C67110">
          <w:delText>to</w:delText>
        </w:r>
        <w:r w:rsidDel="00C67110">
          <w:rPr>
            <w:spacing w:val="-6"/>
          </w:rPr>
          <w:delText xml:space="preserve"> </w:delText>
        </w:r>
        <w:r w:rsidDel="00C67110">
          <w:delText>repeat</w:delText>
        </w:r>
        <w:r w:rsidDel="00C67110">
          <w:rPr>
            <w:spacing w:val="-6"/>
          </w:rPr>
          <w:delText xml:space="preserve"> </w:delText>
        </w:r>
        <w:r w:rsidDel="00C67110">
          <w:delText>routine</w:delText>
        </w:r>
        <w:r w:rsidDel="00C67110">
          <w:rPr>
            <w:spacing w:val="-6"/>
          </w:rPr>
          <w:delText xml:space="preserve"> </w:delText>
        </w:r>
        <w:r w:rsidDel="00C67110">
          <w:delText>tasks</w:delText>
        </w:r>
        <w:r w:rsidDel="00C67110">
          <w:rPr>
            <w:spacing w:val="-5"/>
          </w:rPr>
          <w:delText xml:space="preserve"> </w:delText>
        </w:r>
        <w:r w:rsidDel="00C67110">
          <w:delText>for</w:delText>
        </w:r>
        <w:r w:rsidDel="00C67110">
          <w:rPr>
            <w:spacing w:val="-58"/>
          </w:rPr>
          <w:delText xml:space="preserve"> </w:delText>
        </w:r>
        <w:r w:rsidDel="00C67110">
          <w:delText>an</w:delText>
        </w:r>
        <w:r w:rsidDel="00C67110">
          <w:rPr>
            <w:spacing w:val="-1"/>
          </w:rPr>
          <w:delText xml:space="preserve"> </w:delText>
        </w:r>
        <w:r w:rsidDel="00C67110">
          <w:delText>endless number</w:delText>
        </w:r>
        <w:r w:rsidDel="00C67110">
          <w:rPr>
            <w:spacing w:val="-1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times</w:delText>
        </w:r>
        <w:r w:rsidDel="00C67110">
          <w:rPr>
            <w:spacing w:val="-1"/>
          </w:rPr>
          <w:delText xml:space="preserve"> </w:delText>
        </w:r>
        <w:r w:rsidDel="00C67110">
          <w:delText>within</w:delText>
        </w:r>
        <w:r w:rsidDel="00C67110">
          <w:rPr>
            <w:spacing w:val="-1"/>
          </w:rPr>
          <w:delText xml:space="preserve"> </w:delText>
        </w:r>
        <w:r w:rsidDel="00C67110">
          <w:delText>a</w:delText>
        </w:r>
        <w:r w:rsidDel="00C67110">
          <w:rPr>
            <w:spacing w:val="-1"/>
          </w:rPr>
          <w:delText xml:space="preserve"> </w:delText>
        </w:r>
        <w:r w:rsidDel="00C67110">
          <w:delText>program.</w:delText>
        </w:r>
      </w:del>
    </w:p>
    <w:p w:rsidR="00CB0608" w:rsidDel="00C67110" w:rsidRDefault="00CB0608">
      <w:pPr>
        <w:spacing w:line="348" w:lineRule="auto"/>
        <w:jc w:val="both"/>
        <w:rPr>
          <w:del w:id="1413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414" w:author="James Tan Swee Chuan (SUSS)" w:date="2022-03-31T16:51:00Z"/>
          <w:sz w:val="26"/>
        </w:rPr>
      </w:pPr>
    </w:p>
    <w:p w:rsidR="00CB0608" w:rsidDel="00C67110" w:rsidRDefault="00271F97">
      <w:pPr>
        <w:pStyle w:val="Heading1"/>
        <w:ind w:left="480"/>
        <w:rPr>
          <w:del w:id="1415" w:author="James Tan Swee Chuan (SUSS)" w:date="2022-03-31T16:51:00Z"/>
        </w:rPr>
      </w:pPr>
      <w:del w:id="1416" w:author="James Tan Swee Chuan (SUSS)" w:date="2022-03-31T16:51:00Z">
        <w:r w:rsidDel="00C67110">
          <w:rPr>
            <w:color w:val="007DBA"/>
          </w:rPr>
          <w:delText>Formative</w:delText>
        </w:r>
        <w:r w:rsidDel="00C67110">
          <w:rPr>
            <w:color w:val="007DBA"/>
            <w:spacing w:val="-20"/>
          </w:rPr>
          <w:delText xml:space="preserve"> </w:delText>
        </w:r>
        <w:r w:rsidDel="00C67110">
          <w:rPr>
            <w:color w:val="007DBA"/>
          </w:rPr>
          <w:delText>Assessment</w:delText>
        </w:r>
      </w:del>
    </w:p>
    <w:p w:rsidR="00CB0608" w:rsidDel="00C67110" w:rsidRDefault="00CB0608">
      <w:pPr>
        <w:pStyle w:val="BodyText"/>
        <w:rPr>
          <w:del w:id="1417" w:author="James Tan Swee Chuan (SUSS)" w:date="2022-03-31T16:51:00Z"/>
          <w:rFonts w:ascii="Palatino Linotype"/>
          <w:b/>
          <w:sz w:val="58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959"/>
          <w:tab w:val="left" w:pos="960"/>
        </w:tabs>
        <w:spacing w:line="348" w:lineRule="auto"/>
        <w:ind w:right="124"/>
        <w:jc w:val="left"/>
        <w:rPr>
          <w:del w:id="1418" w:author="James Tan Swee Chuan (SUSS)" w:date="2022-03-31T16:51:00Z"/>
          <w:sz w:val="24"/>
        </w:rPr>
      </w:pPr>
      <w:del w:id="1419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28"/>
            <w:sz w:val="24"/>
          </w:rPr>
          <w:delText xml:space="preserve"> </w:delText>
        </w:r>
        <w:r w:rsidDel="00C67110">
          <w:rPr>
            <w:sz w:val="24"/>
          </w:rPr>
          <w:delText>which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directory</w:delText>
        </w:r>
        <w:r w:rsidDel="00C67110">
          <w:rPr>
            <w:spacing w:val="30"/>
            <w:sz w:val="24"/>
          </w:rPr>
          <w:delText xml:space="preserve"> </w:delText>
        </w:r>
        <w:r w:rsidDel="00C67110">
          <w:rPr>
            <w:sz w:val="24"/>
          </w:rPr>
          <w:delText>(folder)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can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you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run</w:delText>
        </w:r>
        <w:r w:rsidDel="00C67110">
          <w:rPr>
            <w:spacing w:val="30"/>
            <w:sz w:val="24"/>
          </w:rPr>
          <w:delText xml:space="preserve"> </w:delText>
        </w:r>
        <w:r w:rsidDel="00C67110">
          <w:rPr>
            <w:sz w:val="24"/>
          </w:rPr>
          <w:delText>your</w:delText>
        </w:r>
        <w:r w:rsidDel="00C67110">
          <w:rPr>
            <w:spacing w:val="28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30"/>
            <w:sz w:val="24"/>
          </w:rPr>
          <w:delText xml:space="preserve"> </w:delText>
        </w:r>
        <w:r w:rsidDel="00C67110">
          <w:rPr>
            <w:sz w:val="24"/>
          </w:rPr>
          <w:delText>script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that</w:delText>
        </w:r>
        <w:r w:rsidDel="00C67110">
          <w:rPr>
            <w:spacing w:val="28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30"/>
            <w:sz w:val="24"/>
          </w:rPr>
          <w:delText xml:space="preserve"> </w:delText>
        </w:r>
        <w:r w:rsidDel="00C67110">
          <w:rPr>
            <w:sz w:val="24"/>
          </w:rPr>
          <w:delText>saved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with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.py extension?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29"/>
        <w:rPr>
          <w:del w:id="1420" w:author="James Tan Swee Chuan (SUSS)" w:date="2022-03-31T16:51:00Z"/>
          <w:sz w:val="24"/>
        </w:rPr>
      </w:pPr>
      <w:del w:id="1421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folder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where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installed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4"/>
        <w:rPr>
          <w:del w:id="1422" w:author="James Tan Swee Chuan (SUSS)" w:date="2022-03-31T16:51:00Z"/>
          <w:sz w:val="24"/>
        </w:rPr>
      </w:pPr>
      <w:del w:id="1423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folder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where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operating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system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installed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4"/>
        <w:rPr>
          <w:del w:id="1424" w:author="James Tan Swee Chuan (SUSS)" w:date="2022-03-31T16:51:00Z"/>
          <w:sz w:val="24"/>
        </w:rPr>
      </w:pPr>
      <w:del w:id="1425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folder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where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I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have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saved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my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script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3"/>
        <w:rPr>
          <w:del w:id="1426" w:author="James Tan Swee Chuan (SUSS)" w:date="2022-03-31T16:51:00Z"/>
          <w:sz w:val="24"/>
        </w:rPr>
      </w:pPr>
      <w:del w:id="1427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any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arbitrary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folder</w:delText>
        </w:r>
      </w:del>
    </w:p>
    <w:p w:rsidR="00CB0608" w:rsidDel="00C67110" w:rsidRDefault="00CB0608">
      <w:pPr>
        <w:pStyle w:val="BodyText"/>
        <w:spacing w:before="11"/>
        <w:rPr>
          <w:del w:id="1428" w:author="James Tan Swee Chuan (SUSS)" w:date="2022-03-31T16:51:00Z"/>
          <w:sz w:val="34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959"/>
          <w:tab w:val="left" w:pos="960"/>
        </w:tabs>
        <w:spacing w:before="1"/>
        <w:jc w:val="left"/>
        <w:rPr>
          <w:del w:id="1429" w:author="James Tan Swee Chuan (SUSS)" w:date="2022-03-31T16:51:00Z"/>
          <w:sz w:val="24"/>
        </w:rPr>
      </w:pPr>
      <w:del w:id="1430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line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code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not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valid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syntax?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3"/>
        <w:rPr>
          <w:del w:id="1431" w:author="James Tan Swee Chuan (SUSS)" w:date="2022-03-31T16:51:00Z"/>
          <w:rFonts w:ascii="Courier New"/>
          <w:sz w:val="24"/>
        </w:rPr>
      </w:pPr>
      <w:del w:id="1432" w:author="James Tan Swee Chuan (SUSS)" w:date="2022-03-31T16:51:00Z">
        <w:r w:rsidDel="00C67110">
          <w:rPr>
            <w:rFonts w:ascii="Courier New"/>
            <w:sz w:val="24"/>
          </w:rPr>
          <w:delText>print("This is {a} wrong syntax!")</w:delText>
        </w:r>
      </w:del>
    </w:p>
    <w:p w:rsidR="00CB0608" w:rsidDel="00C67110" w:rsidRDefault="00271F97">
      <w:pPr>
        <w:pStyle w:val="BodyText"/>
        <w:spacing w:before="160"/>
        <w:ind w:left="1380"/>
        <w:rPr>
          <w:del w:id="1433" w:author="James Tan Swee Chuan (SUSS)" w:date="2022-03-31T16:51:00Z"/>
          <w:rFonts w:ascii="Courier New"/>
        </w:rPr>
      </w:pPr>
      <w:del w:id="1434" w:author="James Tan Swee Chuan (SUSS)" w:date="2022-03-31T16:51:00Z">
        <w:r w:rsidDel="00C67110">
          <w:delText>b.</w:delText>
        </w:r>
        <w:r w:rsidDel="00C67110">
          <w:rPr>
            <w:spacing w:val="26"/>
          </w:rPr>
          <w:delText xml:space="preserve"> </w:delText>
        </w:r>
        <w:r w:rsidDel="00C67110">
          <w:rPr>
            <w:rFonts w:ascii="Courier New"/>
          </w:rPr>
          <w:delText>0 = 0</w:delText>
        </w:r>
      </w:del>
    </w:p>
    <w:p w:rsidR="00CB0608" w:rsidDel="00C67110" w:rsidRDefault="00271F97">
      <w:pPr>
        <w:pStyle w:val="BodyText"/>
        <w:spacing w:before="159"/>
        <w:ind w:left="1380"/>
        <w:rPr>
          <w:del w:id="1435" w:author="James Tan Swee Chuan (SUSS)" w:date="2022-03-31T16:51:00Z"/>
          <w:rFonts w:ascii="Courier New"/>
        </w:rPr>
      </w:pPr>
      <w:del w:id="1436" w:author="James Tan Swee Chuan (SUSS)" w:date="2022-03-31T16:51:00Z">
        <w:r w:rsidDel="00C67110">
          <w:delText>c.</w:delText>
        </w:r>
        <w:r w:rsidDel="00C67110">
          <w:rPr>
            <w:spacing w:val="52"/>
          </w:rPr>
          <w:delText xml:space="preserve"> </w:delText>
        </w:r>
        <w:r w:rsidDel="00C67110">
          <w:rPr>
            <w:rFonts w:ascii="Courier New"/>
          </w:rPr>
          <w:delText>0 == 1</w:delText>
        </w:r>
      </w:del>
    </w:p>
    <w:p w:rsidR="00CB0608" w:rsidDel="00C67110" w:rsidRDefault="00271F97">
      <w:pPr>
        <w:pStyle w:val="BodyText"/>
        <w:spacing w:before="160"/>
        <w:ind w:left="1380"/>
        <w:rPr>
          <w:del w:id="1437" w:author="James Tan Swee Chuan (SUSS)" w:date="2022-03-31T16:51:00Z"/>
          <w:rFonts w:ascii="Courier New"/>
        </w:rPr>
      </w:pPr>
      <w:del w:id="1438" w:author="James Tan Swee Chuan (SUSS)" w:date="2022-03-31T16:51:00Z">
        <w:r w:rsidDel="00C67110">
          <w:delText>d.</w:delText>
        </w:r>
        <w:r w:rsidDel="00C67110">
          <w:rPr>
            <w:spacing w:val="12"/>
          </w:rPr>
          <w:delText xml:space="preserve"> </w:delText>
        </w:r>
        <w:r w:rsidDel="00C67110">
          <w:rPr>
            <w:rFonts w:ascii="Courier New"/>
          </w:rPr>
          <w:delText>y = a / int(b)</w:delText>
        </w:r>
      </w:del>
    </w:p>
    <w:p w:rsidR="00CB0608" w:rsidDel="00C67110" w:rsidRDefault="00CB0608">
      <w:pPr>
        <w:pStyle w:val="BodyText"/>
        <w:spacing w:before="10"/>
        <w:rPr>
          <w:del w:id="1439" w:author="James Tan Swee Chuan (SUSS)" w:date="2022-03-31T16:51:00Z"/>
          <w:rFonts w:ascii="Courier New"/>
          <w:sz w:val="37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959"/>
          <w:tab w:val="left" w:pos="960"/>
        </w:tabs>
        <w:jc w:val="left"/>
        <w:rPr>
          <w:del w:id="1440" w:author="James Tan Swee Chuan (SUSS)" w:date="2022-03-31T16:51:00Z"/>
          <w:sz w:val="24"/>
        </w:rPr>
      </w:pPr>
      <w:del w:id="1441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following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valid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variable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name?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4"/>
        <w:rPr>
          <w:del w:id="1442" w:author="James Tan Swee Chuan (SUSS)" w:date="2022-03-31T16:51:00Z"/>
          <w:rFonts w:ascii="Courier New"/>
          <w:sz w:val="24"/>
        </w:rPr>
      </w:pPr>
      <w:del w:id="1443" w:author="James Tan Swee Chuan (SUSS)" w:date="2022-03-31T16:51:00Z">
        <w:r w:rsidDel="00C67110">
          <w:rPr>
            <w:rFonts w:ascii="Courier New"/>
            <w:sz w:val="24"/>
          </w:rPr>
          <w:delText>iamavariablelol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59"/>
        <w:rPr>
          <w:del w:id="1444" w:author="James Tan Swee Chuan (SUSS)" w:date="2022-03-31T16:51:00Z"/>
          <w:rFonts w:ascii="Courier New"/>
          <w:sz w:val="24"/>
        </w:rPr>
      </w:pPr>
      <w:del w:id="1445" w:author="James Tan Swee Chuan (SUSS)" w:date="2022-03-31T16:51:00Z">
        <w:r w:rsidDel="00C67110">
          <w:rPr>
            <w:rFonts w:ascii="Courier New"/>
            <w:sz w:val="24"/>
          </w:rPr>
          <w:delText>:)iamavariable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0"/>
        <w:rPr>
          <w:del w:id="1446" w:author="James Tan Swee Chuan (SUSS)" w:date="2022-03-31T16:51:00Z"/>
          <w:rFonts w:ascii="Courier New"/>
          <w:sz w:val="24"/>
        </w:rPr>
      </w:pPr>
      <w:del w:id="1447" w:author="James Tan Swee Chuan (SUSS)" w:date="2022-03-31T16:51:00Z">
        <w:r w:rsidDel="00C67110">
          <w:rPr>
            <w:rFonts w:ascii="Courier New"/>
            <w:sz w:val="24"/>
          </w:rPr>
          <w:delText>007imavariable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59"/>
        <w:rPr>
          <w:del w:id="1448" w:author="James Tan Swee Chuan (SUSS)" w:date="2022-03-31T16:51:00Z"/>
          <w:rFonts w:ascii="Courier New"/>
          <w:sz w:val="24"/>
        </w:rPr>
      </w:pPr>
      <w:del w:id="1449" w:author="James Tan Swee Chuan (SUSS)" w:date="2022-03-31T16:51:00Z">
        <w:r w:rsidDel="00C67110">
          <w:rPr>
            <w:rFonts w:ascii="Courier New"/>
            <w:sz w:val="24"/>
          </w:rPr>
          <w:delText>i-am-a-variable-lol</w:delText>
        </w:r>
      </w:del>
    </w:p>
    <w:p w:rsidR="00CB0608" w:rsidDel="00C67110" w:rsidRDefault="00CB0608">
      <w:pPr>
        <w:pStyle w:val="BodyText"/>
        <w:spacing w:before="10"/>
        <w:rPr>
          <w:del w:id="1450" w:author="James Tan Swee Chuan (SUSS)" w:date="2022-03-31T16:51:00Z"/>
          <w:rFonts w:ascii="Courier New"/>
          <w:sz w:val="37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959"/>
          <w:tab w:val="left" w:pos="960"/>
        </w:tabs>
        <w:jc w:val="left"/>
        <w:rPr>
          <w:del w:id="1451" w:author="James Tan Swee Chuan (SUSS)" w:date="2022-03-31T16:51:00Z"/>
          <w:sz w:val="24"/>
        </w:rPr>
      </w:pPr>
      <w:del w:id="1452" w:author="James Tan Swee Chuan (SUSS)" w:date="2022-03-31T16:51:00Z">
        <w:r w:rsidDel="00C67110">
          <w:rPr>
            <w:spacing w:val="-1"/>
            <w:sz w:val="24"/>
          </w:rPr>
          <w:delText>What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is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 xml:space="preserve">the </w:delText>
        </w:r>
        <w:r w:rsidDel="00C67110">
          <w:rPr>
            <w:sz w:val="24"/>
          </w:rPr>
          <w:delText>value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int(-0.5)</w:delText>
        </w:r>
        <w:r w:rsidDel="00C67110">
          <w:rPr>
            <w:rFonts w:ascii="Courier New"/>
            <w:spacing w:val="-85"/>
            <w:sz w:val="24"/>
          </w:rPr>
          <w:delText xml:space="preserve"> </w:delText>
        </w:r>
        <w:r w:rsidDel="00C67110">
          <w:rPr>
            <w:sz w:val="24"/>
          </w:rPr>
          <w:delText>in Python?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0"/>
        <w:rPr>
          <w:del w:id="1453" w:author="James Tan Swee Chuan (SUSS)" w:date="2022-03-31T16:51:00Z"/>
          <w:sz w:val="24"/>
        </w:rPr>
      </w:pPr>
      <w:del w:id="1454" w:author="James Tan Swee Chuan (SUSS)" w:date="2022-03-31T16:51:00Z">
        <w:r w:rsidDel="00C67110">
          <w:rPr>
            <w:sz w:val="24"/>
          </w:rPr>
          <w:delText>-1</w:delText>
        </w:r>
      </w:del>
    </w:p>
    <w:p w:rsidR="00CB0608" w:rsidDel="00C67110" w:rsidRDefault="00271F97">
      <w:pPr>
        <w:pStyle w:val="BodyText"/>
        <w:spacing w:before="163"/>
        <w:ind w:left="1380"/>
        <w:rPr>
          <w:del w:id="1455" w:author="James Tan Swee Chuan (SUSS)" w:date="2022-03-31T16:51:00Z"/>
        </w:rPr>
      </w:pPr>
      <w:del w:id="1456" w:author="James Tan Swee Chuan (SUSS)" w:date="2022-03-31T16:51:00Z">
        <w:r w:rsidDel="00C67110">
          <w:delText>b.</w:delText>
        </w:r>
        <w:r w:rsidDel="00C67110">
          <w:rPr>
            <w:spacing w:val="26"/>
          </w:rPr>
          <w:delText xml:space="preserve"> </w:delText>
        </w:r>
        <w:r w:rsidDel="00C67110">
          <w:delText>0.5</w:delText>
        </w:r>
      </w:del>
    </w:p>
    <w:p w:rsidR="00CB0608" w:rsidDel="00C67110" w:rsidRDefault="00271F97">
      <w:pPr>
        <w:pStyle w:val="BodyText"/>
        <w:spacing w:before="164"/>
        <w:ind w:left="1380"/>
        <w:rPr>
          <w:del w:id="1457" w:author="James Tan Swee Chuan (SUSS)" w:date="2022-03-31T16:51:00Z"/>
        </w:rPr>
      </w:pPr>
      <w:del w:id="1458" w:author="James Tan Swee Chuan (SUSS)" w:date="2022-03-31T16:51:00Z">
        <w:r w:rsidDel="00C67110">
          <w:delText>c.</w:delText>
        </w:r>
        <w:r w:rsidDel="00C67110">
          <w:rPr>
            <w:spacing w:val="52"/>
          </w:rPr>
          <w:delText xml:space="preserve"> </w:delText>
        </w:r>
        <w:r w:rsidDel="00C67110">
          <w:delText>0</w:delText>
        </w:r>
      </w:del>
    </w:p>
    <w:p w:rsidR="00CB0608" w:rsidDel="00C67110" w:rsidRDefault="00271F97">
      <w:pPr>
        <w:pStyle w:val="BodyText"/>
        <w:spacing w:before="164"/>
        <w:ind w:left="1380"/>
        <w:rPr>
          <w:del w:id="1459" w:author="James Tan Swee Chuan (SUSS)" w:date="2022-03-31T16:51:00Z"/>
        </w:rPr>
      </w:pPr>
      <w:del w:id="1460" w:author="James Tan Swee Chuan (SUSS)" w:date="2022-03-31T16:51:00Z">
        <w:r w:rsidDel="00C67110">
          <w:delText>d.</w:delText>
        </w:r>
        <w:r w:rsidDel="00C67110">
          <w:rPr>
            <w:spacing w:val="12"/>
          </w:rPr>
          <w:delText xml:space="preserve"> </w:delText>
        </w:r>
        <w:r w:rsidDel="00C67110">
          <w:delText>1</w:delText>
        </w:r>
      </w:del>
    </w:p>
    <w:p w:rsidR="00CB0608" w:rsidDel="00C67110" w:rsidRDefault="00CB0608">
      <w:pPr>
        <w:pStyle w:val="BodyText"/>
        <w:spacing w:before="11"/>
        <w:rPr>
          <w:del w:id="1461" w:author="James Tan Swee Chuan (SUSS)" w:date="2022-03-31T16:51:00Z"/>
          <w:sz w:val="34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959"/>
          <w:tab w:val="left" w:pos="960"/>
        </w:tabs>
        <w:jc w:val="left"/>
        <w:rPr>
          <w:del w:id="1462" w:author="James Tan Swee Chuan (SUSS)" w:date="2022-03-31T16:51:00Z"/>
          <w:sz w:val="24"/>
        </w:rPr>
      </w:pPr>
      <w:del w:id="1463" w:author="James Tan Swee Chuan (SUSS)" w:date="2022-03-31T16:51:00Z">
        <w:r w:rsidDel="00C67110">
          <w:rPr>
            <w:spacing w:val="-1"/>
            <w:sz w:val="24"/>
          </w:rPr>
          <w:delText>What</w:delText>
        </w:r>
        <w:r w:rsidDel="00C67110">
          <w:rPr>
            <w:spacing w:val="1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does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the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.format()</w:delText>
        </w:r>
        <w:r w:rsidDel="00C67110">
          <w:rPr>
            <w:rFonts w:ascii="Courier New"/>
            <w:spacing w:val="-84"/>
            <w:sz w:val="24"/>
          </w:rPr>
          <w:delText xml:space="preserve"> </w:delText>
        </w:r>
        <w:r w:rsidDel="00C67110">
          <w:rPr>
            <w:sz w:val="24"/>
          </w:rPr>
          <w:delText>method do?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0"/>
        <w:rPr>
          <w:del w:id="1464" w:author="James Tan Swee Chuan (SUSS)" w:date="2022-03-31T16:51:00Z"/>
          <w:sz w:val="24"/>
        </w:rPr>
      </w:pPr>
      <w:del w:id="1465" w:author="James Tan Swee Chuan (SUSS)" w:date="2022-03-31T16:51:00Z">
        <w:r w:rsidDel="00C67110">
          <w:rPr>
            <w:spacing w:val="-1"/>
            <w:sz w:val="24"/>
          </w:rPr>
          <w:delText>It formats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 xml:space="preserve">the </w:delText>
        </w:r>
        <w:r w:rsidDel="00C67110">
          <w:rPr>
            <w:sz w:val="24"/>
          </w:rPr>
          <w:delText>font of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string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in a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print()</w:delText>
        </w:r>
        <w:r w:rsidDel="00C67110">
          <w:rPr>
            <w:rFonts w:ascii="Courier New"/>
            <w:spacing w:val="-85"/>
            <w:sz w:val="24"/>
          </w:rPr>
          <w:delText xml:space="preserve"> </w:delText>
        </w:r>
        <w:r w:rsidDel="00C67110">
          <w:rPr>
            <w:sz w:val="24"/>
          </w:rPr>
          <w:delText>function.</w:delText>
        </w:r>
      </w:del>
    </w:p>
    <w:p w:rsidR="00CB0608" w:rsidDel="00C67110" w:rsidRDefault="00CB0608">
      <w:pPr>
        <w:rPr>
          <w:del w:id="1466" w:author="James Tan Swee Chuan (SUSS)" w:date="2022-03-31T16:51:00Z"/>
          <w:sz w:val="24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467" w:author="James Tan Swee Chuan (SUSS)" w:date="2022-03-31T16:51:00Z"/>
          <w:sz w:val="14"/>
        </w:rPr>
      </w:pPr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67"/>
        <w:ind w:left="1300"/>
        <w:rPr>
          <w:del w:id="1468" w:author="James Tan Swee Chuan (SUSS)" w:date="2022-03-31T16:51:00Z"/>
          <w:sz w:val="24"/>
        </w:rPr>
      </w:pPr>
      <w:del w:id="1469" w:author="James Tan Swee Chuan (SUSS)" w:date="2022-03-31T16:51:00Z">
        <w:r w:rsidDel="00C67110">
          <w:rPr>
            <w:sz w:val="24"/>
          </w:rPr>
          <w:delText>It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replaces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expression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in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curly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bracket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within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string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its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value.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164"/>
        <w:ind w:left="1300"/>
        <w:rPr>
          <w:del w:id="1470" w:author="James Tan Swee Chuan (SUSS)" w:date="2022-03-31T16:51:00Z"/>
          <w:sz w:val="24"/>
        </w:rPr>
      </w:pPr>
      <w:del w:id="1471" w:author="James Tan Swee Chuan (SUSS)" w:date="2022-03-31T16:51:00Z">
        <w:r w:rsidDel="00C67110">
          <w:rPr>
            <w:sz w:val="24"/>
          </w:rPr>
          <w:delText>It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replaces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curly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bracket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by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round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bracket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in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string.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164" w:line="348" w:lineRule="auto"/>
        <w:ind w:left="1300" w:right="487"/>
        <w:rPr>
          <w:del w:id="1472" w:author="James Tan Swee Chuan (SUSS)" w:date="2022-03-31T16:51:00Z"/>
          <w:sz w:val="24"/>
        </w:rPr>
      </w:pPr>
      <w:del w:id="1473" w:author="James Tan Swee Chuan (SUSS)" w:date="2022-03-31T16:51:00Z">
        <w:r w:rsidDel="00C67110">
          <w:rPr>
            <w:sz w:val="24"/>
          </w:rPr>
          <w:delText>It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replaces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curly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bracket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within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string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by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value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expression</w:delText>
        </w:r>
        <w:r w:rsidDel="00C67110">
          <w:rPr>
            <w:spacing w:val="9"/>
            <w:sz w:val="24"/>
          </w:rPr>
          <w:delText xml:space="preserve"> </w:delText>
        </w:r>
        <w:r w:rsidDel="00C67110">
          <w:rPr>
            <w:sz w:val="24"/>
          </w:rPr>
          <w:delText>in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the</w:delText>
        </w:r>
        <w:r w:rsidDel="00C67110">
          <w:rPr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.format()</w:delText>
        </w:r>
        <w:r w:rsidDel="00C67110">
          <w:rPr>
            <w:rFonts w:ascii="Courier New"/>
            <w:spacing w:val="-85"/>
            <w:sz w:val="24"/>
          </w:rPr>
          <w:delText xml:space="preserve"> </w:delText>
        </w:r>
        <w:r w:rsidDel="00C67110">
          <w:rPr>
            <w:sz w:val="24"/>
          </w:rPr>
          <w:delText>method.</w:delText>
        </w:r>
      </w:del>
    </w:p>
    <w:p w:rsidR="00CB0608" w:rsidDel="00C67110" w:rsidRDefault="00CB0608">
      <w:pPr>
        <w:pStyle w:val="BodyText"/>
        <w:spacing w:before="9"/>
        <w:rPr>
          <w:del w:id="1474" w:author="James Tan Swee Chuan (SUSS)" w:date="2022-03-31T16:51:00Z"/>
          <w:sz w:val="23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599"/>
          <w:tab w:val="left" w:pos="600"/>
        </w:tabs>
        <w:spacing w:line="372" w:lineRule="auto"/>
        <w:ind w:left="1020" w:right="3952" w:hanging="900"/>
        <w:jc w:val="left"/>
        <w:rPr>
          <w:del w:id="1475" w:author="James Tan Swee Chuan (SUSS)" w:date="2022-03-31T16:51:00Z"/>
          <w:rFonts w:ascii="Courier New"/>
          <w:sz w:val="24"/>
        </w:rPr>
      </w:pPr>
      <w:del w:id="1476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following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Boolean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expression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false?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a.</w:delText>
        </w:r>
        <w:r w:rsidDel="00C67110">
          <w:rPr>
            <w:spacing w:val="40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-5 &lt;= 0</w:delText>
        </w:r>
      </w:del>
    </w:p>
    <w:p w:rsidR="00CB0608" w:rsidDel="00C67110" w:rsidRDefault="00271F97">
      <w:pPr>
        <w:pStyle w:val="BodyText"/>
        <w:spacing w:line="298" w:lineRule="exact"/>
        <w:ind w:left="1020"/>
        <w:rPr>
          <w:del w:id="1477" w:author="James Tan Swee Chuan (SUSS)" w:date="2022-03-31T16:51:00Z"/>
          <w:rFonts w:ascii="Courier New"/>
        </w:rPr>
      </w:pPr>
      <w:del w:id="1478" w:author="James Tan Swee Chuan (SUSS)" w:date="2022-03-31T16:51:00Z">
        <w:r w:rsidDel="00C67110">
          <w:delText>b.</w:delText>
        </w:r>
        <w:r w:rsidDel="00C67110">
          <w:rPr>
            <w:spacing w:val="26"/>
          </w:rPr>
          <w:delText xml:space="preserve"> </w:delText>
        </w:r>
        <w:r w:rsidDel="00C67110">
          <w:rPr>
            <w:rFonts w:ascii="Courier New"/>
          </w:rPr>
          <w:delText>10 ** 2 == 100</w:delText>
        </w:r>
      </w:del>
    </w:p>
    <w:p w:rsidR="00CB0608" w:rsidDel="00C67110" w:rsidRDefault="00271F97">
      <w:pPr>
        <w:pStyle w:val="BodyText"/>
        <w:spacing w:before="159"/>
        <w:ind w:left="1020"/>
        <w:rPr>
          <w:del w:id="1479" w:author="James Tan Swee Chuan (SUSS)" w:date="2022-03-31T16:51:00Z"/>
          <w:rFonts w:ascii="Courier New"/>
        </w:rPr>
      </w:pPr>
      <w:del w:id="1480" w:author="James Tan Swee Chuan (SUSS)" w:date="2022-03-31T16:51:00Z">
        <w:r w:rsidDel="00C67110">
          <w:delText>c.</w:delText>
        </w:r>
        <w:r w:rsidDel="00C67110">
          <w:rPr>
            <w:spacing w:val="52"/>
          </w:rPr>
          <w:delText xml:space="preserve"> </w:delText>
        </w:r>
        <w:r w:rsidDel="00C67110">
          <w:rPr>
            <w:rFonts w:ascii="Courier New"/>
          </w:rPr>
          <w:delText>int(-0.5) &lt; int(-0.2)</w:delText>
        </w:r>
      </w:del>
    </w:p>
    <w:p w:rsidR="00CB0608" w:rsidDel="00C67110" w:rsidRDefault="00271F97">
      <w:pPr>
        <w:pStyle w:val="BodyText"/>
        <w:spacing w:before="160"/>
        <w:ind w:left="1020"/>
        <w:rPr>
          <w:del w:id="1481" w:author="James Tan Swee Chuan (SUSS)" w:date="2022-03-31T16:51:00Z"/>
          <w:rFonts w:ascii="Courier New"/>
        </w:rPr>
      </w:pPr>
      <w:del w:id="1482" w:author="James Tan Swee Chuan (SUSS)" w:date="2022-03-31T16:51:00Z">
        <w:r w:rsidDel="00C67110">
          <w:delText>d.</w:delText>
        </w:r>
        <w:r w:rsidDel="00C67110">
          <w:rPr>
            <w:spacing w:val="12"/>
          </w:rPr>
          <w:delText xml:space="preserve"> </w:delText>
        </w:r>
        <w:r w:rsidDel="00C67110">
          <w:rPr>
            <w:rFonts w:ascii="Courier New"/>
          </w:rPr>
          <w:delText>18 / 3 &gt; 1 + 4</w:delText>
        </w:r>
      </w:del>
    </w:p>
    <w:p w:rsidR="00CB0608" w:rsidDel="00C67110" w:rsidRDefault="00CB0608">
      <w:pPr>
        <w:pStyle w:val="BodyText"/>
        <w:spacing w:before="10"/>
        <w:rPr>
          <w:del w:id="1483" w:author="James Tan Swee Chuan (SUSS)" w:date="2022-03-31T16:51:00Z"/>
          <w:rFonts w:ascii="Courier New"/>
          <w:sz w:val="37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599"/>
          <w:tab w:val="left" w:pos="600"/>
        </w:tabs>
        <w:ind w:left="600"/>
        <w:jc w:val="left"/>
        <w:rPr>
          <w:del w:id="1484" w:author="James Tan Swee Chuan (SUSS)" w:date="2022-03-31T16:51:00Z"/>
          <w:sz w:val="24"/>
        </w:rPr>
      </w:pPr>
      <w:del w:id="1485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Boolean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expression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equivalent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to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not(a</w:delText>
        </w:r>
        <w:r w:rsidDel="00C67110">
          <w:rPr>
            <w:rFonts w:ascii="Courier New"/>
            <w:spacing w:val="-2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and</w:delText>
        </w:r>
        <w:r w:rsidDel="00C67110">
          <w:rPr>
            <w:rFonts w:ascii="Courier New"/>
            <w:spacing w:val="-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b)</w:delText>
        </w:r>
        <w:r w:rsidDel="00C67110">
          <w:rPr>
            <w:sz w:val="24"/>
          </w:rPr>
          <w:delText>?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159"/>
        <w:ind w:left="1300"/>
        <w:rPr>
          <w:del w:id="1486" w:author="James Tan Swee Chuan (SUSS)" w:date="2022-03-31T16:51:00Z"/>
          <w:rFonts w:ascii="Courier New"/>
          <w:sz w:val="24"/>
        </w:rPr>
      </w:pPr>
      <w:del w:id="1487" w:author="James Tan Swee Chuan (SUSS)" w:date="2022-03-31T16:51:00Z">
        <w:r w:rsidDel="00C67110">
          <w:rPr>
            <w:rFonts w:ascii="Courier New"/>
            <w:sz w:val="24"/>
          </w:rPr>
          <w:delText>not a and not b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160"/>
        <w:ind w:left="1300"/>
        <w:rPr>
          <w:del w:id="1488" w:author="James Tan Swee Chuan (SUSS)" w:date="2022-03-31T16:51:00Z"/>
          <w:rFonts w:ascii="Courier New"/>
          <w:sz w:val="24"/>
        </w:rPr>
      </w:pPr>
      <w:del w:id="1489" w:author="James Tan Swee Chuan (SUSS)" w:date="2022-03-31T16:51:00Z">
        <w:r w:rsidDel="00C67110">
          <w:rPr>
            <w:rFonts w:ascii="Courier New"/>
            <w:sz w:val="24"/>
          </w:rPr>
          <w:delText>not a or not b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159"/>
        <w:ind w:left="1300"/>
        <w:rPr>
          <w:del w:id="1490" w:author="James Tan Swee Chuan (SUSS)" w:date="2022-03-31T16:51:00Z"/>
          <w:rFonts w:ascii="Courier New"/>
          <w:sz w:val="24"/>
        </w:rPr>
      </w:pPr>
      <w:del w:id="1491" w:author="James Tan Swee Chuan (SUSS)" w:date="2022-03-31T16:51:00Z">
        <w:r w:rsidDel="00C67110">
          <w:rPr>
            <w:rFonts w:ascii="Courier New"/>
            <w:sz w:val="24"/>
          </w:rPr>
          <w:delText>not a and b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160"/>
        <w:ind w:left="1300"/>
        <w:rPr>
          <w:del w:id="1492" w:author="James Tan Swee Chuan (SUSS)" w:date="2022-03-31T16:51:00Z"/>
          <w:rFonts w:ascii="Courier New"/>
          <w:sz w:val="24"/>
        </w:rPr>
      </w:pPr>
      <w:del w:id="1493" w:author="James Tan Swee Chuan (SUSS)" w:date="2022-03-31T16:51:00Z">
        <w:r w:rsidDel="00C67110">
          <w:rPr>
            <w:rFonts w:ascii="Courier New"/>
            <w:sz w:val="24"/>
          </w:rPr>
          <w:delText>a or b</w:delText>
        </w:r>
      </w:del>
    </w:p>
    <w:p w:rsidR="00CB0608" w:rsidDel="00C67110" w:rsidRDefault="00CB0608">
      <w:pPr>
        <w:pStyle w:val="BodyText"/>
        <w:spacing w:before="10"/>
        <w:rPr>
          <w:del w:id="1494" w:author="James Tan Swee Chuan (SUSS)" w:date="2022-03-31T16:51:00Z"/>
          <w:rFonts w:ascii="Courier New"/>
          <w:sz w:val="37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599"/>
          <w:tab w:val="left" w:pos="600"/>
        </w:tabs>
        <w:ind w:left="600"/>
        <w:jc w:val="left"/>
        <w:rPr>
          <w:del w:id="1495" w:author="James Tan Swee Chuan (SUSS)" w:date="2022-03-31T16:51:00Z"/>
          <w:sz w:val="24"/>
        </w:rPr>
      </w:pPr>
      <w:del w:id="1496" w:author="James Tan Swee Chuan (SUSS)" w:date="2022-03-31T16:51:00Z">
        <w:r w:rsidDel="00C67110">
          <w:rPr>
            <w:spacing w:val="-1"/>
            <w:sz w:val="24"/>
          </w:rPr>
          <w:delText>Which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statement is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correct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regarding the</w:delText>
        </w:r>
        <w:r w:rsidDel="00C67110">
          <w:rPr>
            <w:spacing w:val="4"/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if-elif</w:delText>
        </w:r>
        <w:r w:rsidDel="00C67110">
          <w:rPr>
            <w:spacing w:val="-1"/>
            <w:sz w:val="24"/>
          </w:rPr>
          <w:delText>-</w:delText>
        </w:r>
        <w:r w:rsidDel="00C67110">
          <w:rPr>
            <w:rFonts w:ascii="Courier New"/>
            <w:spacing w:val="-1"/>
            <w:sz w:val="24"/>
          </w:rPr>
          <w:delText>else</w:delText>
        </w:r>
        <w:r w:rsidDel="00C67110">
          <w:rPr>
            <w:rFonts w:ascii="Courier New"/>
            <w:spacing w:val="-85"/>
            <w:sz w:val="24"/>
          </w:rPr>
          <w:delText xml:space="preserve"> </w:delText>
        </w:r>
        <w:r w:rsidDel="00C67110">
          <w:rPr>
            <w:sz w:val="24"/>
          </w:rPr>
          <w:delText>statement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block?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159"/>
        <w:ind w:left="1300"/>
        <w:rPr>
          <w:del w:id="1497" w:author="James Tan Swee Chuan (SUSS)" w:date="2022-03-31T16:51:00Z"/>
          <w:sz w:val="24"/>
        </w:rPr>
      </w:pPr>
      <w:del w:id="1498" w:author="James Tan Swee Chuan (SUSS)" w:date="2022-03-31T16:51:00Z">
        <w:r w:rsidDel="00C67110">
          <w:rPr>
            <w:spacing w:val="-1"/>
            <w:sz w:val="24"/>
          </w:rPr>
          <w:delText>The</w:delText>
        </w:r>
        <w:r w:rsidDel="00C67110">
          <w:rPr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if-elif</w:delText>
        </w:r>
        <w:r w:rsidDel="00C67110">
          <w:rPr>
            <w:spacing w:val="-1"/>
            <w:sz w:val="24"/>
          </w:rPr>
          <w:delText>-</w:delText>
        </w:r>
        <w:r w:rsidDel="00C67110">
          <w:rPr>
            <w:rFonts w:ascii="Courier New"/>
            <w:spacing w:val="-1"/>
            <w:sz w:val="24"/>
          </w:rPr>
          <w:delText>else</w:delText>
        </w:r>
        <w:r w:rsidDel="00C67110">
          <w:rPr>
            <w:rFonts w:ascii="Courier New"/>
            <w:spacing w:val="-8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statement</w:delText>
        </w:r>
        <w:r w:rsidDel="00C67110">
          <w:rPr>
            <w:sz w:val="24"/>
          </w:rPr>
          <w:delText xml:space="preserve"> must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end</w:delText>
        </w:r>
        <w:r w:rsidDel="00C67110">
          <w:rPr>
            <w:spacing w:val="1"/>
            <w:sz w:val="24"/>
          </w:rPr>
          <w:delText xml:space="preserve"> </w:delText>
        </w:r>
        <w:r w:rsidDel="00C67110">
          <w:rPr>
            <w:sz w:val="24"/>
          </w:rPr>
          <w:delText>with an</w:delText>
        </w:r>
        <w:r w:rsidDel="00C67110">
          <w:rPr>
            <w:spacing w:val="6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end</w:delText>
        </w:r>
        <w:r w:rsidDel="00C67110">
          <w:rPr>
            <w:sz w:val="24"/>
          </w:rPr>
          <w:delText>-statement.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160"/>
        <w:ind w:left="1300"/>
        <w:rPr>
          <w:del w:id="1499" w:author="James Tan Swee Chuan (SUSS)" w:date="2022-03-31T16:51:00Z"/>
          <w:sz w:val="24"/>
        </w:rPr>
      </w:pPr>
      <w:del w:id="1500" w:author="James Tan Swee Chuan (SUSS)" w:date="2022-03-31T16:51:00Z">
        <w:r w:rsidDel="00C67110">
          <w:rPr>
            <w:spacing w:val="-1"/>
            <w:sz w:val="24"/>
          </w:rPr>
          <w:delText>There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must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be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 xml:space="preserve">an </w:delText>
        </w:r>
        <w:r w:rsidDel="00C67110">
          <w:rPr>
            <w:rFonts w:ascii="Courier New"/>
            <w:spacing w:val="-1"/>
            <w:sz w:val="24"/>
          </w:rPr>
          <w:delText>else</w:delText>
        </w:r>
        <w:r w:rsidDel="00C67110">
          <w:rPr>
            <w:spacing w:val="-1"/>
            <w:sz w:val="24"/>
          </w:rPr>
          <w:delText>-statement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in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every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if-elif</w:delText>
        </w:r>
        <w:r w:rsidDel="00C67110">
          <w:rPr>
            <w:sz w:val="24"/>
          </w:rPr>
          <w:delText>-</w:delText>
        </w:r>
        <w:r w:rsidDel="00C67110">
          <w:rPr>
            <w:rFonts w:ascii="Courier New"/>
            <w:sz w:val="24"/>
          </w:rPr>
          <w:delText>else</w:delText>
        </w:r>
        <w:r w:rsidDel="00C67110">
          <w:rPr>
            <w:rFonts w:ascii="Courier New"/>
            <w:spacing w:val="-87"/>
            <w:sz w:val="24"/>
          </w:rPr>
          <w:delText xml:space="preserve"> </w:delText>
        </w:r>
        <w:r w:rsidDel="00C67110">
          <w:rPr>
            <w:sz w:val="24"/>
          </w:rPr>
          <w:delText>statement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block.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159" w:line="343" w:lineRule="auto"/>
        <w:ind w:left="1300" w:right="478"/>
        <w:rPr>
          <w:del w:id="1501" w:author="James Tan Swee Chuan (SUSS)" w:date="2022-03-31T16:51:00Z"/>
          <w:sz w:val="24"/>
        </w:rPr>
      </w:pPr>
      <w:del w:id="1502" w:author="James Tan Swee Chuan (SUSS)" w:date="2022-03-31T16:51:00Z">
        <w:r w:rsidDel="00C67110">
          <w:rPr>
            <w:rFonts w:ascii="Courier New"/>
            <w:sz w:val="24"/>
          </w:rPr>
          <w:delText>If-elif</w:delText>
        </w:r>
        <w:r w:rsidDel="00C67110">
          <w:rPr>
            <w:sz w:val="24"/>
          </w:rPr>
          <w:delText>-</w:delText>
        </w:r>
        <w:r w:rsidDel="00C67110">
          <w:rPr>
            <w:rFonts w:ascii="Courier New"/>
            <w:sz w:val="24"/>
          </w:rPr>
          <w:delText>else</w:delText>
        </w:r>
        <w:r w:rsidDel="00C67110">
          <w:rPr>
            <w:rFonts w:ascii="Courier New"/>
            <w:spacing w:val="-9"/>
            <w:sz w:val="24"/>
          </w:rPr>
          <w:delText xml:space="preserve"> </w:delText>
        </w:r>
        <w:r w:rsidDel="00C67110">
          <w:rPr>
            <w:sz w:val="24"/>
          </w:rPr>
          <w:delText>statement</w:delText>
        </w:r>
        <w:r w:rsidDel="00C67110">
          <w:rPr>
            <w:spacing w:val="17"/>
            <w:sz w:val="24"/>
          </w:rPr>
          <w:delText xml:space="preserve"> </w:delText>
        </w:r>
        <w:r w:rsidDel="00C67110">
          <w:rPr>
            <w:sz w:val="24"/>
          </w:rPr>
          <w:delText>block</w:delText>
        </w:r>
        <w:r w:rsidDel="00C67110">
          <w:rPr>
            <w:spacing w:val="16"/>
            <w:sz w:val="24"/>
          </w:rPr>
          <w:delText xml:space="preserve"> </w:delText>
        </w:r>
        <w:r w:rsidDel="00C67110">
          <w:rPr>
            <w:sz w:val="24"/>
          </w:rPr>
          <w:delText>can</w:delText>
        </w:r>
        <w:r w:rsidDel="00C67110">
          <w:rPr>
            <w:spacing w:val="16"/>
            <w:sz w:val="24"/>
          </w:rPr>
          <w:delText xml:space="preserve"> </w:delText>
        </w:r>
        <w:r w:rsidDel="00C67110">
          <w:rPr>
            <w:sz w:val="24"/>
          </w:rPr>
          <w:delText>also</w:delText>
        </w:r>
        <w:r w:rsidDel="00C67110">
          <w:rPr>
            <w:spacing w:val="16"/>
            <w:sz w:val="24"/>
          </w:rPr>
          <w:delText xml:space="preserve"> </w:delText>
        </w:r>
        <w:r w:rsidDel="00C67110">
          <w:rPr>
            <w:sz w:val="24"/>
          </w:rPr>
          <w:delText>start</w:delText>
        </w:r>
        <w:r w:rsidDel="00C67110">
          <w:rPr>
            <w:spacing w:val="16"/>
            <w:sz w:val="24"/>
          </w:rPr>
          <w:delText xml:space="preserve"> </w:delText>
        </w:r>
        <w:r w:rsidDel="00C67110">
          <w:rPr>
            <w:sz w:val="24"/>
          </w:rPr>
          <w:delText>with</w:delText>
        </w:r>
        <w:r w:rsidDel="00C67110">
          <w:rPr>
            <w:spacing w:val="16"/>
            <w:sz w:val="24"/>
          </w:rPr>
          <w:delText xml:space="preserve"> </w:delText>
        </w:r>
        <w:r w:rsidDel="00C67110">
          <w:rPr>
            <w:sz w:val="24"/>
          </w:rPr>
          <w:delText>an</w:delText>
        </w:r>
        <w:r w:rsidDel="00C67110">
          <w:rPr>
            <w:spacing w:val="2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elif</w:delText>
        </w:r>
        <w:r w:rsidDel="00C67110">
          <w:rPr>
            <w:sz w:val="24"/>
          </w:rPr>
          <w:delText>-</w:delText>
        </w:r>
        <w:r w:rsidDel="00C67110">
          <w:rPr>
            <w:spacing w:val="16"/>
            <w:sz w:val="24"/>
          </w:rPr>
          <w:delText xml:space="preserve"> </w:delText>
        </w:r>
        <w:r w:rsidDel="00C67110">
          <w:rPr>
            <w:sz w:val="24"/>
          </w:rPr>
          <w:delText>or</w:delText>
        </w:r>
        <w:r w:rsidDel="00C67110">
          <w:rPr>
            <w:spacing w:val="16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else</w:delText>
        </w:r>
        <w:r w:rsidDel="00C67110">
          <w:rPr>
            <w:sz w:val="24"/>
          </w:rPr>
          <w:delText>-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statement.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300"/>
        </w:tabs>
        <w:spacing w:before="37" w:line="343" w:lineRule="auto"/>
        <w:ind w:left="1300" w:right="480"/>
        <w:rPr>
          <w:del w:id="1503" w:author="James Tan Swee Chuan (SUSS)" w:date="2022-03-31T16:51:00Z"/>
          <w:sz w:val="24"/>
        </w:rPr>
      </w:pPr>
      <w:del w:id="1504" w:author="James Tan Swee Chuan (SUSS)" w:date="2022-03-31T16:51:00Z">
        <w:r w:rsidDel="00C67110">
          <w:rPr>
            <w:sz w:val="24"/>
          </w:rPr>
          <w:delText>Behind</w:delText>
        </w:r>
        <w:r w:rsidDel="00C67110">
          <w:rPr>
            <w:spacing w:val="49"/>
            <w:sz w:val="24"/>
          </w:rPr>
          <w:delText xml:space="preserve"> </w:delText>
        </w:r>
        <w:r w:rsidDel="00C67110">
          <w:rPr>
            <w:sz w:val="24"/>
          </w:rPr>
          <w:delText>each</w:delText>
        </w:r>
        <w:r w:rsidDel="00C67110">
          <w:rPr>
            <w:spacing w:val="5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if</w:delText>
        </w:r>
        <w:r w:rsidDel="00C67110">
          <w:rPr>
            <w:sz w:val="24"/>
          </w:rPr>
          <w:delText>-,</w:delText>
        </w:r>
        <w:r w:rsidDel="00C67110">
          <w:rPr>
            <w:spacing w:val="50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elif</w:delText>
        </w:r>
        <w:r w:rsidDel="00C67110">
          <w:rPr>
            <w:sz w:val="24"/>
          </w:rPr>
          <w:delText>-,</w:delText>
        </w:r>
        <w:r w:rsidDel="00C67110">
          <w:rPr>
            <w:spacing w:val="51"/>
            <w:sz w:val="24"/>
          </w:rPr>
          <w:delText xml:space="preserve"> </w:delText>
        </w:r>
        <w:r w:rsidDel="00C67110">
          <w:rPr>
            <w:sz w:val="24"/>
          </w:rPr>
          <w:delText>and</w:delText>
        </w:r>
        <w:r w:rsidDel="00C67110">
          <w:rPr>
            <w:spacing w:val="50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else</w:delText>
        </w:r>
        <w:r w:rsidDel="00C67110">
          <w:rPr>
            <w:sz w:val="24"/>
          </w:rPr>
          <w:delText>-statement</w:delText>
        </w:r>
        <w:r w:rsidDel="00C67110">
          <w:rPr>
            <w:spacing w:val="51"/>
            <w:sz w:val="24"/>
          </w:rPr>
          <w:delText xml:space="preserve"> </w:delText>
        </w:r>
        <w:r w:rsidDel="00C67110">
          <w:rPr>
            <w:sz w:val="24"/>
          </w:rPr>
          <w:delText>must</w:delText>
        </w:r>
        <w:r w:rsidDel="00C67110">
          <w:rPr>
            <w:spacing w:val="49"/>
            <w:sz w:val="24"/>
          </w:rPr>
          <w:delText xml:space="preserve"> </w:delText>
        </w:r>
        <w:r w:rsidDel="00C67110">
          <w:rPr>
            <w:sz w:val="24"/>
          </w:rPr>
          <w:delText>be</w:delText>
        </w:r>
        <w:r w:rsidDel="00C67110">
          <w:rPr>
            <w:spacing w:val="51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50"/>
            <w:sz w:val="24"/>
          </w:rPr>
          <w:delText xml:space="preserve"> </w:delText>
        </w:r>
        <w:r w:rsidDel="00C67110">
          <w:rPr>
            <w:sz w:val="24"/>
          </w:rPr>
          <w:delText>colon</w:delText>
        </w:r>
        <w:r w:rsidDel="00C67110">
          <w:rPr>
            <w:spacing w:val="50"/>
            <w:sz w:val="24"/>
          </w:rPr>
          <w:delText xml:space="preserve"> </w:delText>
        </w:r>
        <w:r w:rsidDel="00C67110">
          <w:rPr>
            <w:sz w:val="24"/>
          </w:rPr>
          <w:delText>before</w:delText>
        </w:r>
        <w:r w:rsidDel="00C67110">
          <w:rPr>
            <w:spacing w:val="50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instruction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block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starts.</w:delText>
        </w:r>
      </w:del>
    </w:p>
    <w:p w:rsidR="00CB0608" w:rsidDel="00C67110" w:rsidRDefault="00CB0608">
      <w:pPr>
        <w:pStyle w:val="BodyText"/>
        <w:spacing w:before="8"/>
        <w:rPr>
          <w:del w:id="1505" w:author="James Tan Swee Chuan (SUSS)" w:date="2022-03-31T16:51:00Z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599"/>
          <w:tab w:val="left" w:pos="600"/>
        </w:tabs>
        <w:ind w:left="600"/>
        <w:jc w:val="left"/>
        <w:rPr>
          <w:del w:id="1506" w:author="James Tan Swee Chuan (SUSS)" w:date="2022-03-31T16:51:00Z"/>
          <w:sz w:val="24"/>
        </w:rPr>
      </w:pPr>
      <w:del w:id="1507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values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will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printed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on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screen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given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following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code?</w:delText>
        </w:r>
      </w:del>
    </w:p>
    <w:p w:rsidR="00CB0608" w:rsidDel="00C67110" w:rsidRDefault="00CB0608">
      <w:pPr>
        <w:pStyle w:val="BodyText"/>
        <w:rPr>
          <w:del w:id="1508" w:author="James Tan Swee Chuan (SUSS)" w:date="2022-03-31T16:51:00Z"/>
          <w:sz w:val="26"/>
        </w:rPr>
      </w:pPr>
    </w:p>
    <w:p w:rsidR="00CB0608" w:rsidDel="00C67110" w:rsidRDefault="00CB0608">
      <w:pPr>
        <w:pStyle w:val="BodyText"/>
        <w:rPr>
          <w:del w:id="1509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before="1" w:line="263" w:lineRule="exact"/>
        <w:ind w:left="720"/>
        <w:rPr>
          <w:del w:id="1510" w:author="James Tan Swee Chuan (SUSS)" w:date="2022-03-31T16:51:00Z"/>
          <w:rFonts w:ascii="Courier New"/>
        </w:rPr>
      </w:pPr>
      <w:del w:id="1511" w:author="James Tan Swee Chuan (SUSS)" w:date="2022-03-31T16:51:00Z">
        <w:r w:rsidDel="00C67110">
          <w:rPr>
            <w:rFonts w:ascii="Courier New"/>
          </w:rPr>
          <w:delText>counter = 0</w:delText>
        </w:r>
      </w:del>
    </w:p>
    <w:p w:rsidR="00CB0608" w:rsidDel="00C67110" w:rsidRDefault="00271F97">
      <w:pPr>
        <w:pStyle w:val="BodyText"/>
        <w:spacing w:before="3" w:line="225" w:lineRule="auto"/>
        <w:ind w:left="1440" w:right="5518" w:hanging="721"/>
        <w:rPr>
          <w:del w:id="1512" w:author="James Tan Swee Chuan (SUSS)" w:date="2022-03-31T16:51:00Z"/>
          <w:rFonts w:ascii="Courier New"/>
        </w:rPr>
      </w:pPr>
      <w:del w:id="1513" w:author="James Tan Swee Chuan (SUSS)" w:date="2022-03-31T16:51:00Z">
        <w:r w:rsidDel="00C67110">
          <w:rPr>
            <w:rFonts w:ascii="Courier New"/>
          </w:rPr>
          <w:delText>while counter &lt;= 3:</w:delText>
        </w:r>
        <w:r w:rsidDel="00C67110">
          <w:rPr>
            <w:rFonts w:ascii="Courier New"/>
            <w:spacing w:val="1"/>
          </w:rPr>
          <w:delText xml:space="preserve"> </w:delText>
        </w:r>
        <w:r w:rsidDel="00C67110">
          <w:rPr>
            <w:rFonts w:ascii="Courier New"/>
          </w:rPr>
          <w:delText>print(counter)</w:delText>
        </w:r>
        <w:r w:rsidDel="00C67110">
          <w:rPr>
            <w:rFonts w:ascii="Courier New"/>
            <w:spacing w:val="1"/>
          </w:rPr>
          <w:delText xml:space="preserve"> </w:delText>
        </w:r>
        <w:r w:rsidDel="00C67110">
          <w:rPr>
            <w:rFonts w:ascii="Courier New"/>
          </w:rPr>
          <w:delText>counter</w:delText>
        </w:r>
        <w:r w:rsidDel="00C67110">
          <w:rPr>
            <w:rFonts w:ascii="Courier New"/>
            <w:spacing w:val="-5"/>
          </w:rPr>
          <w:delText xml:space="preserve"> </w:delText>
        </w:r>
        <w:r w:rsidDel="00C67110">
          <w:rPr>
            <w:rFonts w:ascii="Courier New"/>
          </w:rPr>
          <w:delText>=</w:delText>
        </w:r>
        <w:r w:rsidDel="00C67110">
          <w:rPr>
            <w:rFonts w:ascii="Courier New"/>
            <w:spacing w:val="-4"/>
          </w:rPr>
          <w:delText xml:space="preserve"> </w:delText>
        </w:r>
        <w:r w:rsidDel="00C67110">
          <w:rPr>
            <w:rFonts w:ascii="Courier New"/>
          </w:rPr>
          <w:delText>counter</w:delText>
        </w:r>
        <w:r w:rsidDel="00C67110">
          <w:rPr>
            <w:rFonts w:ascii="Courier New"/>
            <w:spacing w:val="-4"/>
          </w:rPr>
          <w:delText xml:space="preserve"> </w:delText>
        </w:r>
        <w:r w:rsidDel="00C67110">
          <w:rPr>
            <w:rFonts w:ascii="Courier New"/>
          </w:rPr>
          <w:delText>+</w:delText>
        </w:r>
        <w:r w:rsidDel="00C67110">
          <w:rPr>
            <w:rFonts w:ascii="Courier New"/>
            <w:spacing w:val="-4"/>
          </w:rPr>
          <w:delText xml:space="preserve"> </w:delText>
        </w:r>
        <w:r w:rsidDel="00C67110">
          <w:rPr>
            <w:rFonts w:ascii="Courier New"/>
          </w:rPr>
          <w:delText>1</w:delText>
        </w:r>
      </w:del>
    </w:p>
    <w:p w:rsidR="00CB0608" w:rsidDel="00C67110" w:rsidRDefault="00CB0608">
      <w:pPr>
        <w:spacing w:line="225" w:lineRule="auto"/>
        <w:rPr>
          <w:del w:id="1514" w:author="James Tan Swee Chuan (SUSS)" w:date="2022-03-31T16:51:00Z"/>
          <w:rFonts w:ascii="Courier New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515" w:author="James Tan Swee Chuan (SUSS)" w:date="2022-03-31T16:51:00Z"/>
          <w:rFonts w:ascii="Courier New"/>
          <w:sz w:val="20"/>
        </w:rPr>
      </w:pPr>
    </w:p>
    <w:p w:rsidR="00CB0608" w:rsidDel="00C67110" w:rsidRDefault="00CB0608">
      <w:pPr>
        <w:pStyle w:val="BodyText"/>
        <w:rPr>
          <w:del w:id="1516" w:author="James Tan Swee Chuan (SUSS)" w:date="2022-03-31T16:51:00Z"/>
          <w:rFonts w:ascii="Courier New"/>
          <w:sz w:val="20"/>
        </w:rPr>
      </w:pPr>
    </w:p>
    <w:p w:rsidR="00CB0608" w:rsidDel="00C67110" w:rsidRDefault="00CB0608">
      <w:pPr>
        <w:pStyle w:val="BodyText"/>
        <w:spacing w:before="2"/>
        <w:rPr>
          <w:del w:id="1517" w:author="James Tan Swee Chuan (SUSS)" w:date="2022-03-31T16:51:00Z"/>
          <w:rFonts w:ascii="Courier New"/>
          <w:sz w:val="16"/>
        </w:rPr>
      </w:pPr>
    </w:p>
    <w:p w:rsidR="00CB0608" w:rsidDel="00C67110" w:rsidRDefault="00271F97">
      <w:pPr>
        <w:pStyle w:val="BodyText"/>
        <w:spacing w:before="67"/>
        <w:ind w:left="1380"/>
        <w:rPr>
          <w:del w:id="1518" w:author="James Tan Swee Chuan (SUSS)" w:date="2022-03-31T16:51:00Z"/>
        </w:rPr>
      </w:pPr>
      <w:del w:id="1519" w:author="James Tan Swee Chuan (SUSS)" w:date="2022-03-31T16:51:00Z">
        <w:r w:rsidDel="00C67110">
          <w:delText>a.</w:delText>
        </w:r>
        <w:r w:rsidDel="00C67110">
          <w:rPr>
            <w:spacing w:val="40"/>
          </w:rPr>
          <w:delText xml:space="preserve"> </w:delText>
        </w:r>
        <w:r w:rsidDel="00C67110">
          <w:delText>0, 1, 2, 3</w:delText>
        </w:r>
      </w:del>
    </w:p>
    <w:p w:rsidR="00CB0608" w:rsidDel="00C67110" w:rsidRDefault="00271F97">
      <w:pPr>
        <w:pStyle w:val="BodyText"/>
        <w:spacing w:before="164"/>
        <w:ind w:left="1380"/>
        <w:rPr>
          <w:del w:id="1520" w:author="James Tan Swee Chuan (SUSS)" w:date="2022-03-31T16:51:00Z"/>
        </w:rPr>
      </w:pPr>
      <w:del w:id="1521" w:author="James Tan Swee Chuan (SUSS)" w:date="2022-03-31T16:51:00Z">
        <w:r w:rsidDel="00C67110">
          <w:delText>b.</w:delText>
        </w:r>
        <w:r w:rsidDel="00C67110">
          <w:rPr>
            <w:spacing w:val="26"/>
          </w:rPr>
          <w:delText xml:space="preserve"> </w:delText>
        </w:r>
        <w:r w:rsidDel="00C67110">
          <w:delText>1, 2, 3, 4</w:delText>
        </w:r>
      </w:del>
    </w:p>
    <w:p w:rsidR="00CB0608" w:rsidDel="00C67110" w:rsidRDefault="00271F97">
      <w:pPr>
        <w:pStyle w:val="BodyText"/>
        <w:spacing w:before="163"/>
        <w:ind w:left="1380"/>
        <w:rPr>
          <w:del w:id="1522" w:author="James Tan Swee Chuan (SUSS)" w:date="2022-03-31T16:51:00Z"/>
        </w:rPr>
      </w:pPr>
      <w:del w:id="1523" w:author="James Tan Swee Chuan (SUSS)" w:date="2022-03-31T16:51:00Z">
        <w:r w:rsidDel="00C67110">
          <w:delText>c.</w:delText>
        </w:r>
        <w:r w:rsidDel="00C67110">
          <w:rPr>
            <w:spacing w:val="52"/>
          </w:rPr>
          <w:delText xml:space="preserve"> </w:delText>
        </w:r>
        <w:r w:rsidDel="00C67110">
          <w:delText>0, 1, 2, 3, 4</w:delText>
        </w:r>
      </w:del>
    </w:p>
    <w:p w:rsidR="00CB0608" w:rsidDel="00C67110" w:rsidRDefault="00271F97">
      <w:pPr>
        <w:pStyle w:val="BodyText"/>
        <w:spacing w:before="164"/>
        <w:ind w:left="1380"/>
        <w:rPr>
          <w:del w:id="1524" w:author="James Tan Swee Chuan (SUSS)" w:date="2022-03-31T16:51:00Z"/>
        </w:rPr>
      </w:pPr>
      <w:del w:id="1525" w:author="James Tan Swee Chuan (SUSS)" w:date="2022-03-31T16:51:00Z">
        <w:r w:rsidDel="00C67110">
          <w:delText>d.</w:delText>
        </w:r>
        <w:r w:rsidDel="00C67110">
          <w:rPr>
            <w:spacing w:val="12"/>
          </w:rPr>
          <w:delText xml:space="preserve"> </w:delText>
        </w:r>
        <w:r w:rsidDel="00C67110">
          <w:delText>0, 2, 3</w:delText>
        </w:r>
      </w:del>
    </w:p>
    <w:p w:rsidR="00CB0608" w:rsidDel="00C67110" w:rsidRDefault="00CB0608">
      <w:pPr>
        <w:pStyle w:val="BodyText"/>
        <w:spacing w:before="11"/>
        <w:rPr>
          <w:del w:id="1526" w:author="James Tan Swee Chuan (SUSS)" w:date="2022-03-31T16:51:00Z"/>
          <w:sz w:val="34"/>
        </w:rPr>
      </w:pPr>
    </w:p>
    <w:p w:rsidR="00CB0608" w:rsidDel="00C67110" w:rsidRDefault="00271F97">
      <w:pPr>
        <w:pStyle w:val="ListParagraph"/>
        <w:numPr>
          <w:ilvl w:val="2"/>
          <w:numId w:val="3"/>
        </w:numPr>
        <w:tabs>
          <w:tab w:val="left" w:pos="960"/>
        </w:tabs>
        <w:jc w:val="left"/>
        <w:rPr>
          <w:del w:id="1527" w:author="James Tan Swee Chuan (SUSS)" w:date="2022-03-31T16:51:00Z"/>
          <w:sz w:val="24"/>
        </w:rPr>
      </w:pPr>
      <w:del w:id="1528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following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correct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about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for</w:delText>
        </w:r>
        <w:r w:rsidDel="00C67110">
          <w:rPr>
            <w:sz w:val="24"/>
          </w:rPr>
          <w:delText>-loops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in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Python?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0"/>
        <w:rPr>
          <w:del w:id="1529" w:author="James Tan Swee Chuan (SUSS)" w:date="2022-03-31T16:51:00Z"/>
          <w:sz w:val="24"/>
        </w:rPr>
      </w:pPr>
      <w:del w:id="1530" w:author="James Tan Swee Chuan (SUSS)" w:date="2022-03-31T16:51:00Z">
        <w:r w:rsidDel="00C67110">
          <w:rPr>
            <w:sz w:val="24"/>
          </w:rPr>
          <w:delText>We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need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to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initiate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counter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before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loop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starts.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4"/>
        <w:rPr>
          <w:del w:id="1531" w:author="James Tan Swee Chuan (SUSS)" w:date="2022-03-31T16:51:00Z"/>
          <w:sz w:val="24"/>
        </w:rPr>
      </w:pPr>
      <w:del w:id="1532" w:author="James Tan Swee Chuan (SUSS)" w:date="2022-03-31T16:51:00Z">
        <w:r w:rsidDel="00C67110">
          <w:rPr>
            <w:sz w:val="24"/>
          </w:rPr>
          <w:delText>We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must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write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line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to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increase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counter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by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one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within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loop.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3"/>
        <w:rPr>
          <w:del w:id="1533" w:author="James Tan Swee Chuan (SUSS)" w:date="2022-03-31T16:51:00Z"/>
          <w:sz w:val="24"/>
        </w:rPr>
      </w:pPr>
      <w:del w:id="1534" w:author="James Tan Swee Chuan (SUSS)" w:date="2022-03-31T16:51:00Z">
        <w:r w:rsidDel="00C67110">
          <w:rPr>
            <w:sz w:val="24"/>
          </w:rPr>
          <w:delText>We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need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an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exit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condition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for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loop.</w:delText>
        </w:r>
      </w:del>
    </w:p>
    <w:p w:rsidR="00CB0608" w:rsidDel="00C67110" w:rsidRDefault="00271F97">
      <w:pPr>
        <w:pStyle w:val="ListParagraph"/>
        <w:numPr>
          <w:ilvl w:val="3"/>
          <w:numId w:val="3"/>
        </w:numPr>
        <w:tabs>
          <w:tab w:val="left" w:pos="1660"/>
        </w:tabs>
        <w:spacing w:before="164" w:line="343" w:lineRule="auto"/>
        <w:ind w:right="117"/>
        <w:rPr>
          <w:del w:id="1535" w:author="James Tan Swee Chuan (SUSS)" w:date="2022-03-31T16:51:00Z"/>
          <w:sz w:val="24"/>
        </w:rPr>
      </w:pPr>
      <w:del w:id="1536" w:author="James Tan Swee Chuan (SUSS)" w:date="2022-03-31T16:51:00Z">
        <w:r w:rsidDel="00C67110">
          <w:rPr>
            <w:spacing w:val="-1"/>
            <w:sz w:val="24"/>
          </w:rPr>
          <w:delText>We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can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use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range()</w:delText>
        </w:r>
        <w:r w:rsidDel="00C67110">
          <w:rPr>
            <w:rFonts w:ascii="Courier New"/>
            <w:spacing w:val="-88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function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to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generate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a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list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of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numbers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as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index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for</w:delText>
        </w:r>
        <w:r w:rsidDel="00C67110">
          <w:rPr>
            <w:sz w:val="24"/>
          </w:rPr>
          <w:delText>-loop iterations.</w:delText>
        </w:r>
      </w:del>
    </w:p>
    <w:p w:rsidR="00CB0608" w:rsidDel="00C67110" w:rsidRDefault="00CB0608">
      <w:pPr>
        <w:spacing w:line="343" w:lineRule="auto"/>
        <w:rPr>
          <w:del w:id="1537" w:author="James Tan Swee Chuan (SUSS)" w:date="2022-03-31T16:51:00Z"/>
          <w:sz w:val="24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538" w:author="James Tan Swee Chuan (SUSS)" w:date="2022-03-31T16:51:00Z"/>
          <w:sz w:val="26"/>
        </w:rPr>
      </w:pPr>
    </w:p>
    <w:p w:rsidR="00CB0608" w:rsidDel="00C67110" w:rsidRDefault="00271F97">
      <w:pPr>
        <w:spacing w:before="18"/>
        <w:ind w:left="120"/>
        <w:rPr>
          <w:del w:id="1539" w:author="James Tan Swee Chuan (SUSS)" w:date="2022-03-31T16:51:00Z"/>
          <w:rFonts w:ascii="Palatino Linotype"/>
          <w:b/>
          <w:sz w:val="36"/>
        </w:rPr>
      </w:pPr>
      <w:del w:id="1540" w:author="James Tan Swee Chuan (SUSS)" w:date="2022-03-31T16:51:00Z">
        <w:r w:rsidDel="00C67110">
          <w:rPr>
            <w:rFonts w:ascii="Palatino Linotype"/>
            <w:b/>
            <w:sz w:val="36"/>
          </w:rPr>
          <w:delText>Solutions</w:delText>
        </w:r>
        <w:r w:rsidDel="00C67110">
          <w:rPr>
            <w:rFonts w:ascii="Palatino Linotype"/>
            <w:b/>
            <w:spacing w:val="-7"/>
            <w:sz w:val="36"/>
          </w:rPr>
          <w:delText xml:space="preserve"> </w:delText>
        </w:r>
        <w:r w:rsidDel="00C67110">
          <w:rPr>
            <w:rFonts w:ascii="Palatino Linotype"/>
            <w:b/>
            <w:sz w:val="36"/>
          </w:rPr>
          <w:delText>or</w:delText>
        </w:r>
        <w:r w:rsidDel="00C67110">
          <w:rPr>
            <w:rFonts w:ascii="Palatino Linotype"/>
            <w:b/>
            <w:spacing w:val="-6"/>
            <w:sz w:val="36"/>
          </w:rPr>
          <w:delText xml:space="preserve"> </w:delText>
        </w:r>
        <w:r w:rsidDel="00C67110">
          <w:rPr>
            <w:rFonts w:ascii="Palatino Linotype"/>
            <w:b/>
            <w:sz w:val="36"/>
          </w:rPr>
          <w:delText>Suggested</w:delText>
        </w:r>
        <w:r w:rsidDel="00C67110">
          <w:rPr>
            <w:rFonts w:ascii="Palatino Linotype"/>
            <w:b/>
            <w:spacing w:val="-7"/>
            <w:sz w:val="36"/>
          </w:rPr>
          <w:delText xml:space="preserve"> </w:delText>
        </w:r>
        <w:r w:rsidDel="00C67110">
          <w:rPr>
            <w:rFonts w:ascii="Palatino Linotype"/>
            <w:b/>
            <w:sz w:val="36"/>
          </w:rPr>
          <w:delText>Answers</w:delText>
        </w:r>
      </w:del>
    </w:p>
    <w:p w:rsidR="00CB0608" w:rsidDel="00C67110" w:rsidRDefault="00CB0608">
      <w:pPr>
        <w:pStyle w:val="BodyText"/>
        <w:rPr>
          <w:del w:id="1541" w:author="James Tan Swee Chuan (SUSS)" w:date="2022-03-31T16:51:00Z"/>
          <w:rFonts w:ascii="Palatino Linotype"/>
          <w:b/>
          <w:sz w:val="40"/>
        </w:rPr>
      </w:pPr>
    </w:p>
    <w:p w:rsidR="00CB0608" w:rsidDel="00C67110" w:rsidRDefault="00271F97">
      <w:pPr>
        <w:spacing w:before="270"/>
        <w:ind w:left="120"/>
        <w:rPr>
          <w:del w:id="1542" w:author="James Tan Swee Chuan (SUSS)" w:date="2022-03-31T16:51:00Z"/>
          <w:rFonts w:ascii="Palatino Linotype"/>
          <w:b/>
          <w:sz w:val="28"/>
        </w:rPr>
      </w:pPr>
      <w:del w:id="1543" w:author="James Tan Swee Chuan (SUSS)" w:date="2022-03-31T16:51:00Z">
        <w:r w:rsidDel="00C67110">
          <w:rPr>
            <w:rFonts w:ascii="Palatino Linotype"/>
            <w:b/>
            <w:sz w:val="28"/>
          </w:rPr>
          <w:delText>Formative</w:delText>
        </w:r>
        <w:r w:rsidDel="00C67110">
          <w:rPr>
            <w:rFonts w:ascii="Palatino Linotype"/>
            <w:b/>
            <w:spacing w:val="-9"/>
            <w:sz w:val="28"/>
          </w:rPr>
          <w:delText xml:space="preserve"> </w:delText>
        </w:r>
        <w:r w:rsidDel="00C67110">
          <w:rPr>
            <w:rFonts w:ascii="Palatino Linotype"/>
            <w:b/>
            <w:sz w:val="28"/>
          </w:rPr>
          <w:delText>Assessment</w:delText>
        </w:r>
      </w:del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599"/>
          <w:tab w:val="left" w:pos="600"/>
        </w:tabs>
        <w:spacing w:before="137" w:line="348" w:lineRule="auto"/>
        <w:ind w:right="484"/>
        <w:jc w:val="left"/>
        <w:rPr>
          <w:del w:id="1544" w:author="James Tan Swee Chuan (SUSS)" w:date="2022-03-31T16:51:00Z"/>
          <w:sz w:val="24"/>
        </w:rPr>
      </w:pPr>
      <w:del w:id="1545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28"/>
            <w:sz w:val="24"/>
          </w:rPr>
          <w:delText xml:space="preserve"> </w:delText>
        </w:r>
        <w:r w:rsidDel="00C67110">
          <w:rPr>
            <w:sz w:val="24"/>
          </w:rPr>
          <w:delText>which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directory</w:delText>
        </w:r>
        <w:r w:rsidDel="00C67110">
          <w:rPr>
            <w:spacing w:val="30"/>
            <w:sz w:val="24"/>
          </w:rPr>
          <w:delText xml:space="preserve"> </w:delText>
        </w:r>
        <w:r w:rsidDel="00C67110">
          <w:rPr>
            <w:sz w:val="24"/>
          </w:rPr>
          <w:delText>(folder)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can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you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run</w:delText>
        </w:r>
        <w:r w:rsidDel="00C67110">
          <w:rPr>
            <w:spacing w:val="30"/>
            <w:sz w:val="24"/>
          </w:rPr>
          <w:delText xml:space="preserve"> </w:delText>
        </w:r>
        <w:r w:rsidDel="00C67110">
          <w:rPr>
            <w:sz w:val="24"/>
          </w:rPr>
          <w:delText>your</w:delText>
        </w:r>
        <w:r w:rsidDel="00C67110">
          <w:rPr>
            <w:spacing w:val="28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30"/>
            <w:sz w:val="24"/>
          </w:rPr>
          <w:delText xml:space="preserve"> </w:delText>
        </w:r>
        <w:r w:rsidDel="00C67110">
          <w:rPr>
            <w:sz w:val="24"/>
          </w:rPr>
          <w:delText>script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that</w:delText>
        </w:r>
        <w:r w:rsidDel="00C67110">
          <w:rPr>
            <w:spacing w:val="28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30"/>
            <w:sz w:val="24"/>
          </w:rPr>
          <w:delText xml:space="preserve"> </w:delText>
        </w:r>
        <w:r w:rsidDel="00C67110">
          <w:rPr>
            <w:sz w:val="24"/>
          </w:rPr>
          <w:delText>saved</w:delText>
        </w:r>
        <w:r w:rsidDel="00C67110">
          <w:rPr>
            <w:spacing w:val="29"/>
            <w:sz w:val="24"/>
          </w:rPr>
          <w:delText xml:space="preserve"> </w:delText>
        </w:r>
        <w:r w:rsidDel="00C67110">
          <w:rPr>
            <w:sz w:val="24"/>
          </w:rPr>
          <w:delText>with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.py extension?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spacing w:before="143"/>
        <w:rPr>
          <w:del w:id="1546" w:author="James Tan Swee Chuan (SUSS)" w:date="2022-03-31T16:51:00Z"/>
          <w:sz w:val="24"/>
        </w:rPr>
      </w:pPr>
      <w:del w:id="1547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folder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where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installed</w:delText>
        </w:r>
      </w:del>
    </w:p>
    <w:p w:rsidR="00CB0608" w:rsidDel="00C67110" w:rsidRDefault="00CB0608">
      <w:pPr>
        <w:pStyle w:val="BodyText"/>
        <w:spacing w:before="4"/>
        <w:rPr>
          <w:del w:id="1548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before="1" w:line="348" w:lineRule="auto"/>
        <w:ind w:left="1480" w:right="282"/>
        <w:rPr>
          <w:del w:id="1549" w:author="James Tan Swee Chuan (SUSS)" w:date="2022-03-31T16:51:00Z"/>
        </w:rPr>
      </w:pPr>
      <w:del w:id="1550" w:author="James Tan Swee Chuan (SUSS)" w:date="2022-03-31T16:51:00Z">
        <w:r w:rsidDel="00C67110">
          <w:delText>Incorrect.</w:delText>
        </w:r>
        <w:r w:rsidDel="00C67110">
          <w:rPr>
            <w:spacing w:val="4"/>
          </w:rPr>
          <w:delText xml:space="preserve"> </w:delText>
        </w:r>
        <w:r w:rsidDel="00C67110">
          <w:delText>Python</w:delText>
        </w:r>
        <w:r w:rsidDel="00C67110">
          <w:rPr>
            <w:spacing w:val="4"/>
          </w:rPr>
          <w:delText xml:space="preserve"> </w:delText>
        </w:r>
        <w:r w:rsidDel="00C67110">
          <w:delText>would</w:delText>
        </w:r>
        <w:r w:rsidDel="00C67110">
          <w:rPr>
            <w:spacing w:val="3"/>
          </w:rPr>
          <w:delText xml:space="preserve"> </w:delText>
        </w:r>
        <w:r w:rsidDel="00C67110">
          <w:delText>not</w:delText>
        </w:r>
        <w:r w:rsidDel="00C67110">
          <w:rPr>
            <w:spacing w:val="5"/>
          </w:rPr>
          <w:delText xml:space="preserve"> </w:delText>
        </w:r>
        <w:r w:rsidDel="00C67110">
          <w:delText>be</w:delText>
        </w:r>
        <w:r w:rsidDel="00C67110">
          <w:rPr>
            <w:spacing w:val="4"/>
          </w:rPr>
          <w:delText xml:space="preserve"> </w:delText>
        </w:r>
        <w:r w:rsidDel="00C67110">
          <w:delText>able</w:delText>
        </w:r>
        <w:r w:rsidDel="00C67110">
          <w:rPr>
            <w:spacing w:val="4"/>
          </w:rPr>
          <w:delText xml:space="preserve"> </w:delText>
        </w:r>
        <w:r w:rsidDel="00C67110">
          <w:delText>to</w:delText>
        </w:r>
        <w:r w:rsidDel="00C67110">
          <w:rPr>
            <w:spacing w:val="4"/>
          </w:rPr>
          <w:delText xml:space="preserve"> </w:delText>
        </w:r>
        <w:r w:rsidDel="00C67110">
          <w:delText>find</w:delText>
        </w:r>
        <w:r w:rsidDel="00C67110">
          <w:rPr>
            <w:spacing w:val="5"/>
          </w:rPr>
          <w:delText xml:space="preserve"> </w:delText>
        </w:r>
        <w:r w:rsidDel="00C67110">
          <w:delText>your</w:delText>
        </w:r>
        <w:r w:rsidDel="00C67110">
          <w:rPr>
            <w:spacing w:val="4"/>
          </w:rPr>
          <w:delText xml:space="preserve"> </w:delText>
        </w:r>
        <w:r w:rsidDel="00C67110">
          <w:delText>Python</w:delText>
        </w:r>
        <w:r w:rsidDel="00C67110">
          <w:rPr>
            <w:spacing w:val="4"/>
          </w:rPr>
          <w:delText xml:space="preserve"> </w:delText>
        </w:r>
        <w:r w:rsidDel="00C67110">
          <w:delText>script</w:delText>
        </w:r>
        <w:r w:rsidDel="00C67110">
          <w:rPr>
            <w:spacing w:val="5"/>
          </w:rPr>
          <w:delText xml:space="preserve"> </w:delText>
        </w:r>
        <w:r w:rsidDel="00C67110">
          <w:delText>there</w:delText>
        </w:r>
        <w:r w:rsidDel="00C67110">
          <w:rPr>
            <w:spacing w:val="4"/>
          </w:rPr>
          <w:delText xml:space="preserve"> </w:delText>
        </w:r>
        <w:r w:rsidDel="00C67110">
          <w:delText>unless</w:delText>
        </w:r>
        <w:r w:rsidDel="00C67110">
          <w:rPr>
            <w:spacing w:val="-57"/>
          </w:rPr>
          <w:delText xml:space="preserve"> </w:delText>
        </w:r>
        <w:r w:rsidDel="00C67110">
          <w:delText>you</w:delText>
        </w:r>
        <w:r w:rsidDel="00C67110">
          <w:rPr>
            <w:spacing w:val="-5"/>
          </w:rPr>
          <w:delText xml:space="preserve"> </w:delText>
        </w:r>
        <w:r w:rsidDel="00C67110">
          <w:delText>have</w:delText>
        </w:r>
        <w:r w:rsidDel="00C67110">
          <w:rPr>
            <w:spacing w:val="-5"/>
          </w:rPr>
          <w:delText xml:space="preserve"> </w:delText>
        </w:r>
        <w:r w:rsidDel="00C67110">
          <w:delText>saved</w:delText>
        </w:r>
        <w:r w:rsidDel="00C67110">
          <w:rPr>
            <w:spacing w:val="-5"/>
          </w:rPr>
          <w:delText xml:space="preserve"> </w:delText>
        </w:r>
        <w:r w:rsidDel="00C67110">
          <w:delText>it</w:delText>
        </w:r>
        <w:r w:rsidDel="00C67110">
          <w:rPr>
            <w:spacing w:val="-4"/>
          </w:rPr>
          <w:delText xml:space="preserve"> </w:delText>
        </w:r>
        <w:r w:rsidDel="00C67110">
          <w:delText>in</w:delText>
        </w:r>
        <w:r w:rsidDel="00C67110">
          <w:rPr>
            <w:spacing w:val="-4"/>
          </w:rPr>
          <w:delText xml:space="preserve"> </w:delText>
        </w:r>
        <w:r w:rsidDel="00C67110">
          <w:delText>the</w:delText>
        </w:r>
        <w:r w:rsidDel="00C67110">
          <w:rPr>
            <w:spacing w:val="-5"/>
          </w:rPr>
          <w:delText xml:space="preserve"> </w:delText>
        </w:r>
        <w:r w:rsidDel="00C67110">
          <w:delText>Python</w:delText>
        </w:r>
        <w:r w:rsidDel="00C67110">
          <w:rPr>
            <w:spacing w:val="-4"/>
          </w:rPr>
          <w:delText xml:space="preserve"> </w:delText>
        </w:r>
        <w:r w:rsidDel="00C67110">
          <w:delText>program</w:delText>
        </w:r>
        <w:r w:rsidDel="00C67110">
          <w:rPr>
            <w:spacing w:val="-5"/>
          </w:rPr>
          <w:delText xml:space="preserve"> </w:delText>
        </w:r>
        <w:r w:rsidDel="00C67110">
          <w:delText>folder,</w:delText>
        </w:r>
        <w:r w:rsidDel="00C67110">
          <w:rPr>
            <w:spacing w:val="-3"/>
          </w:rPr>
          <w:delText xml:space="preserve"> </w:delText>
        </w:r>
        <w:r w:rsidDel="00C67110">
          <w:delText>which</w:delText>
        </w:r>
        <w:r w:rsidDel="00C67110">
          <w:rPr>
            <w:spacing w:val="-5"/>
          </w:rPr>
          <w:delText xml:space="preserve"> </w:delText>
        </w:r>
        <w:r w:rsidDel="00C67110">
          <w:delText>is</w:delText>
        </w:r>
        <w:r w:rsidDel="00C67110">
          <w:rPr>
            <w:spacing w:val="-4"/>
          </w:rPr>
          <w:delText xml:space="preserve"> </w:delText>
        </w:r>
        <w:r w:rsidDel="00C67110">
          <w:delText>rather</w:delText>
        </w:r>
        <w:r w:rsidDel="00C67110">
          <w:rPr>
            <w:spacing w:val="-4"/>
          </w:rPr>
          <w:delText xml:space="preserve"> </w:delText>
        </w:r>
        <w:r w:rsidDel="00C67110">
          <w:delText>unlikely.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spacing w:before="189"/>
        <w:rPr>
          <w:del w:id="1551" w:author="James Tan Swee Chuan (SUSS)" w:date="2022-03-31T16:51:00Z"/>
          <w:sz w:val="24"/>
        </w:rPr>
      </w:pPr>
      <w:del w:id="1552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folder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where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operating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system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installed</w:delText>
        </w:r>
      </w:del>
    </w:p>
    <w:p w:rsidR="00CB0608" w:rsidDel="00C67110" w:rsidRDefault="00CB0608">
      <w:pPr>
        <w:pStyle w:val="BodyText"/>
        <w:spacing w:before="4"/>
        <w:rPr>
          <w:del w:id="1553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line="348" w:lineRule="auto"/>
        <w:ind w:left="1480" w:right="282"/>
        <w:rPr>
          <w:del w:id="1554" w:author="James Tan Swee Chuan (SUSS)" w:date="2022-03-31T16:51:00Z"/>
        </w:rPr>
      </w:pPr>
      <w:del w:id="1555" w:author="James Tan Swee Chuan (SUSS)" w:date="2022-03-31T16:51:00Z">
        <w:r w:rsidDel="00C67110">
          <w:delText>Incorrect.</w:delText>
        </w:r>
        <w:r w:rsidDel="00C67110">
          <w:rPr>
            <w:spacing w:val="4"/>
          </w:rPr>
          <w:delText xml:space="preserve"> </w:delText>
        </w:r>
        <w:r w:rsidDel="00C67110">
          <w:delText>Python</w:delText>
        </w:r>
        <w:r w:rsidDel="00C67110">
          <w:rPr>
            <w:spacing w:val="4"/>
          </w:rPr>
          <w:delText xml:space="preserve"> </w:delText>
        </w:r>
        <w:r w:rsidDel="00C67110">
          <w:delText>would</w:delText>
        </w:r>
        <w:r w:rsidDel="00C67110">
          <w:rPr>
            <w:spacing w:val="3"/>
          </w:rPr>
          <w:delText xml:space="preserve"> </w:delText>
        </w:r>
        <w:r w:rsidDel="00C67110">
          <w:delText>not</w:delText>
        </w:r>
        <w:r w:rsidDel="00C67110">
          <w:rPr>
            <w:spacing w:val="5"/>
          </w:rPr>
          <w:delText xml:space="preserve"> </w:delText>
        </w:r>
        <w:r w:rsidDel="00C67110">
          <w:delText>be</w:delText>
        </w:r>
        <w:r w:rsidDel="00C67110">
          <w:rPr>
            <w:spacing w:val="4"/>
          </w:rPr>
          <w:delText xml:space="preserve"> </w:delText>
        </w:r>
        <w:r w:rsidDel="00C67110">
          <w:delText>able</w:delText>
        </w:r>
        <w:r w:rsidDel="00C67110">
          <w:rPr>
            <w:spacing w:val="4"/>
          </w:rPr>
          <w:delText xml:space="preserve"> </w:delText>
        </w:r>
        <w:r w:rsidDel="00C67110">
          <w:delText>to</w:delText>
        </w:r>
        <w:r w:rsidDel="00C67110">
          <w:rPr>
            <w:spacing w:val="4"/>
          </w:rPr>
          <w:delText xml:space="preserve"> </w:delText>
        </w:r>
        <w:r w:rsidDel="00C67110">
          <w:delText>find</w:delText>
        </w:r>
        <w:r w:rsidDel="00C67110">
          <w:rPr>
            <w:spacing w:val="5"/>
          </w:rPr>
          <w:delText xml:space="preserve"> </w:delText>
        </w:r>
        <w:r w:rsidDel="00C67110">
          <w:delText>your</w:delText>
        </w:r>
        <w:r w:rsidDel="00C67110">
          <w:rPr>
            <w:spacing w:val="4"/>
          </w:rPr>
          <w:delText xml:space="preserve"> </w:delText>
        </w:r>
        <w:r w:rsidDel="00C67110">
          <w:delText>Python</w:delText>
        </w:r>
        <w:r w:rsidDel="00C67110">
          <w:rPr>
            <w:spacing w:val="4"/>
          </w:rPr>
          <w:delText xml:space="preserve"> </w:delText>
        </w:r>
        <w:r w:rsidDel="00C67110">
          <w:delText>script</w:delText>
        </w:r>
        <w:r w:rsidDel="00C67110">
          <w:rPr>
            <w:spacing w:val="5"/>
          </w:rPr>
          <w:delText xml:space="preserve"> </w:delText>
        </w:r>
        <w:r w:rsidDel="00C67110">
          <w:delText>there</w:delText>
        </w:r>
        <w:r w:rsidDel="00C67110">
          <w:rPr>
            <w:spacing w:val="4"/>
          </w:rPr>
          <w:delText xml:space="preserve"> </w:delText>
        </w:r>
        <w:r w:rsidDel="00C67110">
          <w:delText>unless</w:delText>
        </w:r>
        <w:r w:rsidDel="00C67110">
          <w:rPr>
            <w:spacing w:val="-57"/>
          </w:rPr>
          <w:delText xml:space="preserve"> </w:delText>
        </w:r>
        <w:r w:rsidDel="00C67110">
          <w:delText>you</w:delText>
        </w:r>
        <w:r w:rsidDel="00C67110">
          <w:rPr>
            <w:spacing w:val="-4"/>
          </w:rPr>
          <w:delText xml:space="preserve"> </w:delText>
        </w:r>
        <w:r w:rsidDel="00C67110">
          <w:delText>have</w:delText>
        </w:r>
        <w:r w:rsidDel="00C67110">
          <w:rPr>
            <w:spacing w:val="-3"/>
          </w:rPr>
          <w:delText xml:space="preserve"> </w:delText>
        </w:r>
        <w:r w:rsidDel="00C67110">
          <w:delText>saved</w:delText>
        </w:r>
        <w:r w:rsidDel="00C67110">
          <w:rPr>
            <w:spacing w:val="-4"/>
          </w:rPr>
          <w:delText xml:space="preserve"> </w:delText>
        </w:r>
        <w:r w:rsidDel="00C67110">
          <w:delText>it</w:delText>
        </w:r>
        <w:r w:rsidDel="00C67110">
          <w:rPr>
            <w:spacing w:val="-2"/>
          </w:rPr>
          <w:delText xml:space="preserve"> </w:delText>
        </w:r>
        <w:r w:rsidDel="00C67110">
          <w:delText>in</w:delText>
        </w:r>
        <w:r w:rsidDel="00C67110">
          <w:rPr>
            <w:spacing w:val="-3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system</w:delText>
        </w:r>
        <w:r w:rsidDel="00C67110">
          <w:rPr>
            <w:spacing w:val="-3"/>
          </w:rPr>
          <w:delText xml:space="preserve"> </w:delText>
        </w:r>
        <w:r w:rsidDel="00C67110">
          <w:delText>folder,</w:delText>
        </w:r>
        <w:r w:rsidDel="00C67110">
          <w:rPr>
            <w:spacing w:val="-3"/>
          </w:rPr>
          <w:delText xml:space="preserve"> </w:delText>
        </w:r>
        <w:r w:rsidDel="00C67110">
          <w:delText>which</w:delText>
        </w:r>
        <w:r w:rsidDel="00C67110">
          <w:rPr>
            <w:spacing w:val="-3"/>
          </w:rPr>
          <w:delText xml:space="preserve"> </w:delText>
        </w:r>
        <w:r w:rsidDel="00C67110">
          <w:delText>is</w:delText>
        </w:r>
        <w:r w:rsidDel="00C67110">
          <w:rPr>
            <w:spacing w:val="-3"/>
          </w:rPr>
          <w:delText xml:space="preserve"> </w:delText>
        </w:r>
        <w:r w:rsidDel="00C67110">
          <w:delText>also</w:delText>
        </w:r>
        <w:r w:rsidDel="00C67110">
          <w:rPr>
            <w:spacing w:val="-2"/>
          </w:rPr>
          <w:delText xml:space="preserve"> </w:delText>
        </w:r>
        <w:r w:rsidDel="00C67110">
          <w:delText>rather</w:delText>
        </w:r>
        <w:r w:rsidDel="00C67110">
          <w:rPr>
            <w:spacing w:val="-3"/>
          </w:rPr>
          <w:delText xml:space="preserve"> </w:delText>
        </w:r>
        <w:r w:rsidDel="00C67110">
          <w:delText>unlikely.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spacing w:before="189"/>
        <w:rPr>
          <w:del w:id="1556" w:author="James Tan Swee Chuan (SUSS)" w:date="2022-03-31T16:51:00Z"/>
          <w:sz w:val="24"/>
        </w:rPr>
      </w:pPr>
      <w:del w:id="1557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folder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where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I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have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saved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my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script</w:delText>
        </w:r>
      </w:del>
    </w:p>
    <w:p w:rsidR="00CB0608" w:rsidDel="00C67110" w:rsidRDefault="00CB0608">
      <w:pPr>
        <w:pStyle w:val="BodyText"/>
        <w:spacing w:before="9"/>
        <w:rPr>
          <w:del w:id="1558" w:author="James Tan Swee Chuan (SUSS)" w:date="2022-03-31T16:51:00Z"/>
          <w:sz w:val="20"/>
        </w:rPr>
      </w:pPr>
    </w:p>
    <w:p w:rsidR="00CB0608" w:rsidDel="00C67110" w:rsidRDefault="00271F97">
      <w:pPr>
        <w:pStyle w:val="Heading3"/>
        <w:spacing w:line="319" w:lineRule="auto"/>
        <w:rPr>
          <w:del w:id="1559" w:author="James Tan Swee Chuan (SUSS)" w:date="2022-03-31T16:51:00Z"/>
        </w:rPr>
      </w:pPr>
      <w:del w:id="1560" w:author="James Tan Swee Chuan (SUSS)" w:date="2022-03-31T16:51:00Z">
        <w:r w:rsidDel="00C67110">
          <w:delText>Correct.</w:delText>
        </w:r>
        <w:r w:rsidDel="00C67110">
          <w:rPr>
            <w:spacing w:val="-10"/>
          </w:rPr>
          <w:delText xml:space="preserve"> </w:delText>
        </w:r>
        <w:r w:rsidDel="00C67110">
          <w:delText>You</w:delText>
        </w:r>
        <w:r w:rsidDel="00C67110">
          <w:rPr>
            <w:spacing w:val="-9"/>
          </w:rPr>
          <w:delText xml:space="preserve"> </w:delText>
        </w:r>
        <w:r w:rsidDel="00C67110">
          <w:delText>must</w:delText>
        </w:r>
        <w:r w:rsidDel="00C67110">
          <w:rPr>
            <w:spacing w:val="-10"/>
          </w:rPr>
          <w:delText xml:space="preserve"> </w:delText>
        </w:r>
        <w:r w:rsidDel="00C67110">
          <w:delText>change</w:delText>
        </w:r>
        <w:r w:rsidDel="00C67110">
          <w:rPr>
            <w:spacing w:val="-9"/>
          </w:rPr>
          <w:delText xml:space="preserve"> </w:delText>
        </w:r>
        <w:r w:rsidDel="00C67110">
          <w:delText>to</w:delText>
        </w:r>
        <w:r w:rsidDel="00C67110">
          <w:rPr>
            <w:spacing w:val="-10"/>
          </w:rPr>
          <w:delText xml:space="preserve"> </w:delText>
        </w:r>
        <w:r w:rsidDel="00C67110">
          <w:delText>the</w:delText>
        </w:r>
        <w:r w:rsidDel="00C67110">
          <w:rPr>
            <w:spacing w:val="-9"/>
          </w:rPr>
          <w:delText xml:space="preserve"> </w:delText>
        </w:r>
        <w:r w:rsidDel="00C67110">
          <w:delText>folder</w:delText>
        </w:r>
        <w:r w:rsidDel="00C67110">
          <w:rPr>
            <w:spacing w:val="-9"/>
          </w:rPr>
          <w:delText xml:space="preserve"> </w:delText>
        </w:r>
        <w:r w:rsidDel="00C67110">
          <w:delText>where</w:delText>
        </w:r>
        <w:r w:rsidDel="00C67110">
          <w:rPr>
            <w:spacing w:val="-10"/>
          </w:rPr>
          <w:delText xml:space="preserve"> </w:delText>
        </w:r>
        <w:r w:rsidDel="00C67110">
          <w:delText>you</w:delText>
        </w:r>
        <w:r w:rsidDel="00C67110">
          <w:rPr>
            <w:spacing w:val="-9"/>
          </w:rPr>
          <w:delText xml:space="preserve"> </w:delText>
        </w:r>
        <w:r w:rsidDel="00C67110">
          <w:delText>have</w:delText>
        </w:r>
        <w:r w:rsidDel="00C67110">
          <w:rPr>
            <w:spacing w:val="-10"/>
          </w:rPr>
          <w:delText xml:space="preserve"> </w:delText>
        </w:r>
        <w:r w:rsidDel="00C67110">
          <w:delText>saved</w:delText>
        </w:r>
        <w:r w:rsidDel="00C67110">
          <w:rPr>
            <w:spacing w:val="-9"/>
          </w:rPr>
          <w:delText xml:space="preserve"> </w:delText>
        </w:r>
        <w:r w:rsidDel="00C67110">
          <w:delText>your</w:delText>
        </w:r>
        <w:r w:rsidDel="00C67110">
          <w:rPr>
            <w:spacing w:val="-9"/>
          </w:rPr>
          <w:delText xml:space="preserve"> </w:delText>
        </w:r>
        <w:r w:rsidDel="00C67110">
          <w:delText>Python</w:delText>
        </w:r>
        <w:r w:rsidDel="00C67110">
          <w:rPr>
            <w:spacing w:val="-57"/>
          </w:rPr>
          <w:delText xml:space="preserve"> </w:delText>
        </w:r>
        <w:r w:rsidDel="00C67110">
          <w:delText>script</w:delText>
        </w:r>
        <w:r w:rsidDel="00C67110">
          <w:rPr>
            <w:spacing w:val="-2"/>
          </w:rPr>
          <w:delText xml:space="preserve"> </w:delText>
        </w:r>
        <w:r w:rsidDel="00C67110">
          <w:delText>so</w:delText>
        </w:r>
        <w:r w:rsidDel="00C67110">
          <w:rPr>
            <w:spacing w:val="-1"/>
          </w:rPr>
          <w:delText xml:space="preserve"> </w:delText>
        </w:r>
        <w:r w:rsidDel="00C67110">
          <w:delText>that</w:delText>
        </w:r>
        <w:r w:rsidDel="00C67110">
          <w:rPr>
            <w:spacing w:val="-1"/>
          </w:rPr>
          <w:delText xml:space="preserve"> </w:delText>
        </w:r>
        <w:r w:rsidDel="00C67110">
          <w:delText>Python</w:delText>
        </w:r>
        <w:r w:rsidDel="00C67110">
          <w:rPr>
            <w:spacing w:val="-1"/>
          </w:rPr>
          <w:delText xml:space="preserve"> </w:delText>
        </w:r>
        <w:r w:rsidDel="00C67110">
          <w:delText>can</w:delText>
        </w:r>
        <w:r w:rsidDel="00C67110">
          <w:rPr>
            <w:spacing w:val="-1"/>
          </w:rPr>
          <w:delText xml:space="preserve"> </w:delText>
        </w:r>
        <w:r w:rsidDel="00C67110">
          <w:delText>find</w:delText>
        </w:r>
        <w:r w:rsidDel="00C67110">
          <w:rPr>
            <w:spacing w:val="-2"/>
          </w:rPr>
          <w:delText xml:space="preserve"> </w:delText>
        </w:r>
        <w:r w:rsidDel="00C67110">
          <w:delText>your</w:delText>
        </w:r>
        <w:r w:rsidDel="00C67110">
          <w:rPr>
            <w:spacing w:val="-1"/>
          </w:rPr>
          <w:delText xml:space="preserve"> </w:delText>
        </w:r>
        <w:r w:rsidDel="00C67110">
          <w:delText>file.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spacing w:before="213"/>
        <w:rPr>
          <w:del w:id="1561" w:author="James Tan Swee Chuan (SUSS)" w:date="2022-03-31T16:51:00Z"/>
          <w:sz w:val="24"/>
        </w:rPr>
      </w:pPr>
      <w:del w:id="1562" w:author="James Tan Swee Chuan (SUSS)" w:date="2022-03-31T16:51:00Z">
        <w:r w:rsidDel="00C67110">
          <w:rPr>
            <w:sz w:val="24"/>
          </w:rPr>
          <w:delText>From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any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arbitrary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folder</w:delText>
        </w:r>
      </w:del>
    </w:p>
    <w:p w:rsidR="00CB0608" w:rsidDel="00C67110" w:rsidRDefault="00CB0608">
      <w:pPr>
        <w:pStyle w:val="BodyText"/>
        <w:spacing w:before="4"/>
        <w:rPr>
          <w:del w:id="1563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line="348" w:lineRule="auto"/>
        <w:ind w:left="1480" w:right="282"/>
        <w:rPr>
          <w:del w:id="1564" w:author="James Tan Swee Chuan (SUSS)" w:date="2022-03-31T16:51:00Z"/>
        </w:rPr>
      </w:pPr>
      <w:del w:id="1565" w:author="James Tan Swee Chuan (SUSS)" w:date="2022-03-31T16:51:00Z">
        <w:r w:rsidDel="00C67110">
          <w:delText>Incorrect.</w:delText>
        </w:r>
        <w:r w:rsidDel="00C67110">
          <w:rPr>
            <w:spacing w:val="15"/>
          </w:rPr>
          <w:delText xml:space="preserve"> </w:delText>
        </w:r>
        <w:r w:rsidDel="00C67110">
          <w:delText>Python</w:delText>
        </w:r>
        <w:r w:rsidDel="00C67110">
          <w:rPr>
            <w:spacing w:val="15"/>
          </w:rPr>
          <w:delText xml:space="preserve"> </w:delText>
        </w:r>
        <w:r w:rsidDel="00C67110">
          <w:delText>would</w:delText>
        </w:r>
        <w:r w:rsidDel="00C67110">
          <w:rPr>
            <w:spacing w:val="14"/>
          </w:rPr>
          <w:delText xml:space="preserve"> </w:delText>
        </w:r>
        <w:r w:rsidDel="00C67110">
          <w:delText>not</w:delText>
        </w:r>
        <w:r w:rsidDel="00C67110">
          <w:rPr>
            <w:spacing w:val="16"/>
          </w:rPr>
          <w:delText xml:space="preserve"> </w:delText>
        </w:r>
        <w:r w:rsidDel="00C67110">
          <w:delText>be</w:delText>
        </w:r>
        <w:r w:rsidDel="00C67110">
          <w:rPr>
            <w:spacing w:val="15"/>
          </w:rPr>
          <w:delText xml:space="preserve"> </w:delText>
        </w:r>
        <w:r w:rsidDel="00C67110">
          <w:delText>able</w:delText>
        </w:r>
        <w:r w:rsidDel="00C67110">
          <w:rPr>
            <w:spacing w:val="15"/>
          </w:rPr>
          <w:delText xml:space="preserve"> </w:delText>
        </w:r>
        <w:r w:rsidDel="00C67110">
          <w:delText>to</w:delText>
        </w:r>
        <w:r w:rsidDel="00C67110">
          <w:rPr>
            <w:spacing w:val="15"/>
          </w:rPr>
          <w:delText xml:space="preserve"> </w:delText>
        </w:r>
        <w:r w:rsidDel="00C67110">
          <w:delText>find</w:delText>
        </w:r>
        <w:r w:rsidDel="00C67110">
          <w:rPr>
            <w:spacing w:val="16"/>
          </w:rPr>
          <w:delText xml:space="preserve"> </w:delText>
        </w:r>
        <w:r w:rsidDel="00C67110">
          <w:delText>your</w:delText>
        </w:r>
        <w:r w:rsidDel="00C67110">
          <w:rPr>
            <w:spacing w:val="15"/>
          </w:rPr>
          <w:delText xml:space="preserve"> </w:delText>
        </w:r>
        <w:r w:rsidDel="00C67110">
          <w:delText>Python</w:delText>
        </w:r>
        <w:r w:rsidDel="00C67110">
          <w:rPr>
            <w:spacing w:val="15"/>
          </w:rPr>
          <w:delText xml:space="preserve"> </w:delText>
        </w:r>
        <w:r w:rsidDel="00C67110">
          <w:delText>script</w:delText>
        </w:r>
        <w:r w:rsidDel="00C67110">
          <w:rPr>
            <w:spacing w:val="14"/>
          </w:rPr>
          <w:delText xml:space="preserve"> </w:delText>
        </w:r>
        <w:r w:rsidDel="00C67110">
          <w:delText>unless</w:delText>
        </w:r>
        <w:r w:rsidDel="00C67110">
          <w:rPr>
            <w:spacing w:val="16"/>
          </w:rPr>
          <w:delText xml:space="preserve"> </w:delText>
        </w:r>
        <w:r w:rsidDel="00C67110">
          <w:delText>you</w:delText>
        </w:r>
        <w:r w:rsidDel="00C67110">
          <w:rPr>
            <w:spacing w:val="-57"/>
          </w:rPr>
          <w:delText xml:space="preserve"> </w:delText>
        </w:r>
        <w:r w:rsidDel="00C67110">
          <w:delText>are</w:delText>
        </w:r>
        <w:r w:rsidDel="00C67110">
          <w:rPr>
            <w:spacing w:val="-2"/>
          </w:rPr>
          <w:delText xml:space="preserve"> </w:delText>
        </w:r>
        <w:r w:rsidDel="00C67110">
          <w:delText>accidentally</w:delText>
        </w:r>
        <w:r w:rsidDel="00C67110">
          <w:rPr>
            <w:spacing w:val="-2"/>
          </w:rPr>
          <w:delText xml:space="preserve"> </w:delText>
        </w:r>
        <w:r w:rsidDel="00C67110">
          <w:delText>in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folder</w:delText>
        </w:r>
        <w:r w:rsidDel="00C67110">
          <w:rPr>
            <w:spacing w:val="-1"/>
          </w:rPr>
          <w:delText xml:space="preserve"> </w:delText>
        </w:r>
        <w:r w:rsidDel="00C67110">
          <w:delText>where</w:delText>
        </w:r>
        <w:r w:rsidDel="00C67110">
          <w:rPr>
            <w:spacing w:val="-2"/>
          </w:rPr>
          <w:delText xml:space="preserve"> </w:delText>
        </w:r>
        <w:r w:rsidDel="00C67110">
          <w:delText>you</w:delText>
        </w:r>
        <w:r w:rsidDel="00C67110">
          <w:rPr>
            <w:spacing w:val="-3"/>
          </w:rPr>
          <w:delText xml:space="preserve"> </w:delText>
        </w:r>
        <w:r w:rsidDel="00C67110">
          <w:delText>have</w:delText>
        </w:r>
        <w:r w:rsidDel="00C67110">
          <w:rPr>
            <w:spacing w:val="-3"/>
          </w:rPr>
          <w:delText xml:space="preserve"> </w:delText>
        </w:r>
        <w:r w:rsidDel="00C67110">
          <w:delText>saved</w:delText>
        </w:r>
        <w:r w:rsidDel="00C67110">
          <w:rPr>
            <w:spacing w:val="-2"/>
          </w:rPr>
          <w:delText xml:space="preserve"> </w:delText>
        </w:r>
        <w:r w:rsidDel="00C67110">
          <w:delText>your</w:delText>
        </w:r>
        <w:r w:rsidDel="00C67110">
          <w:rPr>
            <w:spacing w:val="-3"/>
          </w:rPr>
          <w:delText xml:space="preserve"> </w:delText>
        </w:r>
        <w:r w:rsidDel="00C67110">
          <w:delText>Python</w:delText>
        </w:r>
        <w:r w:rsidDel="00C67110">
          <w:rPr>
            <w:spacing w:val="-2"/>
          </w:rPr>
          <w:delText xml:space="preserve"> </w:delText>
        </w:r>
        <w:r w:rsidDel="00C67110">
          <w:delText>script.</w:delText>
        </w:r>
      </w:del>
    </w:p>
    <w:p w:rsidR="00CB0608" w:rsidDel="00C67110" w:rsidRDefault="00CB0608">
      <w:pPr>
        <w:pStyle w:val="BodyText"/>
        <w:rPr>
          <w:del w:id="1566" w:author="James Tan Swee Chuan (SUSS)" w:date="2022-03-31T16:51:00Z"/>
          <w:sz w:val="37"/>
        </w:rPr>
      </w:pPr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599"/>
          <w:tab w:val="left" w:pos="600"/>
        </w:tabs>
        <w:jc w:val="left"/>
        <w:rPr>
          <w:del w:id="1567" w:author="James Tan Swee Chuan (SUSS)" w:date="2022-03-31T16:51:00Z"/>
          <w:sz w:val="24"/>
        </w:rPr>
      </w:pPr>
      <w:del w:id="1568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line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code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not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valid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syntax?</w:delText>
        </w:r>
      </w:del>
    </w:p>
    <w:p w:rsidR="00CB0608" w:rsidDel="00C67110" w:rsidRDefault="00CB0608">
      <w:pPr>
        <w:pStyle w:val="BodyText"/>
        <w:spacing w:before="4"/>
        <w:rPr>
          <w:del w:id="1569" w:author="James Tan Swee Chuan (SUSS)" w:date="2022-03-31T16:51:00Z"/>
          <w:sz w:val="22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rPr>
          <w:del w:id="1570" w:author="James Tan Swee Chuan (SUSS)" w:date="2022-03-31T16:51:00Z"/>
          <w:rFonts w:ascii="Courier New"/>
          <w:sz w:val="24"/>
        </w:rPr>
      </w:pPr>
      <w:del w:id="1571" w:author="James Tan Swee Chuan (SUSS)" w:date="2022-03-31T16:51:00Z">
        <w:r w:rsidDel="00C67110">
          <w:rPr>
            <w:rFonts w:ascii="Courier New"/>
            <w:sz w:val="24"/>
          </w:rPr>
          <w:delText>print("This is {a} wrong syntax!")</w:delText>
        </w:r>
      </w:del>
    </w:p>
    <w:p w:rsidR="00CB0608" w:rsidDel="00C67110" w:rsidRDefault="00CB0608">
      <w:pPr>
        <w:pStyle w:val="BodyText"/>
        <w:spacing w:before="1"/>
        <w:rPr>
          <w:del w:id="1572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spacing w:before="1" w:line="348" w:lineRule="auto"/>
        <w:ind w:left="1480"/>
        <w:rPr>
          <w:del w:id="1573" w:author="James Tan Swee Chuan (SUSS)" w:date="2022-03-31T16:51:00Z"/>
        </w:rPr>
      </w:pPr>
      <w:del w:id="1574" w:author="James Tan Swee Chuan (SUSS)" w:date="2022-03-31T16:51:00Z">
        <w:r w:rsidDel="00C67110">
          <w:delText>Incorrect.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syntax</w:delText>
        </w:r>
        <w:r w:rsidDel="00C67110">
          <w:rPr>
            <w:spacing w:val="-8"/>
          </w:rPr>
          <w:delText xml:space="preserve"> </w:delText>
        </w:r>
        <w:r w:rsidDel="00C67110">
          <w:delText>is</w:delText>
        </w:r>
        <w:r w:rsidDel="00C67110">
          <w:rPr>
            <w:spacing w:val="-8"/>
          </w:rPr>
          <w:delText xml:space="preserve"> </w:delText>
        </w:r>
        <w:r w:rsidDel="00C67110">
          <w:delText>correct</w:delText>
        </w:r>
        <w:r w:rsidDel="00C67110">
          <w:rPr>
            <w:spacing w:val="-7"/>
          </w:rPr>
          <w:delText xml:space="preserve"> </w:delText>
        </w:r>
        <w:r w:rsidDel="00C67110">
          <w:delText>since</w:delText>
        </w:r>
        <w:r w:rsidDel="00C67110">
          <w:rPr>
            <w:spacing w:val="-8"/>
          </w:rPr>
          <w:delText xml:space="preserve"> </w:delText>
        </w:r>
        <w:r w:rsidDel="00C67110">
          <w:delText>the</w:delText>
        </w:r>
        <w:r w:rsidDel="00C67110">
          <w:rPr>
            <w:spacing w:val="-8"/>
          </w:rPr>
          <w:delText xml:space="preserve"> </w:delText>
        </w:r>
        <w:r w:rsidDel="00C67110">
          <w:delText>curly</w:delText>
        </w:r>
        <w:r w:rsidDel="00C67110">
          <w:rPr>
            <w:spacing w:val="-8"/>
          </w:rPr>
          <w:delText xml:space="preserve"> </w:delText>
        </w:r>
        <w:r w:rsidDel="00C67110">
          <w:delText>bracket</w:delText>
        </w:r>
        <w:r w:rsidDel="00C67110">
          <w:rPr>
            <w:spacing w:val="-7"/>
          </w:rPr>
          <w:delText xml:space="preserve"> </w:delText>
        </w:r>
        <w:r w:rsidDel="00C67110">
          <w:delText>and</w:delText>
        </w:r>
        <w:r w:rsidDel="00C67110">
          <w:rPr>
            <w:spacing w:val="-8"/>
          </w:rPr>
          <w:delText xml:space="preserve"> </w:delText>
        </w:r>
        <w:r w:rsidDel="00C67110">
          <w:delText>its</w:delText>
        </w:r>
        <w:r w:rsidDel="00C67110">
          <w:rPr>
            <w:spacing w:val="-8"/>
          </w:rPr>
          <w:delText xml:space="preserve"> </w:delText>
        </w:r>
        <w:r w:rsidDel="00C67110">
          <w:delText>content</w:delText>
        </w:r>
        <w:r w:rsidDel="00C67110">
          <w:rPr>
            <w:spacing w:val="-8"/>
          </w:rPr>
          <w:delText xml:space="preserve"> </w:delText>
        </w:r>
        <w:r w:rsidDel="00C67110">
          <w:delText>will</w:delText>
        </w:r>
        <w:r w:rsidDel="00C67110">
          <w:rPr>
            <w:spacing w:val="-8"/>
          </w:rPr>
          <w:delText xml:space="preserve"> </w:delText>
        </w:r>
        <w:r w:rsidDel="00C67110">
          <w:delText>be</w:delText>
        </w:r>
        <w:r w:rsidDel="00C67110">
          <w:rPr>
            <w:spacing w:val="-57"/>
          </w:rPr>
          <w:delText xml:space="preserve"> </w:delText>
        </w:r>
        <w:r w:rsidDel="00C67110">
          <w:delText>treated</w:delText>
        </w:r>
        <w:r w:rsidDel="00C67110">
          <w:rPr>
            <w:spacing w:val="-1"/>
          </w:rPr>
          <w:delText xml:space="preserve"> </w:delText>
        </w:r>
        <w:r w:rsidDel="00C67110">
          <w:delText>as part</w:delText>
        </w:r>
        <w:r w:rsidDel="00C67110">
          <w:rPr>
            <w:spacing w:val="-2"/>
          </w:rPr>
          <w:delText xml:space="preserve"> </w:delText>
        </w:r>
        <w:r w:rsidDel="00C67110">
          <w:delText>of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printing</w:delText>
        </w:r>
        <w:r w:rsidDel="00C67110">
          <w:rPr>
            <w:spacing w:val="-2"/>
          </w:rPr>
          <w:delText xml:space="preserve"> </w:delText>
        </w:r>
        <w:r w:rsidDel="00C67110">
          <w:delText>string.</w:delText>
        </w:r>
      </w:del>
    </w:p>
    <w:p w:rsidR="00CB0608" w:rsidDel="00C67110" w:rsidRDefault="00271F97">
      <w:pPr>
        <w:pStyle w:val="BodyText"/>
        <w:tabs>
          <w:tab w:val="left" w:pos="1479"/>
        </w:tabs>
        <w:spacing w:before="189"/>
        <w:ind w:left="1000"/>
        <w:rPr>
          <w:del w:id="1575" w:author="James Tan Swee Chuan (SUSS)" w:date="2022-03-31T16:51:00Z"/>
          <w:rFonts w:ascii="Courier New"/>
        </w:rPr>
      </w:pPr>
      <w:del w:id="1576" w:author="James Tan Swee Chuan (SUSS)" w:date="2022-03-31T16:51:00Z">
        <w:r w:rsidDel="00C67110">
          <w:delText>b.</w:delText>
        </w:r>
        <w:r w:rsidDel="00C67110">
          <w:tab/>
        </w:r>
        <w:r w:rsidDel="00C67110">
          <w:rPr>
            <w:rFonts w:ascii="Courier New"/>
          </w:rPr>
          <w:delText>0 = 0</w:delText>
        </w:r>
      </w:del>
    </w:p>
    <w:p w:rsidR="00CB0608" w:rsidDel="00C67110" w:rsidRDefault="00CB0608">
      <w:pPr>
        <w:rPr>
          <w:del w:id="1577" w:author="James Tan Swee Chuan (SUSS)" w:date="2022-03-31T16:51:00Z"/>
          <w:rFonts w:ascii="Courier New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6"/>
        <w:rPr>
          <w:del w:id="1578" w:author="James Tan Swee Chuan (SUSS)" w:date="2022-03-31T16:51:00Z"/>
          <w:rFonts w:ascii="Courier New"/>
          <w:sz w:val="15"/>
        </w:rPr>
      </w:pPr>
    </w:p>
    <w:p w:rsidR="00CB0608" w:rsidDel="00C67110" w:rsidRDefault="00271F97">
      <w:pPr>
        <w:pStyle w:val="Heading3"/>
        <w:spacing w:before="45" w:line="319" w:lineRule="auto"/>
        <w:ind w:left="1840" w:right="122"/>
        <w:jc w:val="both"/>
        <w:rPr>
          <w:del w:id="1579" w:author="James Tan Swee Chuan (SUSS)" w:date="2022-03-31T16:51:00Z"/>
        </w:rPr>
      </w:pPr>
      <w:del w:id="1580" w:author="James Tan Swee Chuan (SUSS)" w:date="2022-03-31T16:51:00Z">
        <w:r w:rsidDel="00C67110">
          <w:rPr>
            <w:spacing w:val="-1"/>
          </w:rPr>
          <w:delText>Correct.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left-hand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side</w:delText>
        </w:r>
        <w:r w:rsidDel="00C67110">
          <w:rPr>
            <w:spacing w:val="-19"/>
          </w:rPr>
          <w:delText xml:space="preserve"> </w:delText>
        </w:r>
        <w:r w:rsidDel="00C67110">
          <w:rPr>
            <w:spacing w:val="-1"/>
          </w:rPr>
          <w:delText>of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a</w:delText>
        </w:r>
        <w:r w:rsidDel="00C67110">
          <w:rPr>
            <w:spacing w:val="-17"/>
          </w:rPr>
          <w:delText xml:space="preserve"> </w:delText>
        </w:r>
        <w:r w:rsidDel="00C67110">
          <w:rPr>
            <w:spacing w:val="-1"/>
          </w:rPr>
          <w:delText>value-assignment</w:delText>
        </w:r>
        <w:r w:rsidDel="00C67110">
          <w:rPr>
            <w:spacing w:val="-18"/>
          </w:rPr>
          <w:delText xml:space="preserve"> </w:delText>
        </w:r>
        <w:r w:rsidDel="00C67110">
          <w:rPr>
            <w:spacing w:val="-1"/>
          </w:rPr>
          <w:delText>syntax</w:delText>
        </w:r>
        <w:r w:rsidDel="00C67110">
          <w:rPr>
            <w:spacing w:val="-19"/>
          </w:rPr>
          <w:delText xml:space="preserve"> </w:delText>
        </w:r>
        <w:r w:rsidDel="00C67110">
          <w:delText>must</w:delText>
        </w:r>
        <w:r w:rsidDel="00C67110">
          <w:rPr>
            <w:spacing w:val="-17"/>
          </w:rPr>
          <w:delText xml:space="preserve"> </w:delText>
        </w:r>
        <w:r w:rsidDel="00C67110">
          <w:delText>be</w:delText>
        </w:r>
        <w:r w:rsidDel="00C67110">
          <w:rPr>
            <w:spacing w:val="-19"/>
          </w:rPr>
          <w:delText xml:space="preserve"> </w:delText>
        </w:r>
        <w:r w:rsidDel="00C67110">
          <w:delText>a</w:delText>
        </w:r>
        <w:r w:rsidDel="00C67110">
          <w:rPr>
            <w:spacing w:val="-18"/>
          </w:rPr>
          <w:delText xml:space="preserve"> </w:delText>
        </w:r>
        <w:r w:rsidDel="00C67110">
          <w:delText>variable</w:delText>
        </w:r>
        <w:r w:rsidDel="00C67110">
          <w:rPr>
            <w:spacing w:val="-57"/>
          </w:rPr>
          <w:delText xml:space="preserve"> </w:delText>
        </w:r>
        <w:r w:rsidDel="00C67110">
          <w:delText>name. A number there is invalid since Python interprets it as assigning a</w:delText>
        </w:r>
        <w:r w:rsidDel="00C67110">
          <w:rPr>
            <w:spacing w:val="1"/>
          </w:rPr>
          <w:delText xml:space="preserve"> </w:delText>
        </w:r>
        <w:r w:rsidDel="00C67110">
          <w:delText>value</w:delText>
        </w:r>
        <w:r w:rsidDel="00C67110">
          <w:rPr>
            <w:spacing w:val="-2"/>
          </w:rPr>
          <w:delText xml:space="preserve"> </w:delText>
        </w:r>
        <w:r w:rsidDel="00C67110">
          <w:delText>to a number.</w:delText>
        </w:r>
      </w:del>
    </w:p>
    <w:p w:rsidR="00CB0608" w:rsidDel="00C67110" w:rsidRDefault="00271F97">
      <w:pPr>
        <w:pStyle w:val="BodyText"/>
        <w:tabs>
          <w:tab w:val="left" w:pos="1839"/>
        </w:tabs>
        <w:spacing w:before="214"/>
        <w:ind w:left="1360"/>
        <w:rPr>
          <w:del w:id="1581" w:author="James Tan Swee Chuan (SUSS)" w:date="2022-03-31T16:51:00Z"/>
          <w:rFonts w:ascii="Courier New"/>
        </w:rPr>
      </w:pPr>
      <w:del w:id="1582" w:author="James Tan Swee Chuan (SUSS)" w:date="2022-03-31T16:51:00Z">
        <w:r w:rsidDel="00C67110">
          <w:delText>c.</w:delText>
        </w:r>
        <w:r w:rsidDel="00C67110">
          <w:tab/>
        </w:r>
        <w:r w:rsidDel="00C67110">
          <w:rPr>
            <w:rFonts w:ascii="Courier New"/>
          </w:rPr>
          <w:delText>0 == 1</w:delText>
        </w:r>
      </w:del>
    </w:p>
    <w:p w:rsidR="00CB0608" w:rsidDel="00C67110" w:rsidRDefault="00CB0608">
      <w:pPr>
        <w:pStyle w:val="BodyText"/>
        <w:spacing w:before="2"/>
        <w:rPr>
          <w:del w:id="1583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ind w:left="1840"/>
        <w:rPr>
          <w:del w:id="1584" w:author="James Tan Swee Chuan (SUSS)" w:date="2022-03-31T16:51:00Z"/>
        </w:rPr>
      </w:pPr>
      <w:del w:id="1585" w:author="James Tan Swee Chuan (SUSS)" w:date="2022-03-31T16:51:00Z">
        <w:r w:rsidDel="00C67110">
          <w:delText>Incorrect.</w:delText>
        </w:r>
        <w:r w:rsidDel="00C67110">
          <w:rPr>
            <w:spacing w:val="-4"/>
          </w:rPr>
          <w:delText xml:space="preserve"> </w:delText>
        </w:r>
        <w:r w:rsidDel="00C67110">
          <w:delText>This</w:delText>
        </w:r>
        <w:r w:rsidDel="00C67110">
          <w:rPr>
            <w:spacing w:val="-4"/>
          </w:rPr>
          <w:delText xml:space="preserve"> </w:delText>
        </w:r>
        <w:r w:rsidDel="00C67110">
          <w:delText>syntax</w:delText>
        </w:r>
        <w:r w:rsidDel="00C67110">
          <w:rPr>
            <w:spacing w:val="-4"/>
          </w:rPr>
          <w:delText xml:space="preserve"> </w:delText>
        </w:r>
        <w:r w:rsidDel="00C67110">
          <w:delText>is</w:delText>
        </w:r>
        <w:r w:rsidDel="00C67110">
          <w:rPr>
            <w:spacing w:val="-4"/>
          </w:rPr>
          <w:delText xml:space="preserve"> </w:delText>
        </w:r>
        <w:r w:rsidDel="00C67110">
          <w:delText>valid</w:delText>
        </w:r>
        <w:r w:rsidDel="00C67110">
          <w:rPr>
            <w:spacing w:val="-4"/>
          </w:rPr>
          <w:delText xml:space="preserve"> </w:delText>
        </w:r>
        <w:r w:rsidDel="00C67110">
          <w:delText>since</w:delText>
        </w:r>
        <w:r w:rsidDel="00C67110">
          <w:rPr>
            <w:spacing w:val="-4"/>
          </w:rPr>
          <w:delText xml:space="preserve"> </w:delText>
        </w:r>
        <w:r w:rsidDel="00C67110">
          <w:delText>it</w:delText>
        </w:r>
        <w:r w:rsidDel="00C67110">
          <w:rPr>
            <w:spacing w:val="-3"/>
          </w:rPr>
          <w:delText xml:space="preserve"> </w:delText>
        </w:r>
        <w:r w:rsidDel="00C67110">
          <w:delText>is</w:delText>
        </w:r>
        <w:r w:rsidDel="00C67110">
          <w:rPr>
            <w:spacing w:val="-4"/>
          </w:rPr>
          <w:delText xml:space="preserve"> </w:delText>
        </w:r>
        <w:r w:rsidDel="00C67110">
          <w:delText>a</w:delText>
        </w:r>
        <w:r w:rsidDel="00C67110">
          <w:rPr>
            <w:spacing w:val="-3"/>
          </w:rPr>
          <w:delText xml:space="preserve"> </w:delText>
        </w:r>
        <w:r w:rsidDel="00C67110">
          <w:delText>Boolean</w:delText>
        </w:r>
        <w:r w:rsidDel="00C67110">
          <w:rPr>
            <w:spacing w:val="-4"/>
          </w:rPr>
          <w:delText xml:space="preserve"> </w:delText>
        </w:r>
        <w:r w:rsidDel="00C67110">
          <w:delText>expression.</w:delText>
        </w:r>
      </w:del>
    </w:p>
    <w:p w:rsidR="00CB0608" w:rsidDel="00C67110" w:rsidRDefault="00CB0608">
      <w:pPr>
        <w:pStyle w:val="BodyText"/>
        <w:rPr>
          <w:del w:id="1586" w:author="James Tan Swee Chuan (SUSS)" w:date="2022-03-31T16:51:00Z"/>
          <w:sz w:val="26"/>
        </w:rPr>
      </w:pPr>
    </w:p>
    <w:p w:rsidR="00CB0608" w:rsidDel="00C67110" w:rsidRDefault="00271F97">
      <w:pPr>
        <w:pStyle w:val="BodyText"/>
        <w:tabs>
          <w:tab w:val="left" w:pos="1839"/>
        </w:tabs>
        <w:spacing w:before="1"/>
        <w:ind w:left="1360"/>
        <w:rPr>
          <w:del w:id="1587" w:author="James Tan Swee Chuan (SUSS)" w:date="2022-03-31T16:51:00Z"/>
          <w:rFonts w:ascii="Courier New"/>
        </w:rPr>
      </w:pPr>
      <w:del w:id="1588" w:author="James Tan Swee Chuan (SUSS)" w:date="2022-03-31T16:51:00Z">
        <w:r w:rsidDel="00C67110">
          <w:delText>d.</w:delText>
        </w:r>
        <w:r w:rsidDel="00C67110">
          <w:tab/>
        </w:r>
        <w:r w:rsidDel="00C67110">
          <w:rPr>
            <w:rFonts w:ascii="Courier New"/>
          </w:rPr>
          <w:delText>y = a / int(b)</w:delText>
        </w:r>
      </w:del>
    </w:p>
    <w:p w:rsidR="00CB0608" w:rsidDel="00C67110" w:rsidRDefault="00CB0608">
      <w:pPr>
        <w:pStyle w:val="BodyText"/>
        <w:spacing w:before="1"/>
        <w:rPr>
          <w:del w:id="1589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spacing w:line="348" w:lineRule="auto"/>
        <w:ind w:left="1840"/>
        <w:rPr>
          <w:del w:id="1590" w:author="James Tan Swee Chuan (SUSS)" w:date="2022-03-31T16:51:00Z"/>
        </w:rPr>
      </w:pPr>
      <w:del w:id="1591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rPr>
            <w:spacing w:val="-14"/>
          </w:rPr>
          <w:delText xml:space="preserve"> </w:delText>
        </w:r>
        <w:r w:rsidDel="00C67110">
          <w:delText>This</w:delText>
        </w:r>
        <w:r w:rsidDel="00C67110">
          <w:rPr>
            <w:spacing w:val="-14"/>
          </w:rPr>
          <w:delText xml:space="preserve"> </w:delText>
        </w:r>
        <w:r w:rsidDel="00C67110">
          <w:delText>is</w:delText>
        </w:r>
        <w:r w:rsidDel="00C67110">
          <w:rPr>
            <w:spacing w:val="-14"/>
          </w:rPr>
          <w:delText xml:space="preserve"> </w:delText>
        </w:r>
        <w:r w:rsidDel="00C67110">
          <w:delText>a</w:delText>
        </w:r>
        <w:r w:rsidDel="00C67110">
          <w:rPr>
            <w:spacing w:val="-13"/>
          </w:rPr>
          <w:delText xml:space="preserve"> </w:delText>
        </w:r>
        <w:r w:rsidDel="00C67110">
          <w:delText>valid</w:delText>
        </w:r>
        <w:r w:rsidDel="00C67110">
          <w:rPr>
            <w:spacing w:val="-15"/>
          </w:rPr>
          <w:delText xml:space="preserve"> </w:delText>
        </w:r>
        <w:r w:rsidDel="00C67110">
          <w:delText>syntax</w:delText>
        </w:r>
        <w:r w:rsidDel="00C67110">
          <w:rPr>
            <w:spacing w:val="-14"/>
          </w:rPr>
          <w:delText xml:space="preserve"> </w:delText>
        </w:r>
        <w:r w:rsidDel="00C67110">
          <w:delText>since</w:delText>
        </w:r>
        <w:r w:rsidDel="00C67110">
          <w:rPr>
            <w:spacing w:val="-15"/>
          </w:rPr>
          <w:delText xml:space="preserve"> </w:delText>
        </w:r>
        <w:r w:rsidDel="00C67110">
          <w:delText>we</w:delText>
        </w:r>
        <w:r w:rsidDel="00C67110">
          <w:rPr>
            <w:spacing w:val="-14"/>
          </w:rPr>
          <w:delText xml:space="preserve"> </w:delText>
        </w:r>
        <w:r w:rsidDel="00C67110">
          <w:delText>can</w:delText>
        </w:r>
        <w:r w:rsidDel="00C67110">
          <w:rPr>
            <w:spacing w:val="-15"/>
          </w:rPr>
          <w:delText xml:space="preserve"> </w:delText>
        </w:r>
        <w:r w:rsidDel="00C67110">
          <w:delText>carry</w:delText>
        </w:r>
        <w:r w:rsidDel="00C67110">
          <w:rPr>
            <w:spacing w:val="-14"/>
          </w:rPr>
          <w:delText xml:space="preserve"> </w:delText>
        </w:r>
        <w:r w:rsidDel="00C67110">
          <w:delText>out</w:delText>
        </w:r>
        <w:r w:rsidDel="00C67110">
          <w:rPr>
            <w:spacing w:val="-14"/>
          </w:rPr>
          <w:delText xml:space="preserve"> </w:delText>
        </w:r>
        <w:r w:rsidDel="00C67110">
          <w:delText>a</w:delText>
        </w:r>
        <w:r w:rsidDel="00C67110">
          <w:rPr>
            <w:spacing w:val="-14"/>
          </w:rPr>
          <w:delText xml:space="preserve"> </w:delText>
        </w:r>
        <w:r w:rsidDel="00C67110">
          <w:delText>division</w:delText>
        </w:r>
        <w:r w:rsidDel="00C67110">
          <w:rPr>
            <w:spacing w:val="-14"/>
          </w:rPr>
          <w:delText xml:space="preserve"> </w:delText>
        </w:r>
        <w:r w:rsidDel="00C67110">
          <w:delText>in</w:delText>
        </w:r>
        <w:r w:rsidDel="00C67110">
          <w:rPr>
            <w:spacing w:val="-14"/>
          </w:rPr>
          <w:delText xml:space="preserve"> </w:delText>
        </w:r>
        <w:r w:rsidDel="00C67110">
          <w:delText>which</w:delText>
        </w:r>
        <w:r w:rsidDel="00C67110">
          <w:rPr>
            <w:spacing w:val="-14"/>
          </w:rPr>
          <w:delText xml:space="preserve"> </w:delText>
        </w:r>
        <w:r w:rsidDel="00C67110">
          <w:delText>the</w:delText>
        </w:r>
        <w:r w:rsidDel="00C67110">
          <w:rPr>
            <w:spacing w:val="-57"/>
          </w:rPr>
          <w:delText xml:space="preserve"> </w:delText>
        </w:r>
        <w:r w:rsidDel="00C67110">
          <w:delText>denominator</w:delText>
        </w:r>
        <w:r w:rsidDel="00C67110">
          <w:rPr>
            <w:spacing w:val="-2"/>
          </w:rPr>
          <w:delText xml:space="preserve"> </w:delText>
        </w:r>
        <w:r w:rsidDel="00C67110">
          <w:delText>is</w:delText>
        </w:r>
        <w:r w:rsidDel="00C67110">
          <w:rPr>
            <w:spacing w:val="-1"/>
          </w:rPr>
          <w:delText xml:space="preserve"> </w:delText>
        </w:r>
        <w:r w:rsidDel="00C67110">
          <w:delText>being</w:delText>
        </w:r>
        <w:r w:rsidDel="00C67110">
          <w:rPr>
            <w:spacing w:val="-2"/>
          </w:rPr>
          <w:delText xml:space="preserve"> </w:delText>
        </w:r>
        <w:r w:rsidDel="00C67110">
          <w:delText>converted</w:delText>
        </w:r>
        <w:r w:rsidDel="00C67110">
          <w:rPr>
            <w:spacing w:val="-1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an</w:delText>
        </w:r>
        <w:r w:rsidDel="00C67110">
          <w:rPr>
            <w:spacing w:val="-1"/>
          </w:rPr>
          <w:delText xml:space="preserve"> </w:delText>
        </w:r>
        <w:r w:rsidDel="00C67110">
          <w:delText>integer.</w:delText>
        </w:r>
      </w:del>
    </w:p>
    <w:p w:rsidR="00CB0608" w:rsidDel="00C67110" w:rsidRDefault="00CB0608">
      <w:pPr>
        <w:pStyle w:val="BodyText"/>
        <w:spacing w:before="12"/>
        <w:rPr>
          <w:del w:id="1592" w:author="James Tan Swee Chuan (SUSS)" w:date="2022-03-31T16:51:00Z"/>
          <w:sz w:val="36"/>
        </w:rPr>
      </w:pPr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959"/>
          <w:tab w:val="left" w:pos="960"/>
        </w:tabs>
        <w:ind w:left="960"/>
        <w:jc w:val="left"/>
        <w:rPr>
          <w:del w:id="1593" w:author="James Tan Swee Chuan (SUSS)" w:date="2022-03-31T16:51:00Z"/>
          <w:sz w:val="24"/>
        </w:rPr>
      </w:pPr>
      <w:del w:id="1594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following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valid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variable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name?</w:delText>
        </w:r>
      </w:del>
    </w:p>
    <w:p w:rsidR="00CB0608" w:rsidDel="00C67110" w:rsidRDefault="00CB0608">
      <w:pPr>
        <w:pStyle w:val="BodyText"/>
        <w:spacing w:before="4"/>
        <w:rPr>
          <w:del w:id="1595" w:author="James Tan Swee Chuan (SUSS)" w:date="2022-03-31T16:51:00Z"/>
          <w:sz w:val="22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ind w:left="1840"/>
        <w:rPr>
          <w:del w:id="1596" w:author="James Tan Swee Chuan (SUSS)" w:date="2022-03-31T16:51:00Z"/>
          <w:rFonts w:ascii="Courier New"/>
          <w:sz w:val="24"/>
        </w:rPr>
      </w:pPr>
      <w:del w:id="1597" w:author="James Tan Swee Chuan (SUSS)" w:date="2022-03-31T16:51:00Z">
        <w:r w:rsidDel="00C67110">
          <w:rPr>
            <w:rFonts w:ascii="Courier New"/>
            <w:sz w:val="24"/>
          </w:rPr>
          <w:delText>iamavariablelol</w:delText>
        </w:r>
      </w:del>
    </w:p>
    <w:p w:rsidR="00CB0608" w:rsidDel="00C67110" w:rsidRDefault="00CB0608">
      <w:pPr>
        <w:pStyle w:val="BodyText"/>
        <w:spacing w:before="4"/>
        <w:rPr>
          <w:del w:id="1598" w:author="James Tan Swee Chuan (SUSS)" w:date="2022-03-31T16:51:00Z"/>
          <w:rFonts w:ascii="Courier New"/>
          <w:sz w:val="22"/>
        </w:rPr>
      </w:pPr>
    </w:p>
    <w:p w:rsidR="00CB0608" w:rsidDel="00C67110" w:rsidRDefault="00271F97">
      <w:pPr>
        <w:pStyle w:val="Heading3"/>
        <w:spacing w:before="1" w:line="319" w:lineRule="auto"/>
        <w:ind w:left="1840" w:right="127"/>
        <w:jc w:val="both"/>
        <w:rPr>
          <w:del w:id="1599" w:author="James Tan Swee Chuan (SUSS)" w:date="2022-03-31T16:51:00Z"/>
        </w:rPr>
      </w:pPr>
      <w:del w:id="1600" w:author="James Tan Swee Chuan (SUSS)" w:date="2022-03-31T16:51:00Z">
        <w:r w:rsidDel="00C67110">
          <w:delText>Correct. This variable name is valid since it starts with a character and</w:delText>
        </w:r>
        <w:r w:rsidDel="00C67110">
          <w:rPr>
            <w:spacing w:val="1"/>
          </w:rPr>
          <w:delText xml:space="preserve"> </w:delText>
        </w:r>
        <w:r w:rsidDel="00C67110">
          <w:delText>contains</w:delText>
        </w:r>
        <w:r w:rsidDel="00C67110">
          <w:rPr>
            <w:spacing w:val="-2"/>
          </w:rPr>
          <w:delText xml:space="preserve"> </w:delText>
        </w:r>
        <w:r w:rsidDel="00C67110">
          <w:delText>no</w:delText>
        </w:r>
        <w:r w:rsidDel="00C67110">
          <w:rPr>
            <w:spacing w:val="-1"/>
          </w:rPr>
          <w:delText xml:space="preserve"> </w:delText>
        </w:r>
        <w:r w:rsidDel="00C67110">
          <w:delText>invalid</w:delText>
        </w:r>
        <w:r w:rsidDel="00C67110">
          <w:rPr>
            <w:spacing w:val="-1"/>
          </w:rPr>
          <w:delText xml:space="preserve"> </w:delText>
        </w:r>
        <w:r w:rsidDel="00C67110">
          <w:delText>character.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spacing w:before="212"/>
        <w:ind w:left="1840"/>
        <w:rPr>
          <w:del w:id="1601" w:author="James Tan Swee Chuan (SUSS)" w:date="2022-03-31T16:51:00Z"/>
          <w:rFonts w:ascii="Courier New"/>
          <w:sz w:val="24"/>
        </w:rPr>
      </w:pPr>
      <w:del w:id="1602" w:author="James Tan Swee Chuan (SUSS)" w:date="2022-03-31T16:51:00Z">
        <w:r w:rsidDel="00C67110">
          <w:rPr>
            <w:rFonts w:ascii="Courier New"/>
            <w:sz w:val="24"/>
          </w:rPr>
          <w:delText>:)iamavariable</w:delText>
        </w:r>
      </w:del>
    </w:p>
    <w:p w:rsidR="00CB0608" w:rsidDel="00C67110" w:rsidRDefault="00CB0608">
      <w:pPr>
        <w:pStyle w:val="BodyText"/>
        <w:spacing w:before="2"/>
        <w:rPr>
          <w:del w:id="1603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spacing w:line="348" w:lineRule="auto"/>
        <w:ind w:left="1840"/>
        <w:rPr>
          <w:del w:id="1604" w:author="James Tan Swee Chuan (SUSS)" w:date="2022-03-31T16:51:00Z"/>
        </w:rPr>
      </w:pPr>
      <w:del w:id="1605" w:author="James Tan Swee Chuan (SUSS)" w:date="2022-03-31T16:51:00Z">
        <w:r w:rsidDel="00C67110">
          <w:delText>Incorrect.</w:delText>
        </w:r>
        <w:r w:rsidDel="00C67110">
          <w:rPr>
            <w:spacing w:val="48"/>
          </w:rPr>
          <w:delText xml:space="preserve"> </w:delText>
        </w:r>
        <w:r w:rsidDel="00C67110">
          <w:delText>This</w:delText>
        </w:r>
        <w:r w:rsidDel="00C67110">
          <w:rPr>
            <w:spacing w:val="49"/>
          </w:rPr>
          <w:delText xml:space="preserve"> </w:delText>
        </w:r>
        <w:r w:rsidDel="00C67110">
          <w:delText>variable</w:delText>
        </w:r>
        <w:r w:rsidDel="00C67110">
          <w:rPr>
            <w:spacing w:val="49"/>
          </w:rPr>
          <w:delText xml:space="preserve"> </w:delText>
        </w:r>
        <w:r w:rsidDel="00C67110">
          <w:delText>name</w:delText>
        </w:r>
        <w:r w:rsidDel="00C67110">
          <w:rPr>
            <w:spacing w:val="49"/>
          </w:rPr>
          <w:delText xml:space="preserve"> </w:delText>
        </w:r>
        <w:r w:rsidDel="00C67110">
          <w:delText>is</w:delText>
        </w:r>
        <w:r w:rsidDel="00C67110">
          <w:rPr>
            <w:spacing w:val="49"/>
          </w:rPr>
          <w:delText xml:space="preserve"> </w:delText>
        </w:r>
        <w:r w:rsidDel="00C67110">
          <w:delText>invalid</w:delText>
        </w:r>
        <w:r w:rsidDel="00C67110">
          <w:rPr>
            <w:spacing w:val="49"/>
          </w:rPr>
          <w:delText xml:space="preserve"> </w:delText>
        </w:r>
        <w:r w:rsidDel="00C67110">
          <w:delText>since</w:delText>
        </w:r>
        <w:r w:rsidDel="00C67110">
          <w:rPr>
            <w:spacing w:val="48"/>
          </w:rPr>
          <w:delText xml:space="preserve"> </w:delText>
        </w:r>
        <w:r w:rsidDel="00C67110">
          <w:delText>it</w:delText>
        </w:r>
        <w:r w:rsidDel="00C67110">
          <w:rPr>
            <w:spacing w:val="49"/>
          </w:rPr>
          <w:delText xml:space="preserve"> </w:delText>
        </w:r>
        <w:r w:rsidDel="00C67110">
          <w:delText>starts</w:delText>
        </w:r>
        <w:r w:rsidDel="00C67110">
          <w:rPr>
            <w:spacing w:val="49"/>
          </w:rPr>
          <w:delText xml:space="preserve"> </w:delText>
        </w:r>
        <w:r w:rsidDel="00C67110">
          <w:delText>with</w:delText>
        </w:r>
        <w:r w:rsidDel="00C67110">
          <w:rPr>
            <w:spacing w:val="49"/>
          </w:rPr>
          <w:delText xml:space="preserve"> </w:delText>
        </w:r>
        <w:r w:rsidDel="00C67110">
          <w:delText>a</w:delText>
        </w:r>
        <w:r w:rsidDel="00C67110">
          <w:rPr>
            <w:spacing w:val="49"/>
          </w:rPr>
          <w:delText xml:space="preserve"> </w:delText>
        </w:r>
        <w:r w:rsidDel="00C67110">
          <w:delText>colon</w:delText>
        </w:r>
        <w:r w:rsidDel="00C67110">
          <w:rPr>
            <w:spacing w:val="49"/>
          </w:rPr>
          <w:delText xml:space="preserve"> </w:delText>
        </w:r>
        <w:r w:rsidDel="00C67110">
          <w:delText>and</w:delText>
        </w:r>
        <w:r w:rsidDel="00C67110">
          <w:rPr>
            <w:spacing w:val="-57"/>
          </w:rPr>
          <w:delText xml:space="preserve"> </w:delText>
        </w:r>
        <w:r w:rsidDel="00C67110">
          <w:delText>contains</w:delText>
        </w:r>
        <w:r w:rsidDel="00C67110">
          <w:rPr>
            <w:spacing w:val="-3"/>
          </w:rPr>
          <w:delText xml:space="preserve"> </w:delText>
        </w:r>
        <w:r w:rsidDel="00C67110">
          <w:delText>invalid</w:delText>
        </w:r>
        <w:r w:rsidDel="00C67110">
          <w:rPr>
            <w:spacing w:val="-1"/>
          </w:rPr>
          <w:delText xml:space="preserve"> </w:delText>
        </w:r>
        <w:r w:rsidDel="00C67110">
          <w:delText>characters</w:delText>
        </w:r>
        <w:r w:rsidDel="00C67110">
          <w:rPr>
            <w:spacing w:val="-2"/>
          </w:rPr>
          <w:delText xml:space="preserve"> </w:delText>
        </w:r>
        <w:r w:rsidDel="00C67110">
          <w:delText>such</w:delText>
        </w:r>
        <w:r w:rsidDel="00C67110">
          <w:rPr>
            <w:spacing w:val="-2"/>
          </w:rPr>
          <w:delText xml:space="preserve"> </w:delText>
        </w:r>
        <w:r w:rsidDel="00C67110">
          <w:delText>as</w:delText>
        </w:r>
        <w:r w:rsidDel="00C67110">
          <w:rPr>
            <w:spacing w:val="-1"/>
          </w:rPr>
          <w:delText xml:space="preserve"> </w:delText>
        </w:r>
        <w:r w:rsidDel="00C67110">
          <w:delText>closing</w:delText>
        </w:r>
        <w:r w:rsidDel="00C67110">
          <w:rPr>
            <w:spacing w:val="-2"/>
          </w:rPr>
          <w:delText xml:space="preserve"> </w:delText>
        </w:r>
        <w:r w:rsidDel="00C67110">
          <w:delText>round</w:delText>
        </w:r>
        <w:r w:rsidDel="00C67110">
          <w:rPr>
            <w:spacing w:val="-2"/>
          </w:rPr>
          <w:delText xml:space="preserve"> </w:delText>
        </w:r>
        <w:r w:rsidDel="00C67110">
          <w:delText>bracket.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spacing w:before="189"/>
        <w:ind w:left="1840"/>
        <w:rPr>
          <w:del w:id="1606" w:author="James Tan Swee Chuan (SUSS)" w:date="2022-03-31T16:51:00Z"/>
          <w:rFonts w:ascii="Courier New"/>
          <w:sz w:val="24"/>
        </w:rPr>
      </w:pPr>
      <w:del w:id="1607" w:author="James Tan Swee Chuan (SUSS)" w:date="2022-03-31T16:51:00Z">
        <w:r w:rsidDel="00C67110">
          <w:rPr>
            <w:rFonts w:ascii="Courier New"/>
            <w:sz w:val="24"/>
          </w:rPr>
          <w:delText>007imavariable</w:delText>
        </w:r>
      </w:del>
    </w:p>
    <w:p w:rsidR="00CB0608" w:rsidDel="00C67110" w:rsidRDefault="00CB0608">
      <w:pPr>
        <w:pStyle w:val="BodyText"/>
        <w:spacing w:before="1"/>
        <w:rPr>
          <w:del w:id="1608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ind w:left="1840"/>
        <w:rPr>
          <w:del w:id="1609" w:author="James Tan Swee Chuan (SUSS)" w:date="2022-03-31T16:51:00Z"/>
        </w:rPr>
      </w:pPr>
      <w:del w:id="1610" w:author="James Tan Swee Chuan (SUSS)" w:date="2022-03-31T16:51:00Z">
        <w:r w:rsidDel="00C67110">
          <w:delText>Incorrect.</w:delText>
        </w:r>
        <w:r w:rsidDel="00C67110">
          <w:rPr>
            <w:spacing w:val="-5"/>
          </w:rPr>
          <w:delText xml:space="preserve"> </w:delText>
        </w:r>
        <w:r w:rsidDel="00C67110">
          <w:delText>This</w:delText>
        </w:r>
        <w:r w:rsidDel="00C67110">
          <w:rPr>
            <w:spacing w:val="-5"/>
          </w:rPr>
          <w:delText xml:space="preserve"> </w:delText>
        </w:r>
        <w:r w:rsidDel="00C67110">
          <w:delText>variable</w:delText>
        </w:r>
        <w:r w:rsidDel="00C67110">
          <w:rPr>
            <w:spacing w:val="-5"/>
          </w:rPr>
          <w:delText xml:space="preserve"> </w:delText>
        </w:r>
        <w:r w:rsidDel="00C67110">
          <w:delText>name</w:delText>
        </w:r>
        <w:r w:rsidDel="00C67110">
          <w:rPr>
            <w:spacing w:val="-6"/>
          </w:rPr>
          <w:delText xml:space="preserve"> </w:delText>
        </w:r>
        <w:r w:rsidDel="00C67110">
          <w:delText>is</w:delText>
        </w:r>
        <w:r w:rsidDel="00C67110">
          <w:rPr>
            <w:spacing w:val="-4"/>
          </w:rPr>
          <w:delText xml:space="preserve"> </w:delText>
        </w:r>
        <w:r w:rsidDel="00C67110">
          <w:delText>invalid</w:delText>
        </w:r>
        <w:r w:rsidDel="00C67110">
          <w:rPr>
            <w:spacing w:val="-4"/>
          </w:rPr>
          <w:delText xml:space="preserve"> </w:delText>
        </w:r>
        <w:r w:rsidDel="00C67110">
          <w:delText>since</w:delText>
        </w:r>
        <w:r w:rsidDel="00C67110">
          <w:rPr>
            <w:spacing w:val="-6"/>
          </w:rPr>
          <w:delText xml:space="preserve"> </w:delText>
        </w:r>
        <w:r w:rsidDel="00C67110">
          <w:delText>it</w:delText>
        </w:r>
        <w:r w:rsidDel="00C67110">
          <w:rPr>
            <w:spacing w:val="-4"/>
          </w:rPr>
          <w:delText xml:space="preserve"> </w:delText>
        </w:r>
        <w:r w:rsidDel="00C67110">
          <w:delText>starts</w:delText>
        </w:r>
        <w:r w:rsidDel="00C67110">
          <w:rPr>
            <w:spacing w:val="-5"/>
          </w:rPr>
          <w:delText xml:space="preserve"> </w:delText>
        </w:r>
        <w:r w:rsidDel="00C67110">
          <w:delText>with</w:delText>
        </w:r>
        <w:r w:rsidDel="00C67110">
          <w:rPr>
            <w:spacing w:val="-5"/>
          </w:rPr>
          <w:delText xml:space="preserve"> </w:delText>
        </w:r>
        <w:r w:rsidDel="00C67110">
          <w:delText>a</w:delText>
        </w:r>
        <w:r w:rsidDel="00C67110">
          <w:rPr>
            <w:spacing w:val="-5"/>
          </w:rPr>
          <w:delText xml:space="preserve"> </w:delText>
        </w:r>
        <w:r w:rsidDel="00C67110">
          <w:delText>number.</w:delText>
        </w:r>
      </w:del>
    </w:p>
    <w:p w:rsidR="00CB0608" w:rsidDel="00C67110" w:rsidRDefault="00CB0608">
      <w:pPr>
        <w:pStyle w:val="BodyText"/>
        <w:spacing w:before="1"/>
        <w:rPr>
          <w:del w:id="1611" w:author="James Tan Swee Chuan (SUSS)" w:date="2022-03-31T16:51:00Z"/>
          <w:sz w:val="26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ind w:left="1840"/>
        <w:rPr>
          <w:del w:id="1612" w:author="James Tan Swee Chuan (SUSS)" w:date="2022-03-31T16:51:00Z"/>
          <w:rFonts w:ascii="Courier New"/>
          <w:sz w:val="24"/>
        </w:rPr>
      </w:pPr>
      <w:del w:id="1613" w:author="James Tan Swee Chuan (SUSS)" w:date="2022-03-31T16:51:00Z">
        <w:r w:rsidDel="00C67110">
          <w:rPr>
            <w:rFonts w:ascii="Courier New"/>
            <w:sz w:val="24"/>
          </w:rPr>
          <w:delText>i-am-a-variable-lol</w:delText>
        </w:r>
      </w:del>
    </w:p>
    <w:p w:rsidR="00CB0608" w:rsidDel="00C67110" w:rsidRDefault="00CB0608">
      <w:pPr>
        <w:pStyle w:val="BodyText"/>
        <w:spacing w:before="1"/>
        <w:rPr>
          <w:del w:id="1614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spacing w:before="1"/>
        <w:ind w:left="1840"/>
        <w:rPr>
          <w:del w:id="1615" w:author="James Tan Swee Chuan (SUSS)" w:date="2022-03-31T16:51:00Z"/>
        </w:rPr>
      </w:pPr>
      <w:del w:id="1616" w:author="James Tan Swee Chuan (SUSS)" w:date="2022-03-31T16:51:00Z">
        <w:r w:rsidDel="00C67110">
          <w:delText>Incorrect.</w:delText>
        </w:r>
        <w:r w:rsidDel="00C67110">
          <w:rPr>
            <w:spacing w:val="-5"/>
          </w:rPr>
          <w:delText xml:space="preserve"> </w:delText>
        </w:r>
        <w:r w:rsidDel="00C67110">
          <w:delText>This</w:delText>
        </w:r>
        <w:r w:rsidDel="00C67110">
          <w:rPr>
            <w:spacing w:val="-5"/>
          </w:rPr>
          <w:delText xml:space="preserve"> </w:delText>
        </w:r>
        <w:r w:rsidDel="00C67110">
          <w:delText>variable</w:delText>
        </w:r>
        <w:r w:rsidDel="00C67110">
          <w:rPr>
            <w:spacing w:val="-5"/>
          </w:rPr>
          <w:delText xml:space="preserve"> </w:delText>
        </w:r>
        <w:r w:rsidDel="00C67110">
          <w:delText>name</w:delText>
        </w:r>
        <w:r w:rsidDel="00C67110">
          <w:rPr>
            <w:spacing w:val="-5"/>
          </w:rPr>
          <w:delText xml:space="preserve"> </w:delText>
        </w:r>
        <w:r w:rsidDel="00C67110">
          <w:delText>contains</w:delText>
        </w:r>
        <w:r w:rsidDel="00C67110">
          <w:rPr>
            <w:spacing w:val="-5"/>
          </w:rPr>
          <w:delText xml:space="preserve"> </w:delText>
        </w:r>
        <w:r w:rsidDel="00C67110">
          <w:delText>invalid</w:delText>
        </w:r>
        <w:r w:rsidDel="00C67110">
          <w:rPr>
            <w:spacing w:val="-4"/>
          </w:rPr>
          <w:delText xml:space="preserve"> </w:delText>
        </w:r>
        <w:r w:rsidDel="00C67110">
          <w:delText>characters</w:delText>
        </w:r>
        <w:r w:rsidDel="00C67110">
          <w:rPr>
            <w:spacing w:val="-5"/>
          </w:rPr>
          <w:delText xml:space="preserve"> </w:delText>
        </w:r>
        <w:r w:rsidDel="00C67110">
          <w:delText>such</w:delText>
        </w:r>
        <w:r w:rsidDel="00C67110">
          <w:rPr>
            <w:spacing w:val="-5"/>
          </w:rPr>
          <w:delText xml:space="preserve"> </w:delText>
        </w:r>
        <w:r w:rsidDel="00C67110">
          <w:delText>as</w:delText>
        </w:r>
        <w:r w:rsidDel="00C67110">
          <w:rPr>
            <w:spacing w:val="-4"/>
          </w:rPr>
          <w:delText xml:space="preserve"> </w:delText>
        </w:r>
        <w:r w:rsidDel="00C67110">
          <w:delText>hyphen.</w:delText>
        </w:r>
      </w:del>
    </w:p>
    <w:p w:rsidR="00CB0608" w:rsidDel="00C67110" w:rsidRDefault="00CB0608">
      <w:pPr>
        <w:pStyle w:val="BodyText"/>
        <w:rPr>
          <w:del w:id="1617" w:author="James Tan Swee Chuan (SUSS)" w:date="2022-03-31T16:51:00Z"/>
          <w:sz w:val="26"/>
        </w:rPr>
      </w:pPr>
    </w:p>
    <w:p w:rsidR="00CB0608" w:rsidDel="00C67110" w:rsidRDefault="00CB0608">
      <w:pPr>
        <w:pStyle w:val="BodyText"/>
        <w:spacing w:before="9"/>
        <w:rPr>
          <w:del w:id="1618" w:author="James Tan Swee Chuan (SUSS)" w:date="2022-03-31T16:51:00Z"/>
          <w:sz w:val="21"/>
        </w:rPr>
      </w:pPr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959"/>
          <w:tab w:val="left" w:pos="960"/>
        </w:tabs>
        <w:ind w:left="960"/>
        <w:jc w:val="left"/>
        <w:rPr>
          <w:del w:id="1619" w:author="James Tan Swee Chuan (SUSS)" w:date="2022-03-31T16:51:00Z"/>
          <w:sz w:val="24"/>
        </w:rPr>
      </w:pPr>
      <w:del w:id="1620" w:author="James Tan Swee Chuan (SUSS)" w:date="2022-03-31T16:51:00Z">
        <w:r w:rsidDel="00C67110">
          <w:rPr>
            <w:spacing w:val="-1"/>
            <w:sz w:val="24"/>
          </w:rPr>
          <w:delText>What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is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 xml:space="preserve">the </w:delText>
        </w:r>
        <w:r w:rsidDel="00C67110">
          <w:rPr>
            <w:sz w:val="24"/>
          </w:rPr>
          <w:delText>value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int(-0.5)</w:delText>
        </w:r>
        <w:r w:rsidDel="00C67110">
          <w:rPr>
            <w:rFonts w:ascii="Courier New"/>
            <w:spacing w:val="-85"/>
            <w:sz w:val="24"/>
          </w:rPr>
          <w:delText xml:space="preserve"> </w:delText>
        </w:r>
        <w:r w:rsidDel="00C67110">
          <w:rPr>
            <w:sz w:val="24"/>
          </w:rPr>
          <w:delText>in Python?</w:delText>
        </w:r>
      </w:del>
    </w:p>
    <w:p w:rsidR="00CB0608" w:rsidDel="00C67110" w:rsidRDefault="00CB0608">
      <w:pPr>
        <w:pStyle w:val="BodyText"/>
        <w:rPr>
          <w:del w:id="1621" w:author="James Tan Swee Chuan (SUSS)" w:date="2022-03-31T16:51:00Z"/>
          <w:sz w:val="22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ind w:left="1840"/>
        <w:rPr>
          <w:del w:id="1622" w:author="James Tan Swee Chuan (SUSS)" w:date="2022-03-31T16:51:00Z"/>
          <w:sz w:val="24"/>
        </w:rPr>
      </w:pPr>
      <w:del w:id="1623" w:author="James Tan Swee Chuan (SUSS)" w:date="2022-03-31T16:51:00Z">
        <w:r w:rsidDel="00C67110">
          <w:rPr>
            <w:sz w:val="24"/>
          </w:rPr>
          <w:delText>-1</w:delText>
        </w:r>
      </w:del>
    </w:p>
    <w:p w:rsidR="00CB0608" w:rsidDel="00C67110" w:rsidRDefault="00CB0608">
      <w:pPr>
        <w:pStyle w:val="BodyText"/>
        <w:spacing w:before="5"/>
        <w:rPr>
          <w:del w:id="1624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ind w:left="1840"/>
        <w:rPr>
          <w:del w:id="1625" w:author="James Tan Swee Chuan (SUSS)" w:date="2022-03-31T16:51:00Z"/>
        </w:rPr>
      </w:pPr>
      <w:del w:id="1626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delText xml:space="preserve"> </w:delText>
        </w:r>
        <w:r w:rsidDel="00C67110">
          <w:rPr>
            <w:rFonts w:ascii="Courier New"/>
            <w:spacing w:val="-1"/>
          </w:rPr>
          <w:delText>int()</w:delText>
        </w:r>
        <w:r w:rsidDel="00C67110">
          <w:rPr>
            <w:rFonts w:ascii="Courier New"/>
            <w:spacing w:val="-84"/>
          </w:rPr>
          <w:delText xml:space="preserve"> </w:delText>
        </w:r>
        <w:r w:rsidDel="00C67110">
          <w:rPr>
            <w:spacing w:val="-1"/>
          </w:rPr>
          <w:delText>function</w:delText>
        </w:r>
        <w:r w:rsidDel="00C67110">
          <w:delText xml:space="preserve"> </w:delText>
        </w:r>
        <w:r w:rsidDel="00C67110">
          <w:rPr>
            <w:spacing w:val="-1"/>
          </w:rPr>
          <w:delText>does</w:delText>
        </w:r>
        <w:r w:rsidDel="00C67110">
          <w:delText xml:space="preserve"> </w:delText>
        </w:r>
        <w:r w:rsidDel="00C67110">
          <w:rPr>
            <w:spacing w:val="-1"/>
          </w:rPr>
          <w:delText>not round</w:delText>
        </w:r>
        <w:r w:rsidDel="00C67110">
          <w:delText xml:space="preserve"> </w:delText>
        </w:r>
        <w:r w:rsidDel="00C67110">
          <w:rPr>
            <w:spacing w:val="-1"/>
          </w:rPr>
          <w:delText>down a</w:delText>
        </w:r>
        <w:r w:rsidDel="00C67110">
          <w:delText xml:space="preserve"> </w:delText>
        </w:r>
        <w:r w:rsidDel="00C67110">
          <w:rPr>
            <w:spacing w:val="-1"/>
          </w:rPr>
          <w:delText>negative</w:delText>
        </w:r>
        <w:r w:rsidDel="00C67110">
          <w:delText xml:space="preserve"> </w:delText>
        </w:r>
        <w:r w:rsidDel="00C67110">
          <w:rPr>
            <w:spacing w:val="-1"/>
          </w:rPr>
          <w:delText>number.</w:delText>
        </w:r>
      </w:del>
    </w:p>
    <w:p w:rsidR="00CB0608" w:rsidDel="00C67110" w:rsidRDefault="00CB0608">
      <w:pPr>
        <w:rPr>
          <w:del w:id="1627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rPr>
          <w:del w:id="1628" w:author="James Tan Swee Chuan (SUSS)" w:date="2022-03-31T16:51:00Z"/>
          <w:sz w:val="14"/>
        </w:rPr>
      </w:pPr>
    </w:p>
    <w:p w:rsidR="00CB0608" w:rsidDel="00C67110" w:rsidRDefault="00271F97">
      <w:pPr>
        <w:pStyle w:val="BodyText"/>
        <w:tabs>
          <w:tab w:val="left" w:pos="1479"/>
        </w:tabs>
        <w:spacing w:before="67"/>
        <w:ind w:left="1000"/>
        <w:rPr>
          <w:del w:id="1629" w:author="James Tan Swee Chuan (SUSS)" w:date="2022-03-31T16:51:00Z"/>
        </w:rPr>
      </w:pPr>
      <w:del w:id="1630" w:author="James Tan Swee Chuan (SUSS)" w:date="2022-03-31T16:51:00Z">
        <w:r w:rsidDel="00C67110">
          <w:delText>b.</w:delText>
        </w:r>
        <w:r w:rsidDel="00C67110">
          <w:tab/>
          <w:delText>0.5</w:delText>
        </w:r>
      </w:del>
    </w:p>
    <w:p w:rsidR="00CB0608" w:rsidDel="00C67110" w:rsidRDefault="00CB0608">
      <w:pPr>
        <w:pStyle w:val="BodyText"/>
        <w:spacing w:before="4"/>
        <w:rPr>
          <w:del w:id="1631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before="1" w:line="343" w:lineRule="auto"/>
        <w:ind w:left="1480"/>
        <w:rPr>
          <w:del w:id="1632" w:author="James Tan Swee Chuan (SUSS)" w:date="2022-03-31T16:51:00Z"/>
        </w:rPr>
      </w:pPr>
      <w:del w:id="1633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rPr>
            <w:spacing w:val="37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38"/>
          </w:rPr>
          <w:delText xml:space="preserve"> </w:delText>
        </w:r>
        <w:r w:rsidDel="00C67110">
          <w:rPr>
            <w:rFonts w:ascii="Courier New"/>
            <w:spacing w:val="-1"/>
          </w:rPr>
          <w:delText>int()</w:delText>
        </w:r>
        <w:r w:rsidDel="00C67110">
          <w:rPr>
            <w:rFonts w:ascii="Courier New"/>
            <w:spacing w:val="-47"/>
          </w:rPr>
          <w:delText xml:space="preserve"> </w:delText>
        </w:r>
        <w:r w:rsidDel="00C67110">
          <w:rPr>
            <w:spacing w:val="-1"/>
          </w:rPr>
          <w:delText>function</w:delText>
        </w:r>
        <w:r w:rsidDel="00C67110">
          <w:rPr>
            <w:spacing w:val="37"/>
          </w:rPr>
          <w:delText xml:space="preserve"> </w:delText>
        </w:r>
        <w:r w:rsidDel="00C67110">
          <w:rPr>
            <w:spacing w:val="-1"/>
          </w:rPr>
          <w:delText>is</w:delText>
        </w:r>
        <w:r w:rsidDel="00C67110">
          <w:rPr>
            <w:spacing w:val="37"/>
          </w:rPr>
          <w:delText xml:space="preserve"> </w:delText>
        </w:r>
        <w:r w:rsidDel="00C67110">
          <w:rPr>
            <w:spacing w:val="-1"/>
          </w:rPr>
          <w:delText>not</w:delText>
        </w:r>
        <w:r w:rsidDel="00C67110">
          <w:rPr>
            <w:spacing w:val="37"/>
          </w:rPr>
          <w:delText xml:space="preserve"> </w:delText>
        </w:r>
        <w:r w:rsidDel="00C67110">
          <w:delText>used</w:delText>
        </w:r>
        <w:r w:rsidDel="00C67110">
          <w:rPr>
            <w:spacing w:val="38"/>
          </w:rPr>
          <w:delText xml:space="preserve"> </w:delText>
        </w:r>
        <w:r w:rsidDel="00C67110">
          <w:delText>to</w:delText>
        </w:r>
        <w:r w:rsidDel="00C67110">
          <w:rPr>
            <w:spacing w:val="37"/>
          </w:rPr>
          <w:delText xml:space="preserve"> </w:delText>
        </w:r>
        <w:r w:rsidDel="00C67110">
          <w:delText>convert</w:delText>
        </w:r>
        <w:r w:rsidDel="00C67110">
          <w:rPr>
            <w:spacing w:val="36"/>
          </w:rPr>
          <w:delText xml:space="preserve"> </w:delText>
        </w:r>
        <w:r w:rsidDel="00C67110">
          <w:delText>a</w:delText>
        </w:r>
        <w:r w:rsidDel="00C67110">
          <w:rPr>
            <w:spacing w:val="37"/>
          </w:rPr>
          <w:delText xml:space="preserve"> </w:delText>
        </w:r>
        <w:r w:rsidDel="00C67110">
          <w:delText>value</w:delText>
        </w:r>
        <w:r w:rsidDel="00C67110">
          <w:rPr>
            <w:spacing w:val="36"/>
          </w:rPr>
          <w:delText xml:space="preserve"> </w:delText>
        </w:r>
        <w:r w:rsidDel="00C67110">
          <w:delText>to</w:delText>
        </w:r>
        <w:r w:rsidDel="00C67110">
          <w:rPr>
            <w:spacing w:val="37"/>
          </w:rPr>
          <w:delText xml:space="preserve"> </w:delText>
        </w:r>
        <w:r w:rsidDel="00C67110">
          <w:delText>absolute</w:delText>
        </w:r>
        <w:r w:rsidDel="00C67110">
          <w:rPr>
            <w:spacing w:val="-57"/>
          </w:rPr>
          <w:delText xml:space="preserve"> </w:delText>
        </w:r>
        <w:r w:rsidDel="00C67110">
          <w:delText>number.</w:delText>
        </w:r>
      </w:del>
    </w:p>
    <w:p w:rsidR="00CB0608" w:rsidDel="00C67110" w:rsidRDefault="00271F97">
      <w:pPr>
        <w:pStyle w:val="ListParagraph"/>
        <w:numPr>
          <w:ilvl w:val="0"/>
          <w:numId w:val="1"/>
        </w:numPr>
        <w:tabs>
          <w:tab w:val="left" w:pos="1479"/>
          <w:tab w:val="left" w:pos="1480"/>
        </w:tabs>
        <w:spacing w:before="196"/>
        <w:rPr>
          <w:del w:id="1634" w:author="James Tan Swee Chuan (SUSS)" w:date="2022-03-31T16:51:00Z"/>
          <w:sz w:val="24"/>
        </w:rPr>
      </w:pPr>
      <w:del w:id="1635" w:author="James Tan Swee Chuan (SUSS)" w:date="2022-03-31T16:51:00Z">
        <w:r w:rsidDel="00C67110">
          <w:rPr>
            <w:sz w:val="24"/>
          </w:rPr>
          <w:delText>0</w:delText>
        </w:r>
      </w:del>
    </w:p>
    <w:p w:rsidR="00CB0608" w:rsidDel="00C67110" w:rsidRDefault="00CB0608">
      <w:pPr>
        <w:pStyle w:val="BodyText"/>
        <w:spacing w:before="10"/>
        <w:rPr>
          <w:del w:id="1636" w:author="James Tan Swee Chuan (SUSS)" w:date="2022-03-31T16:51:00Z"/>
          <w:sz w:val="20"/>
        </w:rPr>
      </w:pPr>
    </w:p>
    <w:p w:rsidR="00CB0608" w:rsidDel="00C67110" w:rsidRDefault="00271F97">
      <w:pPr>
        <w:pStyle w:val="Heading3"/>
        <w:rPr>
          <w:del w:id="1637" w:author="James Tan Swee Chuan (SUSS)" w:date="2022-03-31T16:51:00Z"/>
        </w:rPr>
      </w:pPr>
      <w:del w:id="1638" w:author="James Tan Swee Chuan (SUSS)" w:date="2022-03-31T16:51:00Z">
        <w:r w:rsidDel="00C67110">
          <w:rPr>
            <w:spacing w:val="-1"/>
          </w:rPr>
          <w:delText>Correct. The</w:delText>
        </w:r>
        <w:r w:rsidDel="00C67110">
          <w:delText xml:space="preserve"> </w:delText>
        </w:r>
        <w:r w:rsidDel="00C67110">
          <w:rPr>
            <w:rFonts w:ascii="Courier New"/>
            <w:spacing w:val="-1"/>
          </w:rPr>
          <w:delText>int()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rPr>
            <w:spacing w:val="-1"/>
          </w:rPr>
          <w:delText>function</w:delText>
        </w:r>
        <w:r w:rsidDel="00C67110">
          <w:delText xml:space="preserve"> </w:delText>
        </w:r>
        <w:r w:rsidDel="00C67110">
          <w:rPr>
            <w:spacing w:val="-1"/>
          </w:rPr>
          <w:delText>will</w:delText>
        </w:r>
        <w:r w:rsidDel="00C67110">
          <w:delText xml:space="preserve"> </w:delText>
        </w:r>
        <w:r w:rsidDel="00C67110">
          <w:rPr>
            <w:spacing w:val="-1"/>
          </w:rPr>
          <w:delText>take</w:delText>
        </w:r>
        <w:r w:rsidDel="00C67110">
          <w:delText xml:space="preserve"> away all</w:delText>
        </w:r>
        <w:r w:rsidDel="00C67110">
          <w:rPr>
            <w:spacing w:val="1"/>
          </w:rPr>
          <w:delText xml:space="preserve"> </w:delText>
        </w:r>
        <w:r w:rsidDel="00C67110">
          <w:delText>the decimal</w:delText>
        </w:r>
        <w:r w:rsidDel="00C67110">
          <w:rPr>
            <w:spacing w:val="-1"/>
          </w:rPr>
          <w:delText xml:space="preserve"> </w:delText>
        </w:r>
        <w:r w:rsidDel="00C67110">
          <w:delText>places.</w:delText>
        </w:r>
      </w:del>
    </w:p>
    <w:p w:rsidR="00CB0608" w:rsidDel="00C67110" w:rsidRDefault="00CB0608">
      <w:pPr>
        <w:pStyle w:val="BodyText"/>
        <w:spacing w:before="7"/>
        <w:rPr>
          <w:del w:id="1639" w:author="James Tan Swee Chuan (SUSS)" w:date="2022-03-31T16:51:00Z"/>
          <w:rFonts w:ascii="Palatino Linotype"/>
          <w:b/>
          <w:sz w:val="23"/>
        </w:rPr>
      </w:pPr>
    </w:p>
    <w:p w:rsidR="00CB0608" w:rsidDel="00C67110" w:rsidRDefault="00271F97">
      <w:pPr>
        <w:pStyle w:val="ListParagraph"/>
        <w:numPr>
          <w:ilvl w:val="0"/>
          <w:numId w:val="1"/>
        </w:numPr>
        <w:tabs>
          <w:tab w:val="left" w:pos="1479"/>
          <w:tab w:val="left" w:pos="1480"/>
        </w:tabs>
        <w:rPr>
          <w:del w:id="1640" w:author="James Tan Swee Chuan (SUSS)" w:date="2022-03-31T16:51:00Z"/>
          <w:sz w:val="24"/>
        </w:rPr>
      </w:pPr>
      <w:del w:id="1641" w:author="James Tan Swee Chuan (SUSS)" w:date="2022-03-31T16:51:00Z">
        <w:r w:rsidDel="00C67110">
          <w:rPr>
            <w:sz w:val="24"/>
          </w:rPr>
          <w:delText>1</w:delText>
        </w:r>
      </w:del>
    </w:p>
    <w:p w:rsidR="00CB0608" w:rsidDel="00C67110" w:rsidRDefault="00CB0608">
      <w:pPr>
        <w:pStyle w:val="BodyText"/>
        <w:spacing w:before="4"/>
        <w:rPr>
          <w:del w:id="1642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before="1" w:line="343" w:lineRule="auto"/>
        <w:ind w:left="1480" w:right="64"/>
        <w:rPr>
          <w:del w:id="1643" w:author="James Tan Swee Chuan (SUSS)" w:date="2022-03-31T16:51:00Z"/>
        </w:rPr>
      </w:pPr>
      <w:del w:id="1644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rPr>
            <w:spacing w:val="-3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rPr>
            <w:rFonts w:ascii="Courier New"/>
            <w:spacing w:val="-1"/>
          </w:rPr>
          <w:delText>int()</w:delText>
        </w:r>
        <w:r w:rsidDel="00C67110">
          <w:rPr>
            <w:rFonts w:ascii="Courier New"/>
            <w:spacing w:val="-87"/>
          </w:rPr>
          <w:delText xml:space="preserve"> </w:delText>
        </w:r>
        <w:r w:rsidDel="00C67110">
          <w:rPr>
            <w:spacing w:val="-1"/>
          </w:rPr>
          <w:delText>function</w:delText>
        </w:r>
        <w:r w:rsidDel="00C67110">
          <w:rPr>
            <w:spacing w:val="-3"/>
          </w:rPr>
          <w:delText xml:space="preserve"> </w:delText>
        </w:r>
        <w:r w:rsidDel="00C67110">
          <w:rPr>
            <w:spacing w:val="-1"/>
          </w:rPr>
          <w:delText>does</w:delText>
        </w:r>
        <w:r w:rsidDel="00C67110">
          <w:rPr>
            <w:spacing w:val="-4"/>
          </w:rPr>
          <w:delText xml:space="preserve"> </w:delText>
        </w:r>
        <w:r w:rsidDel="00C67110">
          <w:rPr>
            <w:spacing w:val="-1"/>
          </w:rPr>
          <w:delText>not</w:delText>
        </w:r>
        <w:r w:rsidDel="00C67110">
          <w:rPr>
            <w:spacing w:val="-2"/>
          </w:rPr>
          <w:delText xml:space="preserve"> </w:delText>
        </w:r>
        <w:r w:rsidDel="00C67110">
          <w:rPr>
            <w:spacing w:val="-1"/>
          </w:rPr>
          <w:delText>round</w:delText>
        </w:r>
        <w:r w:rsidDel="00C67110">
          <w:rPr>
            <w:spacing w:val="-4"/>
          </w:rPr>
          <w:delText xml:space="preserve"> </w:delText>
        </w:r>
        <w:r w:rsidDel="00C67110">
          <w:rPr>
            <w:spacing w:val="-1"/>
          </w:rPr>
          <w:delText>down</w:delText>
        </w:r>
        <w:r w:rsidDel="00C67110">
          <w:rPr>
            <w:spacing w:val="-4"/>
          </w:rPr>
          <w:delText xml:space="preserve"> </w:delText>
        </w:r>
        <w:r w:rsidDel="00C67110">
          <w:delText>a</w:delText>
        </w:r>
        <w:r w:rsidDel="00C67110">
          <w:rPr>
            <w:spacing w:val="-3"/>
          </w:rPr>
          <w:delText xml:space="preserve"> </w:delText>
        </w:r>
        <w:r w:rsidDel="00C67110">
          <w:delText>negative</w:delText>
        </w:r>
        <w:r w:rsidDel="00C67110">
          <w:rPr>
            <w:spacing w:val="-3"/>
          </w:rPr>
          <w:delText xml:space="preserve"> </w:delText>
        </w:r>
        <w:r w:rsidDel="00C67110">
          <w:delText>number</w:delText>
        </w:r>
        <w:r w:rsidDel="00C67110">
          <w:rPr>
            <w:spacing w:val="-3"/>
          </w:rPr>
          <w:delText xml:space="preserve"> </w:delText>
        </w:r>
        <w:r w:rsidDel="00C67110">
          <w:delText>and</w:delText>
        </w:r>
        <w:r w:rsidDel="00C67110">
          <w:rPr>
            <w:spacing w:val="-57"/>
          </w:rPr>
          <w:delText xml:space="preserve"> </w:delText>
        </w:r>
        <w:r w:rsidDel="00C67110">
          <w:delText>then</w:delText>
        </w:r>
        <w:r w:rsidDel="00C67110">
          <w:rPr>
            <w:spacing w:val="-2"/>
          </w:rPr>
          <w:delText xml:space="preserve"> </w:delText>
        </w:r>
        <w:r w:rsidDel="00C67110">
          <w:delText>convert</w:delText>
        </w:r>
        <w:r w:rsidDel="00C67110">
          <w:rPr>
            <w:spacing w:val="-1"/>
          </w:rPr>
          <w:delText xml:space="preserve"> </w:delText>
        </w:r>
        <w:r w:rsidDel="00C67110">
          <w:delText>it</w:delText>
        </w:r>
        <w:r w:rsidDel="00C67110">
          <w:rPr>
            <w:spacing w:val="-1"/>
          </w:rPr>
          <w:delText xml:space="preserve"> </w:delText>
        </w:r>
        <w:r w:rsidDel="00C67110">
          <w:delText>to</w:delText>
        </w:r>
        <w:r w:rsidDel="00C67110">
          <w:rPr>
            <w:spacing w:val="-1"/>
          </w:rPr>
          <w:delText xml:space="preserve"> </w:delText>
        </w:r>
        <w:r w:rsidDel="00C67110">
          <w:delText>absolute number.</w:delText>
        </w:r>
      </w:del>
    </w:p>
    <w:p w:rsidR="00CB0608" w:rsidDel="00C67110" w:rsidRDefault="00CB0608">
      <w:pPr>
        <w:pStyle w:val="BodyText"/>
        <w:spacing w:before="6"/>
        <w:rPr>
          <w:del w:id="1645" w:author="James Tan Swee Chuan (SUSS)" w:date="2022-03-31T16:51:00Z"/>
          <w:sz w:val="37"/>
        </w:rPr>
      </w:pPr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599"/>
          <w:tab w:val="left" w:pos="600"/>
        </w:tabs>
        <w:spacing w:before="1"/>
        <w:jc w:val="left"/>
        <w:rPr>
          <w:del w:id="1646" w:author="James Tan Swee Chuan (SUSS)" w:date="2022-03-31T16:51:00Z"/>
          <w:sz w:val="24"/>
        </w:rPr>
      </w:pPr>
      <w:del w:id="1647" w:author="James Tan Swee Chuan (SUSS)" w:date="2022-03-31T16:51:00Z">
        <w:r w:rsidDel="00C67110">
          <w:rPr>
            <w:spacing w:val="-1"/>
            <w:sz w:val="24"/>
          </w:rPr>
          <w:delText>What</w:delText>
        </w:r>
        <w:r w:rsidDel="00C67110">
          <w:rPr>
            <w:spacing w:val="1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does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the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.format()</w:delText>
        </w:r>
        <w:r w:rsidDel="00C67110">
          <w:rPr>
            <w:rFonts w:ascii="Courier New"/>
            <w:spacing w:val="-84"/>
            <w:sz w:val="24"/>
          </w:rPr>
          <w:delText xml:space="preserve"> </w:delText>
        </w:r>
        <w:r w:rsidDel="00C67110">
          <w:rPr>
            <w:sz w:val="24"/>
          </w:rPr>
          <w:delText>method do?</w:delText>
        </w:r>
      </w:del>
    </w:p>
    <w:p w:rsidR="00CB0608" w:rsidDel="00C67110" w:rsidRDefault="00CB0608">
      <w:pPr>
        <w:pStyle w:val="BodyText"/>
        <w:spacing w:before="12"/>
        <w:rPr>
          <w:del w:id="1648" w:author="James Tan Swee Chuan (SUSS)" w:date="2022-03-31T16:51:00Z"/>
          <w:sz w:val="21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rPr>
          <w:del w:id="1649" w:author="James Tan Swee Chuan (SUSS)" w:date="2022-03-31T16:51:00Z"/>
          <w:sz w:val="24"/>
        </w:rPr>
      </w:pPr>
      <w:del w:id="1650" w:author="James Tan Swee Chuan (SUSS)" w:date="2022-03-31T16:51:00Z">
        <w:r w:rsidDel="00C67110">
          <w:rPr>
            <w:spacing w:val="-1"/>
            <w:sz w:val="24"/>
          </w:rPr>
          <w:delText>It formats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 xml:space="preserve">the </w:delText>
        </w:r>
        <w:r w:rsidDel="00C67110">
          <w:rPr>
            <w:sz w:val="24"/>
          </w:rPr>
          <w:delText>font of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string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in a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print()</w:delText>
        </w:r>
        <w:r w:rsidDel="00C67110">
          <w:rPr>
            <w:rFonts w:ascii="Courier New"/>
            <w:spacing w:val="-85"/>
            <w:sz w:val="24"/>
          </w:rPr>
          <w:delText xml:space="preserve"> </w:delText>
        </w:r>
        <w:r w:rsidDel="00C67110">
          <w:rPr>
            <w:sz w:val="24"/>
          </w:rPr>
          <w:delText>function.</w:delText>
        </w:r>
      </w:del>
    </w:p>
    <w:p w:rsidR="00CB0608" w:rsidDel="00C67110" w:rsidRDefault="00CB0608">
      <w:pPr>
        <w:pStyle w:val="BodyText"/>
        <w:rPr>
          <w:del w:id="1651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ind w:left="1480"/>
        <w:rPr>
          <w:del w:id="1652" w:author="James Tan Swee Chuan (SUSS)" w:date="2022-03-31T16:51:00Z"/>
        </w:rPr>
      </w:pPr>
      <w:del w:id="1653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delText xml:space="preserve"> </w:delText>
        </w:r>
        <w:r w:rsidDel="00C67110">
          <w:rPr>
            <w:rFonts w:ascii="Courier New"/>
            <w:spacing w:val="-1"/>
          </w:rPr>
          <w:delText>.format()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rPr>
            <w:spacing w:val="-1"/>
          </w:rPr>
          <w:delText xml:space="preserve">method does </w:delText>
        </w:r>
        <w:r w:rsidDel="00C67110">
          <w:delText>not</w:delText>
        </w:r>
        <w:r w:rsidDel="00C67110">
          <w:rPr>
            <w:spacing w:val="-1"/>
          </w:rPr>
          <w:delText xml:space="preserve"> </w:delText>
        </w:r>
        <w:r w:rsidDel="00C67110">
          <w:delText>format the</w:delText>
        </w:r>
        <w:r w:rsidDel="00C67110">
          <w:rPr>
            <w:spacing w:val="-1"/>
          </w:rPr>
          <w:delText xml:space="preserve"> </w:delText>
        </w:r>
        <w:r w:rsidDel="00C67110">
          <w:delText>font of</w:delText>
        </w:r>
        <w:r w:rsidDel="00C67110">
          <w:rPr>
            <w:spacing w:val="-1"/>
          </w:rPr>
          <w:delText xml:space="preserve"> </w:delText>
        </w:r>
        <w:r w:rsidDel="00C67110">
          <w:delText>a string.</w:delText>
        </w:r>
      </w:del>
    </w:p>
    <w:p w:rsidR="00CB0608" w:rsidDel="00C67110" w:rsidRDefault="00CB0608">
      <w:pPr>
        <w:pStyle w:val="BodyText"/>
        <w:spacing w:before="9"/>
        <w:rPr>
          <w:del w:id="1654" w:author="James Tan Swee Chuan (SUSS)" w:date="2022-03-31T16:51:00Z"/>
          <w:sz w:val="25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rPr>
          <w:del w:id="1655" w:author="James Tan Swee Chuan (SUSS)" w:date="2022-03-31T16:51:00Z"/>
          <w:sz w:val="24"/>
        </w:rPr>
      </w:pPr>
      <w:del w:id="1656" w:author="James Tan Swee Chuan (SUSS)" w:date="2022-03-31T16:51:00Z">
        <w:r w:rsidDel="00C67110">
          <w:rPr>
            <w:sz w:val="24"/>
          </w:rPr>
          <w:delText>It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replaces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expression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in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curly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bracket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within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string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its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value.</w:delText>
        </w:r>
      </w:del>
    </w:p>
    <w:p w:rsidR="00CB0608" w:rsidDel="00C67110" w:rsidRDefault="00CB0608">
      <w:pPr>
        <w:pStyle w:val="BodyText"/>
        <w:spacing w:before="4"/>
        <w:rPr>
          <w:del w:id="1657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line="343" w:lineRule="auto"/>
        <w:ind w:left="1480" w:right="282"/>
        <w:rPr>
          <w:del w:id="1658" w:author="James Tan Swee Chuan (SUSS)" w:date="2022-03-31T16:51:00Z"/>
        </w:rPr>
      </w:pPr>
      <w:del w:id="1659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This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would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be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done</w:delText>
        </w:r>
        <w:r w:rsidDel="00C67110">
          <w:rPr>
            <w:spacing w:val="1"/>
          </w:rPr>
          <w:delText xml:space="preserve"> </w:delText>
        </w:r>
        <w:r w:rsidDel="00C67110">
          <w:rPr>
            <w:spacing w:val="-1"/>
          </w:rPr>
          <w:delText>by</w:delText>
        </w:r>
        <w:r w:rsidDel="00C67110">
          <w:rPr>
            <w:spacing w:val="2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7"/>
          </w:rPr>
          <w:delText xml:space="preserve"> </w:delText>
        </w:r>
        <w:r w:rsidDel="00C67110">
          <w:rPr>
            <w:rFonts w:ascii="Courier New"/>
            <w:spacing w:val="-1"/>
          </w:rPr>
          <w:delText>f</w:delText>
        </w:r>
        <w:r w:rsidDel="00C67110">
          <w:rPr>
            <w:spacing w:val="-1"/>
          </w:rPr>
          <w:delText>-instruction</w:delText>
        </w:r>
        <w:r w:rsidDel="00C67110">
          <w:rPr>
            <w:spacing w:val="2"/>
          </w:rPr>
          <w:delText xml:space="preserve"> </w:delText>
        </w:r>
        <w:r w:rsidDel="00C67110">
          <w:delText>in</w:delText>
        </w:r>
        <w:r w:rsidDel="00C67110">
          <w:rPr>
            <w:spacing w:val="2"/>
          </w:rPr>
          <w:delText xml:space="preserve"> </w:delText>
        </w:r>
        <w:r w:rsidDel="00C67110">
          <w:delText>the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/>
          </w:rPr>
          <w:delText>print()</w:delText>
        </w:r>
        <w:r w:rsidDel="00C67110">
          <w:rPr>
            <w:rFonts w:ascii="Courier New"/>
            <w:spacing w:val="-82"/>
          </w:rPr>
          <w:delText xml:space="preserve"> </w:delText>
        </w:r>
        <w:r w:rsidDel="00C67110">
          <w:delText>function</w:delText>
        </w:r>
        <w:r w:rsidDel="00C67110">
          <w:rPr>
            <w:spacing w:val="-57"/>
          </w:rPr>
          <w:delText xml:space="preserve"> </w:delText>
        </w:r>
        <w:r w:rsidDel="00C67110">
          <w:delText>for</w:delText>
        </w:r>
        <w:r w:rsidDel="00C67110">
          <w:rPr>
            <w:spacing w:val="-1"/>
          </w:rPr>
          <w:delText xml:space="preserve"> </w:delText>
        </w:r>
        <w:r w:rsidDel="00C67110">
          <w:delText>string</w:delText>
        </w:r>
        <w:r w:rsidDel="00C67110">
          <w:rPr>
            <w:spacing w:val="-1"/>
          </w:rPr>
          <w:delText xml:space="preserve"> </w:delText>
        </w:r>
        <w:r w:rsidDel="00C67110">
          <w:delText>formatting.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spacing w:before="197"/>
        <w:rPr>
          <w:del w:id="1660" w:author="James Tan Swee Chuan (SUSS)" w:date="2022-03-31T16:51:00Z"/>
          <w:sz w:val="24"/>
        </w:rPr>
      </w:pPr>
      <w:del w:id="1661" w:author="James Tan Swee Chuan (SUSS)" w:date="2022-03-31T16:51:00Z">
        <w:r w:rsidDel="00C67110">
          <w:rPr>
            <w:sz w:val="24"/>
          </w:rPr>
          <w:delText>It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replaces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curly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bracket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by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round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bracket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in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string.</w:delText>
        </w:r>
      </w:del>
    </w:p>
    <w:p w:rsidR="00CB0608" w:rsidDel="00C67110" w:rsidRDefault="00CB0608">
      <w:pPr>
        <w:pStyle w:val="BodyText"/>
        <w:spacing w:before="4"/>
        <w:rPr>
          <w:del w:id="1662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line="343" w:lineRule="auto"/>
        <w:ind w:left="1480"/>
        <w:rPr>
          <w:del w:id="1663" w:author="James Tan Swee Chuan (SUSS)" w:date="2022-03-31T16:51:00Z"/>
        </w:rPr>
      </w:pPr>
      <w:del w:id="1664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rPr>
            <w:spacing w:val="17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18"/>
          </w:rPr>
          <w:delText xml:space="preserve"> </w:delText>
        </w:r>
        <w:r w:rsidDel="00C67110">
          <w:rPr>
            <w:rFonts w:ascii="Courier New"/>
            <w:spacing w:val="-1"/>
          </w:rPr>
          <w:delText>.format()</w:delText>
        </w:r>
        <w:r w:rsidDel="00C67110">
          <w:rPr>
            <w:rFonts w:ascii="Courier New"/>
            <w:spacing w:val="-67"/>
          </w:rPr>
          <w:delText xml:space="preserve"> </w:delText>
        </w:r>
        <w:r w:rsidDel="00C67110">
          <w:rPr>
            <w:spacing w:val="-1"/>
          </w:rPr>
          <w:delText>method</w:delText>
        </w:r>
        <w:r w:rsidDel="00C67110">
          <w:rPr>
            <w:spacing w:val="17"/>
          </w:rPr>
          <w:delText xml:space="preserve"> </w:delText>
        </w:r>
        <w:r w:rsidDel="00C67110">
          <w:rPr>
            <w:spacing w:val="-1"/>
          </w:rPr>
          <w:delText>does</w:delText>
        </w:r>
        <w:r w:rsidDel="00C67110">
          <w:rPr>
            <w:spacing w:val="17"/>
          </w:rPr>
          <w:delText xml:space="preserve"> </w:delText>
        </w:r>
        <w:r w:rsidDel="00C67110">
          <w:rPr>
            <w:spacing w:val="-1"/>
          </w:rPr>
          <w:delText>not</w:delText>
        </w:r>
        <w:r w:rsidDel="00C67110">
          <w:rPr>
            <w:spacing w:val="18"/>
          </w:rPr>
          <w:delText xml:space="preserve"> </w:delText>
        </w:r>
        <w:r w:rsidDel="00C67110">
          <w:rPr>
            <w:spacing w:val="-1"/>
          </w:rPr>
          <w:delText>replace</w:delText>
        </w:r>
        <w:r w:rsidDel="00C67110">
          <w:rPr>
            <w:spacing w:val="17"/>
          </w:rPr>
          <w:delText xml:space="preserve"> </w:delText>
        </w:r>
        <w:r w:rsidDel="00C67110">
          <w:delText>the</w:delText>
        </w:r>
        <w:r w:rsidDel="00C67110">
          <w:rPr>
            <w:spacing w:val="17"/>
          </w:rPr>
          <w:delText xml:space="preserve"> </w:delText>
        </w:r>
        <w:r w:rsidDel="00C67110">
          <w:delText>curly</w:delText>
        </w:r>
        <w:r w:rsidDel="00C67110">
          <w:rPr>
            <w:spacing w:val="17"/>
          </w:rPr>
          <w:delText xml:space="preserve"> </w:delText>
        </w:r>
        <w:r w:rsidDel="00C67110">
          <w:delText>bracket</w:delText>
        </w:r>
        <w:r w:rsidDel="00C67110">
          <w:rPr>
            <w:spacing w:val="17"/>
          </w:rPr>
          <w:delText xml:space="preserve"> </w:delText>
        </w:r>
        <w:r w:rsidDel="00C67110">
          <w:delText>by</w:delText>
        </w:r>
        <w:r w:rsidDel="00C67110">
          <w:rPr>
            <w:spacing w:val="17"/>
          </w:rPr>
          <w:delText xml:space="preserve"> </w:delText>
        </w:r>
        <w:r w:rsidDel="00C67110">
          <w:delText>a</w:delText>
        </w:r>
        <w:r w:rsidDel="00C67110">
          <w:rPr>
            <w:spacing w:val="-57"/>
          </w:rPr>
          <w:delText xml:space="preserve"> </w:delText>
        </w:r>
        <w:r w:rsidDel="00C67110">
          <w:delText>round</w:delText>
        </w:r>
        <w:r w:rsidDel="00C67110">
          <w:rPr>
            <w:spacing w:val="-15"/>
          </w:rPr>
          <w:delText xml:space="preserve"> </w:delText>
        </w:r>
        <w:r w:rsidDel="00C67110">
          <w:delText>bracket</w:delText>
        </w:r>
        <w:r w:rsidDel="00C67110">
          <w:rPr>
            <w:spacing w:val="-14"/>
          </w:rPr>
          <w:delText xml:space="preserve"> </w:delText>
        </w:r>
        <w:r w:rsidDel="00C67110">
          <w:delText>in</w:delText>
        </w:r>
        <w:r w:rsidDel="00C67110">
          <w:rPr>
            <w:spacing w:val="-14"/>
          </w:rPr>
          <w:delText xml:space="preserve"> </w:delText>
        </w:r>
        <w:r w:rsidDel="00C67110">
          <w:delText>a</w:delText>
        </w:r>
        <w:r w:rsidDel="00C67110">
          <w:rPr>
            <w:spacing w:val="-13"/>
          </w:rPr>
          <w:delText xml:space="preserve"> </w:delText>
        </w:r>
        <w:r w:rsidDel="00C67110">
          <w:delText>string</w:delText>
        </w:r>
        <w:r w:rsidDel="00C67110">
          <w:rPr>
            <w:spacing w:val="-15"/>
          </w:rPr>
          <w:delText xml:space="preserve"> </w:delText>
        </w:r>
        <w:r w:rsidDel="00C67110">
          <w:delText>unless</w:delText>
        </w:r>
        <w:r w:rsidDel="00C67110">
          <w:rPr>
            <w:spacing w:val="-14"/>
          </w:rPr>
          <w:delText xml:space="preserve"> </w:delText>
        </w:r>
        <w:r w:rsidDel="00C67110">
          <w:delText>the</w:delText>
        </w:r>
        <w:r w:rsidDel="00C67110">
          <w:rPr>
            <w:spacing w:val="-14"/>
          </w:rPr>
          <w:delText xml:space="preserve"> </w:delText>
        </w:r>
        <w:r w:rsidDel="00C67110">
          <w:delText>code</w:delText>
        </w:r>
        <w:r w:rsidDel="00C67110">
          <w:rPr>
            <w:spacing w:val="-14"/>
          </w:rPr>
          <w:delText xml:space="preserve"> </w:delText>
        </w:r>
        <w:r w:rsidDel="00C67110">
          <w:delText>explicitly</w:delText>
        </w:r>
        <w:r w:rsidDel="00C67110">
          <w:rPr>
            <w:spacing w:val="-14"/>
          </w:rPr>
          <w:delText xml:space="preserve"> </w:delText>
        </w:r>
        <w:r w:rsidDel="00C67110">
          <w:delText>requires</w:delText>
        </w:r>
        <w:r w:rsidDel="00C67110">
          <w:rPr>
            <w:spacing w:val="-14"/>
          </w:rPr>
          <w:delText xml:space="preserve"> </w:delText>
        </w:r>
        <w:r w:rsidDel="00C67110">
          <w:delText>Python</w:delText>
        </w:r>
        <w:r w:rsidDel="00C67110">
          <w:rPr>
            <w:spacing w:val="-14"/>
          </w:rPr>
          <w:delText xml:space="preserve"> </w:delText>
        </w:r>
        <w:r w:rsidDel="00C67110">
          <w:delText>to</w:delText>
        </w:r>
        <w:r w:rsidDel="00C67110">
          <w:rPr>
            <w:spacing w:val="-13"/>
          </w:rPr>
          <w:delText xml:space="preserve"> </w:delText>
        </w:r>
        <w:r w:rsidDel="00C67110">
          <w:delText>do</w:delText>
        </w:r>
        <w:r w:rsidDel="00C67110">
          <w:rPr>
            <w:spacing w:val="-15"/>
          </w:rPr>
          <w:delText xml:space="preserve"> </w:delText>
        </w:r>
        <w:r w:rsidDel="00C67110">
          <w:delText>so.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spacing w:before="197" w:line="348" w:lineRule="auto"/>
        <w:ind w:right="487"/>
        <w:rPr>
          <w:del w:id="1665" w:author="James Tan Swee Chuan (SUSS)" w:date="2022-03-31T16:51:00Z"/>
          <w:sz w:val="24"/>
        </w:rPr>
      </w:pPr>
      <w:del w:id="1666" w:author="James Tan Swee Chuan (SUSS)" w:date="2022-03-31T16:51:00Z">
        <w:r w:rsidDel="00C67110">
          <w:rPr>
            <w:sz w:val="24"/>
          </w:rPr>
          <w:delText>It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replaces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curly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bracket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within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string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value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expression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in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the</w:delText>
        </w:r>
        <w:r w:rsidDel="00C67110">
          <w:rPr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.format()</w:delText>
        </w:r>
        <w:r w:rsidDel="00C67110">
          <w:rPr>
            <w:rFonts w:ascii="Courier New"/>
            <w:spacing w:val="-85"/>
            <w:sz w:val="24"/>
          </w:rPr>
          <w:delText xml:space="preserve"> </w:delText>
        </w:r>
        <w:r w:rsidDel="00C67110">
          <w:rPr>
            <w:sz w:val="24"/>
          </w:rPr>
          <w:delText>method.</w:delText>
        </w:r>
      </w:del>
    </w:p>
    <w:p w:rsidR="00CB0608" w:rsidDel="00C67110" w:rsidRDefault="00271F97">
      <w:pPr>
        <w:pStyle w:val="Heading3"/>
        <w:spacing w:before="119" w:line="319" w:lineRule="auto"/>
        <w:ind w:right="282"/>
        <w:rPr>
          <w:del w:id="1667" w:author="James Tan Swee Chuan (SUSS)" w:date="2022-03-31T16:51:00Z"/>
        </w:rPr>
      </w:pPr>
      <w:del w:id="1668" w:author="James Tan Swee Chuan (SUSS)" w:date="2022-03-31T16:51:00Z">
        <w:r w:rsidDel="00C67110">
          <w:rPr>
            <w:spacing w:val="-1"/>
          </w:rPr>
          <w:delText>Correct.</w:delText>
        </w:r>
        <w:r w:rsidDel="00C67110">
          <w:rPr>
            <w:spacing w:val="29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28"/>
          </w:rPr>
          <w:delText xml:space="preserve"> </w:delText>
        </w:r>
        <w:r w:rsidDel="00C67110">
          <w:rPr>
            <w:spacing w:val="-1"/>
          </w:rPr>
          <w:delText>value</w:delText>
        </w:r>
        <w:r w:rsidDel="00C67110">
          <w:rPr>
            <w:spacing w:val="29"/>
          </w:rPr>
          <w:delText xml:space="preserve"> </w:delText>
        </w:r>
        <w:r w:rsidDel="00C67110">
          <w:rPr>
            <w:spacing w:val="-1"/>
          </w:rPr>
          <w:delText>of</w:delText>
        </w:r>
        <w:r w:rsidDel="00C67110">
          <w:rPr>
            <w:spacing w:val="29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29"/>
          </w:rPr>
          <w:delText xml:space="preserve"> </w:delText>
        </w:r>
        <w:r w:rsidDel="00C67110">
          <w:delText>expression</w:delText>
        </w:r>
        <w:r w:rsidDel="00C67110">
          <w:rPr>
            <w:spacing w:val="29"/>
          </w:rPr>
          <w:delText xml:space="preserve"> </w:delText>
        </w:r>
        <w:r w:rsidDel="00C67110">
          <w:delText>in</w:delText>
        </w:r>
        <w:r w:rsidDel="00C67110">
          <w:rPr>
            <w:spacing w:val="29"/>
          </w:rPr>
          <w:delText xml:space="preserve"> </w:delText>
        </w:r>
        <w:r w:rsidDel="00C67110">
          <w:delText>the</w:delText>
        </w:r>
        <w:r w:rsidDel="00C67110">
          <w:rPr>
            <w:spacing w:val="29"/>
          </w:rPr>
          <w:delText xml:space="preserve"> </w:delText>
        </w:r>
        <w:r w:rsidDel="00C67110">
          <w:rPr>
            <w:rFonts w:ascii="Courier New"/>
          </w:rPr>
          <w:delText>.format()</w:delText>
        </w:r>
        <w:r w:rsidDel="00C67110">
          <w:rPr>
            <w:rFonts w:ascii="Courier New"/>
            <w:spacing w:val="-56"/>
          </w:rPr>
          <w:delText xml:space="preserve"> </w:delText>
        </w:r>
        <w:r w:rsidDel="00C67110">
          <w:delText>method</w:delText>
        </w:r>
        <w:r w:rsidDel="00C67110">
          <w:rPr>
            <w:spacing w:val="29"/>
          </w:rPr>
          <w:delText xml:space="preserve"> </w:delText>
        </w:r>
        <w:r w:rsidDel="00C67110">
          <w:delText>will</w:delText>
        </w:r>
        <w:r w:rsidDel="00C67110">
          <w:rPr>
            <w:spacing w:val="29"/>
          </w:rPr>
          <w:delText xml:space="preserve"> </w:delText>
        </w:r>
        <w:r w:rsidDel="00C67110">
          <w:delText>be</w:delText>
        </w:r>
        <w:r w:rsidDel="00C67110">
          <w:rPr>
            <w:spacing w:val="-57"/>
          </w:rPr>
          <w:delText xml:space="preserve"> </w:delText>
        </w:r>
        <w:r w:rsidDel="00C67110">
          <w:delText>used</w:delText>
        </w:r>
        <w:r w:rsidDel="00C67110">
          <w:rPr>
            <w:spacing w:val="-2"/>
          </w:rPr>
          <w:delText xml:space="preserve"> </w:delText>
        </w:r>
        <w:r w:rsidDel="00C67110">
          <w:delText>to</w:delText>
        </w:r>
        <w:r w:rsidDel="00C67110">
          <w:rPr>
            <w:spacing w:val="-1"/>
          </w:rPr>
          <w:delText xml:space="preserve"> </w:delText>
        </w:r>
        <w:r w:rsidDel="00C67110">
          <w:delText>replace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curly</w:delText>
        </w:r>
        <w:r w:rsidDel="00C67110">
          <w:rPr>
            <w:spacing w:val="-2"/>
          </w:rPr>
          <w:delText xml:space="preserve"> </w:delText>
        </w:r>
        <w:r w:rsidDel="00C67110">
          <w:delText>bracket</w:delText>
        </w:r>
        <w:r w:rsidDel="00C67110">
          <w:rPr>
            <w:spacing w:val="-2"/>
          </w:rPr>
          <w:delText xml:space="preserve"> </w:delText>
        </w:r>
        <w:r w:rsidDel="00C67110">
          <w:delText>within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printing</w:delText>
        </w:r>
        <w:r w:rsidDel="00C67110">
          <w:rPr>
            <w:spacing w:val="-2"/>
          </w:rPr>
          <w:delText xml:space="preserve"> </w:delText>
        </w:r>
        <w:r w:rsidDel="00C67110">
          <w:delText>string.</w:delText>
        </w:r>
      </w:del>
    </w:p>
    <w:p w:rsidR="00CB0608" w:rsidDel="00C67110" w:rsidRDefault="00CB0608">
      <w:pPr>
        <w:pStyle w:val="BodyText"/>
        <w:spacing w:before="10"/>
        <w:rPr>
          <w:del w:id="1669" w:author="James Tan Swee Chuan (SUSS)" w:date="2022-03-31T16:51:00Z"/>
          <w:rFonts w:ascii="Palatino Linotype"/>
          <w:b/>
          <w:sz w:val="35"/>
        </w:rPr>
      </w:pPr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599"/>
          <w:tab w:val="left" w:pos="600"/>
          <w:tab w:val="left" w:pos="1479"/>
        </w:tabs>
        <w:spacing w:line="463" w:lineRule="auto"/>
        <w:ind w:left="1000" w:right="3952" w:hanging="880"/>
        <w:jc w:val="left"/>
        <w:rPr>
          <w:del w:id="1670" w:author="James Tan Swee Chuan (SUSS)" w:date="2022-03-31T16:51:00Z"/>
          <w:rFonts w:ascii="Courier New"/>
          <w:sz w:val="24"/>
        </w:rPr>
      </w:pPr>
      <w:del w:id="1671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following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Boolean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expression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false?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a.</w:delText>
        </w:r>
        <w:r w:rsidDel="00C67110">
          <w:rPr>
            <w:sz w:val="24"/>
          </w:rPr>
          <w:tab/>
        </w:r>
        <w:r w:rsidDel="00C67110">
          <w:rPr>
            <w:rFonts w:ascii="Courier New"/>
            <w:sz w:val="24"/>
          </w:rPr>
          <w:delText>-5 &lt;= 0</w:delText>
        </w:r>
      </w:del>
    </w:p>
    <w:p w:rsidR="00CB0608" w:rsidDel="00C67110" w:rsidRDefault="00CB0608">
      <w:pPr>
        <w:spacing w:line="463" w:lineRule="auto"/>
        <w:rPr>
          <w:del w:id="1672" w:author="James Tan Swee Chuan (SUSS)" w:date="2022-03-31T16:51:00Z"/>
          <w:rFonts w:ascii="Courier New"/>
          <w:sz w:val="24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4"/>
        <w:rPr>
          <w:del w:id="1673" w:author="James Tan Swee Chuan (SUSS)" w:date="2022-03-31T16:51:00Z"/>
          <w:rFonts w:ascii="Courier New"/>
          <w:sz w:val="15"/>
        </w:rPr>
      </w:pPr>
    </w:p>
    <w:p w:rsidR="00CB0608" w:rsidDel="00C67110" w:rsidRDefault="00271F97">
      <w:pPr>
        <w:pStyle w:val="BodyText"/>
        <w:tabs>
          <w:tab w:val="left" w:pos="1839"/>
        </w:tabs>
        <w:spacing w:before="67" w:line="501" w:lineRule="auto"/>
        <w:ind w:left="1360" w:right="122" w:firstLine="480"/>
        <w:rPr>
          <w:del w:id="1674" w:author="James Tan Swee Chuan (SUSS)" w:date="2022-03-31T16:51:00Z"/>
          <w:rFonts w:ascii="Courier New"/>
        </w:rPr>
      </w:pPr>
      <w:del w:id="1675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The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expression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is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true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since</w:delText>
        </w:r>
        <w:r w:rsidDel="00C67110">
          <w:rPr>
            <w:spacing w:val="-14"/>
          </w:rPr>
          <w:delText xml:space="preserve"> </w:delText>
        </w:r>
        <w:r w:rsidDel="00C67110">
          <w:rPr>
            <w:spacing w:val="-1"/>
          </w:rPr>
          <w:delText>it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requires</w:delText>
        </w:r>
        <w:r w:rsidDel="00C67110">
          <w:rPr>
            <w:spacing w:val="-13"/>
          </w:rPr>
          <w:delText xml:space="preserve"> </w:delText>
        </w:r>
        <w:r w:rsidDel="00C67110">
          <w:rPr>
            <w:spacing w:val="-1"/>
          </w:rPr>
          <w:delText>-5</w:delText>
        </w:r>
        <w:r w:rsidDel="00C67110">
          <w:rPr>
            <w:spacing w:val="-13"/>
          </w:rPr>
          <w:delText xml:space="preserve"> </w:delText>
        </w:r>
        <w:r w:rsidDel="00C67110">
          <w:delText>to</w:delText>
        </w:r>
        <w:r w:rsidDel="00C67110">
          <w:rPr>
            <w:spacing w:val="-13"/>
          </w:rPr>
          <w:delText xml:space="preserve"> </w:delText>
        </w:r>
        <w:r w:rsidDel="00C67110">
          <w:delText>be</w:delText>
        </w:r>
        <w:r w:rsidDel="00C67110">
          <w:rPr>
            <w:spacing w:val="-13"/>
          </w:rPr>
          <w:delText xml:space="preserve"> </w:delText>
        </w:r>
        <w:r w:rsidDel="00C67110">
          <w:delText>smaller</w:delText>
        </w:r>
        <w:r w:rsidDel="00C67110">
          <w:rPr>
            <w:spacing w:val="-14"/>
          </w:rPr>
          <w:delText xml:space="preserve"> </w:delText>
        </w:r>
        <w:r w:rsidDel="00C67110">
          <w:delText>or</w:delText>
        </w:r>
        <w:r w:rsidDel="00C67110">
          <w:rPr>
            <w:spacing w:val="-14"/>
          </w:rPr>
          <w:delText xml:space="preserve"> </w:delText>
        </w:r>
        <w:r w:rsidDel="00C67110">
          <w:delText>equal</w:delText>
        </w:r>
        <w:r w:rsidDel="00C67110">
          <w:rPr>
            <w:spacing w:val="-13"/>
          </w:rPr>
          <w:delText xml:space="preserve"> </w:delText>
        </w:r>
        <w:r w:rsidDel="00C67110">
          <w:delText>to</w:delText>
        </w:r>
        <w:r w:rsidDel="00C67110">
          <w:rPr>
            <w:spacing w:val="-13"/>
          </w:rPr>
          <w:delText xml:space="preserve"> </w:delText>
        </w:r>
        <w:r w:rsidDel="00C67110">
          <w:delText>0.</w:delText>
        </w:r>
        <w:r w:rsidDel="00C67110">
          <w:rPr>
            <w:spacing w:val="-57"/>
          </w:rPr>
          <w:delText xml:space="preserve"> </w:delText>
        </w:r>
        <w:r w:rsidDel="00C67110">
          <w:delText>b.</w:delText>
        </w:r>
        <w:r w:rsidDel="00C67110">
          <w:tab/>
        </w:r>
        <w:r w:rsidDel="00C67110">
          <w:rPr>
            <w:rFonts w:ascii="Courier New"/>
          </w:rPr>
          <w:delText>10 ** 2 == 100</w:delText>
        </w:r>
      </w:del>
    </w:p>
    <w:p w:rsidR="00CB0608" w:rsidDel="00C67110" w:rsidRDefault="00271F97">
      <w:pPr>
        <w:pStyle w:val="BodyText"/>
        <w:spacing w:line="250" w:lineRule="exact"/>
        <w:ind w:left="1840"/>
        <w:rPr>
          <w:del w:id="1676" w:author="James Tan Swee Chuan (SUSS)" w:date="2022-03-31T16:51:00Z"/>
        </w:rPr>
      </w:pPr>
      <w:del w:id="1677" w:author="James Tan Swee Chuan (SUSS)" w:date="2022-03-31T16:51:00Z">
        <w:r w:rsidDel="00C67110">
          <w:delText>Incorrect.</w:delText>
        </w:r>
        <w:r w:rsidDel="00C67110">
          <w:rPr>
            <w:spacing w:val="-5"/>
          </w:rPr>
          <w:delText xml:space="preserve"> </w:delText>
        </w:r>
        <w:r w:rsidDel="00C67110">
          <w:delText>Since</w:delText>
        </w:r>
        <w:r w:rsidDel="00C67110">
          <w:rPr>
            <w:spacing w:val="-3"/>
          </w:rPr>
          <w:delText xml:space="preserve"> </w:delText>
        </w:r>
        <w:r w:rsidDel="00C67110">
          <w:rPr>
            <w:rFonts w:ascii="Courier New"/>
          </w:rPr>
          <w:delText>10</w:delText>
        </w:r>
        <w:r w:rsidDel="00C67110">
          <w:rPr>
            <w:rFonts w:ascii="Courier New"/>
            <w:spacing w:val="-10"/>
          </w:rPr>
          <w:delText xml:space="preserve"> </w:delText>
        </w:r>
        <w:r w:rsidDel="00C67110">
          <w:rPr>
            <w:rFonts w:ascii="Courier New"/>
          </w:rPr>
          <w:delText>**</w:delText>
        </w:r>
        <w:r w:rsidDel="00C67110">
          <w:rPr>
            <w:rFonts w:ascii="Courier New"/>
            <w:spacing w:val="-10"/>
          </w:rPr>
          <w:delText xml:space="preserve"> </w:delText>
        </w:r>
        <w:r w:rsidDel="00C67110">
          <w:rPr>
            <w:rFonts w:ascii="Courier New"/>
          </w:rPr>
          <w:delText>2</w:delText>
        </w:r>
        <w:r w:rsidDel="00C67110">
          <w:rPr>
            <w:rFonts w:ascii="Courier New"/>
            <w:spacing w:val="-10"/>
          </w:rPr>
          <w:delText xml:space="preserve"> </w:delText>
        </w:r>
        <w:r w:rsidDel="00C67110">
          <w:rPr>
            <w:rFonts w:ascii="Courier New"/>
          </w:rPr>
          <w:delText>=</w:delText>
        </w:r>
        <w:r w:rsidDel="00C67110">
          <w:rPr>
            <w:rFonts w:ascii="Courier New"/>
            <w:spacing w:val="-11"/>
          </w:rPr>
          <w:delText xml:space="preserve"> </w:delText>
        </w:r>
        <w:r w:rsidDel="00C67110">
          <w:rPr>
            <w:rFonts w:ascii="Courier New"/>
          </w:rPr>
          <w:delText>100</w:delText>
        </w:r>
        <w:r w:rsidDel="00C67110">
          <w:delText>,</w:delText>
        </w:r>
        <w:r w:rsidDel="00C67110">
          <w:rPr>
            <w:spacing w:val="-4"/>
          </w:rPr>
          <w:delText xml:space="preserve"> </w:delText>
        </w:r>
        <w:r w:rsidDel="00C67110">
          <w:delText>the</w:delText>
        </w:r>
        <w:r w:rsidDel="00C67110">
          <w:rPr>
            <w:spacing w:val="-4"/>
          </w:rPr>
          <w:delText xml:space="preserve"> </w:delText>
        </w:r>
        <w:r w:rsidDel="00C67110">
          <w:delText>left-hand</w:delText>
        </w:r>
        <w:r w:rsidDel="00C67110">
          <w:rPr>
            <w:spacing w:val="-4"/>
          </w:rPr>
          <w:delText xml:space="preserve"> </w:delText>
        </w:r>
        <w:r w:rsidDel="00C67110">
          <w:delText>side</w:delText>
        </w:r>
        <w:r w:rsidDel="00C67110">
          <w:rPr>
            <w:spacing w:val="-6"/>
          </w:rPr>
          <w:delText xml:space="preserve"> </w:delText>
        </w:r>
        <w:r w:rsidDel="00C67110">
          <w:delText>and</w:delText>
        </w:r>
        <w:r w:rsidDel="00C67110">
          <w:rPr>
            <w:spacing w:val="-4"/>
          </w:rPr>
          <w:delText xml:space="preserve"> </w:delText>
        </w:r>
        <w:r w:rsidDel="00C67110">
          <w:delText>the</w:delText>
        </w:r>
        <w:r w:rsidDel="00C67110">
          <w:rPr>
            <w:spacing w:val="-4"/>
          </w:rPr>
          <w:delText xml:space="preserve"> </w:delText>
        </w:r>
        <w:r w:rsidDel="00C67110">
          <w:delText>right-hand</w:delText>
        </w:r>
        <w:r w:rsidDel="00C67110">
          <w:rPr>
            <w:spacing w:val="-5"/>
          </w:rPr>
          <w:delText xml:space="preserve"> </w:delText>
        </w:r>
        <w:r w:rsidDel="00C67110">
          <w:delText>side</w:delText>
        </w:r>
      </w:del>
    </w:p>
    <w:p w:rsidR="00CB0608" w:rsidDel="00C67110" w:rsidRDefault="00271F97">
      <w:pPr>
        <w:pStyle w:val="BodyText"/>
        <w:spacing w:before="130"/>
        <w:ind w:left="1840"/>
        <w:rPr>
          <w:del w:id="1678" w:author="James Tan Swee Chuan (SUSS)" w:date="2022-03-31T16:51:00Z"/>
        </w:rPr>
      </w:pPr>
      <w:del w:id="1679" w:author="James Tan Swee Chuan (SUSS)" w:date="2022-03-31T16:51:00Z">
        <w:r w:rsidDel="00C67110">
          <w:delText>are</w:delText>
        </w:r>
        <w:r w:rsidDel="00C67110">
          <w:rPr>
            <w:spacing w:val="-3"/>
          </w:rPr>
          <w:delText xml:space="preserve"> </w:delText>
        </w:r>
        <w:r w:rsidDel="00C67110">
          <w:delText>equal.</w:delText>
        </w:r>
      </w:del>
    </w:p>
    <w:p w:rsidR="00CB0608" w:rsidDel="00C67110" w:rsidRDefault="00CB0608">
      <w:pPr>
        <w:pStyle w:val="BodyText"/>
        <w:rPr>
          <w:del w:id="1680" w:author="James Tan Swee Chuan (SUSS)" w:date="2022-03-31T16:51:00Z"/>
          <w:sz w:val="26"/>
        </w:rPr>
      </w:pPr>
    </w:p>
    <w:p w:rsidR="00CB0608" w:rsidDel="00C67110" w:rsidRDefault="00271F97">
      <w:pPr>
        <w:pStyle w:val="BodyText"/>
        <w:tabs>
          <w:tab w:val="left" w:pos="1839"/>
        </w:tabs>
        <w:ind w:left="1360"/>
        <w:rPr>
          <w:del w:id="1681" w:author="James Tan Swee Chuan (SUSS)" w:date="2022-03-31T16:51:00Z"/>
          <w:rFonts w:ascii="Courier New"/>
        </w:rPr>
      </w:pPr>
      <w:del w:id="1682" w:author="James Tan Swee Chuan (SUSS)" w:date="2022-03-31T16:51:00Z">
        <w:r w:rsidDel="00C67110">
          <w:delText>c.</w:delText>
        </w:r>
        <w:r w:rsidDel="00C67110">
          <w:tab/>
        </w:r>
        <w:r w:rsidDel="00C67110">
          <w:rPr>
            <w:rFonts w:ascii="Courier New"/>
          </w:rPr>
          <w:delText>int(-0.5) &lt; int(-0.2)</w:delText>
        </w:r>
      </w:del>
    </w:p>
    <w:p w:rsidR="00CB0608" w:rsidDel="00C67110" w:rsidRDefault="00CB0608">
      <w:pPr>
        <w:pStyle w:val="BodyText"/>
        <w:spacing w:before="5"/>
        <w:rPr>
          <w:del w:id="1683" w:author="James Tan Swee Chuan (SUSS)" w:date="2022-03-31T16:51:00Z"/>
          <w:rFonts w:ascii="Courier New"/>
          <w:sz w:val="22"/>
        </w:rPr>
      </w:pPr>
    </w:p>
    <w:p w:rsidR="00CB0608" w:rsidDel="00C67110" w:rsidRDefault="00271F97">
      <w:pPr>
        <w:pStyle w:val="Heading3"/>
        <w:spacing w:line="319" w:lineRule="auto"/>
        <w:ind w:left="1840"/>
        <w:rPr>
          <w:del w:id="1684" w:author="James Tan Swee Chuan (SUSS)" w:date="2022-03-31T16:51:00Z"/>
        </w:rPr>
      </w:pPr>
      <w:del w:id="1685" w:author="James Tan Swee Chuan (SUSS)" w:date="2022-03-31T16:51:00Z">
        <w:r w:rsidDel="00C67110">
          <w:rPr>
            <w:spacing w:val="-1"/>
          </w:rPr>
          <w:delText>Correct.</w:delText>
        </w:r>
        <w:r w:rsidDel="00C67110">
          <w:rPr>
            <w:spacing w:val="9"/>
          </w:rPr>
          <w:delText xml:space="preserve"> </w:delText>
        </w:r>
        <w:r w:rsidDel="00C67110">
          <w:rPr>
            <w:spacing w:val="-1"/>
          </w:rPr>
          <w:delText>Since</w:delText>
        </w:r>
        <w:r w:rsidDel="00C67110">
          <w:rPr>
            <w:spacing w:val="11"/>
          </w:rPr>
          <w:delText xml:space="preserve"> </w:delText>
        </w:r>
        <w:r w:rsidDel="00C67110">
          <w:rPr>
            <w:rFonts w:ascii="Courier New"/>
          </w:rPr>
          <w:delText>int(-0.5)</w:delText>
        </w:r>
        <w:r w:rsidDel="00C67110">
          <w:rPr>
            <w:rFonts w:ascii="Courier New"/>
            <w:spacing w:val="23"/>
          </w:rPr>
          <w:delText xml:space="preserve"> </w:delText>
        </w:r>
        <w:r w:rsidDel="00C67110">
          <w:rPr>
            <w:rFonts w:ascii="Courier New"/>
          </w:rPr>
          <w:delText>is</w:delText>
        </w:r>
        <w:r w:rsidDel="00C67110">
          <w:rPr>
            <w:rFonts w:ascii="Courier New"/>
            <w:spacing w:val="23"/>
          </w:rPr>
          <w:delText xml:space="preserve"> </w:delText>
        </w:r>
        <w:r w:rsidDel="00C67110">
          <w:rPr>
            <w:rFonts w:ascii="Courier New"/>
          </w:rPr>
          <w:delText>0</w:delText>
        </w:r>
        <w:r w:rsidDel="00C67110">
          <w:rPr>
            <w:rFonts w:ascii="Courier New"/>
            <w:spacing w:val="23"/>
          </w:rPr>
          <w:delText xml:space="preserve"> </w:delText>
        </w:r>
        <w:r w:rsidDel="00C67110">
          <w:rPr>
            <w:rFonts w:ascii="Courier New"/>
          </w:rPr>
          <w:delText>and</w:delText>
        </w:r>
        <w:r w:rsidDel="00C67110">
          <w:rPr>
            <w:rFonts w:ascii="Courier New"/>
            <w:spacing w:val="24"/>
          </w:rPr>
          <w:delText xml:space="preserve"> </w:delText>
        </w:r>
        <w:r w:rsidDel="00C67110">
          <w:rPr>
            <w:rFonts w:ascii="Courier New"/>
          </w:rPr>
          <w:delText>int(-0.2)</w:delText>
        </w:r>
        <w:r w:rsidDel="00C67110">
          <w:rPr>
            <w:rFonts w:ascii="Courier New"/>
            <w:spacing w:val="-75"/>
          </w:rPr>
          <w:delText xml:space="preserve"> </w:delText>
        </w:r>
        <w:r w:rsidDel="00C67110">
          <w:delText>is</w:delText>
        </w:r>
        <w:r w:rsidDel="00C67110">
          <w:rPr>
            <w:spacing w:val="9"/>
          </w:rPr>
          <w:delText xml:space="preserve"> </w:delText>
        </w:r>
        <w:r w:rsidDel="00C67110">
          <w:delText>also</w:delText>
        </w:r>
        <w:r w:rsidDel="00C67110">
          <w:rPr>
            <w:spacing w:val="9"/>
          </w:rPr>
          <w:delText xml:space="preserve"> </w:delText>
        </w:r>
        <w:r w:rsidDel="00C67110">
          <w:delText>0,</w:delText>
        </w:r>
        <w:r w:rsidDel="00C67110">
          <w:rPr>
            <w:spacing w:val="9"/>
          </w:rPr>
          <w:delText xml:space="preserve"> </w:delText>
        </w:r>
        <w:r w:rsidDel="00C67110">
          <w:rPr>
            <w:rFonts w:ascii="Courier New"/>
          </w:rPr>
          <w:delText>0</w:delText>
        </w:r>
        <w:r w:rsidDel="00C67110">
          <w:rPr>
            <w:rFonts w:ascii="Courier New"/>
            <w:spacing w:val="23"/>
          </w:rPr>
          <w:delText xml:space="preserve"> </w:delText>
        </w:r>
        <w:r w:rsidDel="00C67110">
          <w:rPr>
            <w:rFonts w:ascii="Courier New"/>
          </w:rPr>
          <w:delText>&lt;</w:delText>
        </w:r>
        <w:r w:rsidDel="00C67110">
          <w:rPr>
            <w:rFonts w:ascii="Courier New"/>
            <w:spacing w:val="23"/>
          </w:rPr>
          <w:delText xml:space="preserve"> </w:delText>
        </w:r>
        <w:r w:rsidDel="00C67110">
          <w:rPr>
            <w:rFonts w:ascii="Courier New"/>
          </w:rPr>
          <w:delText>0</w:delText>
        </w:r>
        <w:r w:rsidDel="00C67110">
          <w:rPr>
            <w:rFonts w:ascii="Courier New"/>
            <w:spacing w:val="-75"/>
          </w:rPr>
          <w:delText xml:space="preserve"> </w:delText>
        </w:r>
        <w:r w:rsidDel="00C67110">
          <w:delText>is</w:delText>
        </w:r>
        <w:r w:rsidDel="00C67110">
          <w:rPr>
            <w:spacing w:val="9"/>
          </w:rPr>
          <w:delText xml:space="preserve"> </w:delText>
        </w:r>
        <w:r w:rsidDel="00C67110">
          <w:delText>a</w:delText>
        </w:r>
        <w:r w:rsidDel="00C67110">
          <w:rPr>
            <w:spacing w:val="-57"/>
          </w:rPr>
          <w:delText xml:space="preserve"> </w:delText>
        </w:r>
        <w:r w:rsidDel="00C67110">
          <w:delText>false</w:delText>
        </w:r>
        <w:r w:rsidDel="00C67110">
          <w:rPr>
            <w:spacing w:val="-2"/>
          </w:rPr>
          <w:delText xml:space="preserve"> </w:delText>
        </w:r>
        <w:r w:rsidDel="00C67110">
          <w:delText>relation.</w:delText>
        </w:r>
      </w:del>
    </w:p>
    <w:p w:rsidR="00CB0608" w:rsidDel="00C67110" w:rsidRDefault="00271F97">
      <w:pPr>
        <w:pStyle w:val="BodyText"/>
        <w:tabs>
          <w:tab w:val="left" w:pos="1839"/>
        </w:tabs>
        <w:spacing w:before="212"/>
        <w:ind w:left="1360"/>
        <w:rPr>
          <w:del w:id="1686" w:author="James Tan Swee Chuan (SUSS)" w:date="2022-03-31T16:51:00Z"/>
          <w:rFonts w:ascii="Courier New"/>
        </w:rPr>
      </w:pPr>
      <w:del w:id="1687" w:author="James Tan Swee Chuan (SUSS)" w:date="2022-03-31T16:51:00Z">
        <w:r w:rsidDel="00C67110">
          <w:delText>d.</w:delText>
        </w:r>
        <w:r w:rsidDel="00C67110">
          <w:tab/>
        </w:r>
        <w:r w:rsidDel="00C67110">
          <w:rPr>
            <w:rFonts w:ascii="Courier New"/>
          </w:rPr>
          <w:delText>18 / 3 &gt; 1 + 4</w:delText>
        </w:r>
      </w:del>
    </w:p>
    <w:p w:rsidR="00CB0608" w:rsidDel="00C67110" w:rsidRDefault="00CB0608">
      <w:pPr>
        <w:pStyle w:val="BodyText"/>
        <w:spacing w:before="2"/>
        <w:rPr>
          <w:del w:id="1688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ind w:left="1840"/>
        <w:rPr>
          <w:del w:id="1689" w:author="James Tan Swee Chuan (SUSS)" w:date="2022-03-31T16:51:00Z"/>
        </w:rPr>
      </w:pPr>
      <w:del w:id="1690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delText xml:space="preserve"> </w:delText>
        </w:r>
        <w:r w:rsidDel="00C67110">
          <w:rPr>
            <w:spacing w:val="-1"/>
          </w:rPr>
          <w:delText>Since 18</w:delText>
        </w:r>
        <w:r w:rsidDel="00C67110">
          <w:delText xml:space="preserve"> </w:delText>
        </w:r>
        <w:r w:rsidDel="00C67110">
          <w:rPr>
            <w:spacing w:val="-1"/>
          </w:rPr>
          <w:delText>/ 3</w:delText>
        </w:r>
        <w:r w:rsidDel="00C67110">
          <w:delText xml:space="preserve"> </w:delText>
        </w:r>
        <w:r w:rsidDel="00C67110">
          <w:rPr>
            <w:spacing w:val="-1"/>
          </w:rPr>
          <w:delText>= 6</w:delText>
        </w:r>
        <w:r w:rsidDel="00C67110">
          <w:delText xml:space="preserve"> </w:delText>
        </w:r>
        <w:r w:rsidDel="00C67110">
          <w:rPr>
            <w:spacing w:val="-1"/>
          </w:rPr>
          <w:delText>and</w:delText>
        </w:r>
        <w:r w:rsidDel="00C67110">
          <w:delText xml:space="preserve"> 1 +</w:delText>
        </w:r>
        <w:r w:rsidDel="00C67110">
          <w:rPr>
            <w:spacing w:val="-1"/>
          </w:rPr>
          <w:delText xml:space="preserve"> </w:delText>
        </w:r>
        <w:r w:rsidDel="00C67110">
          <w:delText>4 =</w:delText>
        </w:r>
        <w:r w:rsidDel="00C67110">
          <w:rPr>
            <w:spacing w:val="-1"/>
          </w:rPr>
          <w:delText xml:space="preserve"> </w:delText>
        </w:r>
        <w:r w:rsidDel="00C67110">
          <w:delText>5,</w:delText>
        </w:r>
        <w:r w:rsidDel="00C67110">
          <w:rPr>
            <w:spacing w:val="2"/>
          </w:rPr>
          <w:delText xml:space="preserve"> </w:delText>
        </w:r>
        <w:r w:rsidDel="00C67110">
          <w:rPr>
            <w:rFonts w:ascii="Courier New"/>
          </w:rPr>
          <w:delText>6 &gt; 5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delText>is a true</w:delText>
        </w:r>
        <w:r w:rsidDel="00C67110">
          <w:rPr>
            <w:spacing w:val="-1"/>
          </w:rPr>
          <w:delText xml:space="preserve"> </w:delText>
        </w:r>
        <w:r w:rsidDel="00C67110">
          <w:delText>relation.</w:delText>
        </w:r>
      </w:del>
    </w:p>
    <w:p w:rsidR="00CB0608" w:rsidDel="00C67110" w:rsidRDefault="00CB0608">
      <w:pPr>
        <w:pStyle w:val="BodyText"/>
        <w:rPr>
          <w:del w:id="1691" w:author="James Tan Swee Chuan (SUSS)" w:date="2022-03-31T16:51:00Z"/>
          <w:sz w:val="26"/>
        </w:rPr>
      </w:pPr>
    </w:p>
    <w:p w:rsidR="00CB0608" w:rsidDel="00C67110" w:rsidRDefault="00CB0608">
      <w:pPr>
        <w:pStyle w:val="BodyText"/>
        <w:spacing w:before="5"/>
        <w:rPr>
          <w:del w:id="1692" w:author="James Tan Swee Chuan (SUSS)" w:date="2022-03-31T16:51:00Z"/>
          <w:sz w:val="21"/>
        </w:rPr>
      </w:pPr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959"/>
          <w:tab w:val="left" w:pos="960"/>
        </w:tabs>
        <w:ind w:left="960"/>
        <w:jc w:val="left"/>
        <w:rPr>
          <w:del w:id="1693" w:author="James Tan Swee Chuan (SUSS)" w:date="2022-03-31T16:51:00Z"/>
          <w:sz w:val="24"/>
        </w:rPr>
      </w:pPr>
      <w:del w:id="1694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Boolean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expression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equivalent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to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not(a</w:delText>
        </w:r>
        <w:r w:rsidDel="00C67110">
          <w:rPr>
            <w:rFonts w:ascii="Courier New"/>
            <w:spacing w:val="-2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and</w:delText>
        </w:r>
        <w:r w:rsidDel="00C67110">
          <w:rPr>
            <w:rFonts w:ascii="Courier New"/>
            <w:spacing w:val="-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b)</w:delText>
        </w:r>
        <w:r w:rsidDel="00C67110">
          <w:rPr>
            <w:sz w:val="24"/>
          </w:rPr>
          <w:delText>?</w:delText>
        </w:r>
      </w:del>
    </w:p>
    <w:p w:rsidR="00CB0608" w:rsidDel="00C67110" w:rsidRDefault="00CB0608">
      <w:pPr>
        <w:pStyle w:val="BodyText"/>
        <w:rPr>
          <w:del w:id="1695" w:author="James Tan Swee Chuan (SUSS)" w:date="2022-03-31T16:51:00Z"/>
          <w:sz w:val="22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ind w:left="1840"/>
        <w:rPr>
          <w:del w:id="1696" w:author="James Tan Swee Chuan (SUSS)" w:date="2022-03-31T16:51:00Z"/>
          <w:rFonts w:ascii="Courier New"/>
          <w:sz w:val="24"/>
        </w:rPr>
      </w:pPr>
      <w:del w:id="1697" w:author="James Tan Swee Chuan (SUSS)" w:date="2022-03-31T16:51:00Z">
        <w:r w:rsidDel="00C67110">
          <w:rPr>
            <w:rFonts w:ascii="Courier New"/>
            <w:sz w:val="24"/>
          </w:rPr>
          <w:delText>not a and not b</w:delText>
        </w:r>
      </w:del>
    </w:p>
    <w:p w:rsidR="00CB0608" w:rsidDel="00C67110" w:rsidRDefault="00CB0608">
      <w:pPr>
        <w:pStyle w:val="BodyText"/>
        <w:spacing w:before="1"/>
        <w:rPr>
          <w:del w:id="1698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spacing w:before="1"/>
        <w:ind w:left="1840"/>
        <w:rPr>
          <w:del w:id="1699" w:author="James Tan Swee Chuan (SUSS)" w:date="2022-03-31T16:51:00Z"/>
          <w:rFonts w:ascii="Courier New"/>
        </w:rPr>
      </w:pPr>
      <w:del w:id="1700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delText xml:space="preserve"> </w:delText>
        </w:r>
        <w:r w:rsidDel="00C67110">
          <w:rPr>
            <w:rFonts w:ascii="Courier New"/>
            <w:spacing w:val="-1"/>
          </w:rPr>
          <w:delText>not</w:delText>
        </w:r>
        <w:r w:rsidDel="00C67110">
          <w:rPr>
            <w:rFonts w:ascii="Courier New"/>
          </w:rPr>
          <w:delText xml:space="preserve"> a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delText>and</w:delText>
        </w:r>
        <w:r w:rsidDel="00C67110">
          <w:rPr>
            <w:spacing w:val="-1"/>
          </w:rPr>
          <w:delText xml:space="preserve"> </w:delText>
        </w:r>
        <w:r w:rsidDel="00C67110">
          <w:rPr>
            <w:rFonts w:ascii="Courier New"/>
          </w:rPr>
          <w:delText>not b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delText>is</w:delText>
        </w:r>
        <w:r w:rsidDel="00C67110">
          <w:rPr>
            <w:spacing w:val="1"/>
          </w:rPr>
          <w:delText xml:space="preserve"> </w:delText>
        </w:r>
        <w:r w:rsidDel="00C67110">
          <w:delText>equivalent to</w:delText>
        </w:r>
        <w:r w:rsidDel="00C67110">
          <w:rPr>
            <w:spacing w:val="-1"/>
          </w:rPr>
          <w:delText xml:space="preserve"> </w:delText>
        </w:r>
        <w:r w:rsidDel="00C67110">
          <w:rPr>
            <w:rFonts w:ascii="Courier New"/>
          </w:rPr>
          <w:delText>not(a or b)</w:delText>
        </w:r>
      </w:del>
    </w:p>
    <w:p w:rsidR="00CB0608" w:rsidDel="00C67110" w:rsidRDefault="00CB0608">
      <w:pPr>
        <w:pStyle w:val="BodyText"/>
        <w:spacing w:before="2"/>
        <w:rPr>
          <w:del w:id="1701" w:author="James Tan Swee Chuan (SUSS)" w:date="2022-03-31T16:51:00Z"/>
          <w:rFonts w:ascii="Courier New"/>
          <w:sz w:val="28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ind w:left="1840"/>
        <w:rPr>
          <w:del w:id="1702" w:author="James Tan Swee Chuan (SUSS)" w:date="2022-03-31T16:51:00Z"/>
          <w:rFonts w:ascii="Courier New"/>
          <w:sz w:val="24"/>
        </w:rPr>
      </w:pPr>
      <w:del w:id="1703" w:author="James Tan Swee Chuan (SUSS)" w:date="2022-03-31T16:51:00Z">
        <w:r w:rsidDel="00C67110">
          <w:rPr>
            <w:rFonts w:ascii="Courier New"/>
            <w:sz w:val="24"/>
          </w:rPr>
          <w:delText>not a or not b</w:delText>
        </w:r>
      </w:del>
    </w:p>
    <w:p w:rsidR="00CB0608" w:rsidDel="00C67110" w:rsidRDefault="00CB0608">
      <w:pPr>
        <w:pStyle w:val="BodyText"/>
        <w:spacing w:before="4"/>
        <w:rPr>
          <w:del w:id="1704" w:author="James Tan Swee Chuan (SUSS)" w:date="2022-03-31T16:51:00Z"/>
          <w:rFonts w:ascii="Courier New"/>
          <w:sz w:val="22"/>
        </w:rPr>
      </w:pPr>
    </w:p>
    <w:p w:rsidR="00CB0608" w:rsidDel="00C67110" w:rsidRDefault="00271F97">
      <w:pPr>
        <w:pStyle w:val="Heading3"/>
        <w:ind w:left="1840"/>
        <w:rPr>
          <w:del w:id="1705" w:author="James Tan Swee Chuan (SUSS)" w:date="2022-03-31T16:51:00Z"/>
          <w:rFonts w:ascii="Courier New"/>
        </w:rPr>
      </w:pPr>
      <w:del w:id="1706" w:author="James Tan Swee Chuan (SUSS)" w:date="2022-03-31T16:51:00Z">
        <w:r w:rsidDel="00C67110">
          <w:rPr>
            <w:spacing w:val="-1"/>
          </w:rPr>
          <w:delText>Correct.</w:delText>
        </w:r>
        <w:r w:rsidDel="00C67110">
          <w:delText xml:space="preserve"> </w:delText>
        </w:r>
        <w:r w:rsidDel="00C67110">
          <w:rPr>
            <w:rFonts w:ascii="Courier New"/>
          </w:rPr>
          <w:delText>not a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delText xml:space="preserve">or </w:delText>
        </w:r>
        <w:r w:rsidDel="00C67110">
          <w:rPr>
            <w:rFonts w:ascii="Courier New"/>
          </w:rPr>
          <w:delText>not b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delText>is equivalent to</w:delText>
        </w:r>
        <w:r w:rsidDel="00C67110">
          <w:rPr>
            <w:spacing w:val="-1"/>
          </w:rPr>
          <w:delText xml:space="preserve"> </w:delText>
        </w:r>
        <w:r w:rsidDel="00C67110">
          <w:rPr>
            <w:rFonts w:ascii="Courier New"/>
          </w:rPr>
          <w:delText>not(a and b)</w:delText>
        </w:r>
      </w:del>
    </w:p>
    <w:p w:rsidR="00CB0608" w:rsidDel="00C67110" w:rsidRDefault="00CB0608">
      <w:pPr>
        <w:pStyle w:val="BodyText"/>
        <w:spacing w:before="1"/>
        <w:rPr>
          <w:del w:id="1707" w:author="James Tan Swee Chuan (SUSS)" w:date="2022-03-31T16:51:00Z"/>
          <w:rFonts w:ascii="Courier New"/>
          <w:b/>
          <w:sz w:val="28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ind w:left="1840"/>
        <w:rPr>
          <w:del w:id="1708" w:author="James Tan Swee Chuan (SUSS)" w:date="2022-03-31T16:51:00Z"/>
          <w:rFonts w:ascii="Courier New"/>
          <w:sz w:val="24"/>
        </w:rPr>
      </w:pPr>
      <w:del w:id="1709" w:author="James Tan Swee Chuan (SUSS)" w:date="2022-03-31T16:51:00Z">
        <w:r w:rsidDel="00C67110">
          <w:rPr>
            <w:rFonts w:ascii="Courier New"/>
            <w:sz w:val="24"/>
          </w:rPr>
          <w:delText>not a and b</w:delText>
        </w:r>
      </w:del>
    </w:p>
    <w:p w:rsidR="00CB0608" w:rsidDel="00C67110" w:rsidRDefault="00CB0608">
      <w:pPr>
        <w:pStyle w:val="BodyText"/>
        <w:spacing w:before="1"/>
        <w:rPr>
          <w:del w:id="1710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ind w:left="1840"/>
        <w:rPr>
          <w:del w:id="1711" w:author="James Tan Swee Chuan (SUSS)" w:date="2022-03-31T16:51:00Z"/>
          <w:rFonts w:ascii="Courier New"/>
        </w:rPr>
      </w:pPr>
      <w:del w:id="1712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delText xml:space="preserve"> </w:delText>
        </w:r>
        <w:r w:rsidDel="00C67110">
          <w:rPr>
            <w:rFonts w:ascii="Courier New"/>
            <w:spacing w:val="-1"/>
          </w:rPr>
          <w:delText>not</w:delText>
        </w:r>
        <w:r w:rsidDel="00C67110">
          <w:rPr>
            <w:rFonts w:ascii="Courier New"/>
          </w:rPr>
          <w:delText xml:space="preserve"> a and b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delText>is equivalent</w:delText>
        </w:r>
        <w:r w:rsidDel="00C67110">
          <w:rPr>
            <w:spacing w:val="1"/>
          </w:rPr>
          <w:delText xml:space="preserve"> </w:delText>
        </w:r>
        <w:r w:rsidDel="00C67110">
          <w:delText>to</w:delText>
        </w:r>
        <w:r w:rsidDel="00C67110">
          <w:rPr>
            <w:spacing w:val="-1"/>
          </w:rPr>
          <w:delText xml:space="preserve"> </w:delText>
        </w:r>
        <w:r w:rsidDel="00C67110">
          <w:rPr>
            <w:rFonts w:ascii="Courier New"/>
          </w:rPr>
          <w:delText>not(a or not b)</w:delText>
        </w:r>
      </w:del>
    </w:p>
    <w:p w:rsidR="00CB0608" w:rsidDel="00C67110" w:rsidRDefault="00CB0608">
      <w:pPr>
        <w:pStyle w:val="BodyText"/>
        <w:spacing w:before="2"/>
        <w:rPr>
          <w:del w:id="1713" w:author="James Tan Swee Chuan (SUSS)" w:date="2022-03-31T16:51:00Z"/>
          <w:rFonts w:ascii="Courier New"/>
          <w:sz w:val="28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spacing w:before="1"/>
        <w:ind w:left="1840"/>
        <w:rPr>
          <w:del w:id="1714" w:author="James Tan Swee Chuan (SUSS)" w:date="2022-03-31T16:51:00Z"/>
          <w:rFonts w:ascii="Courier New"/>
          <w:sz w:val="24"/>
        </w:rPr>
      </w:pPr>
      <w:del w:id="1715" w:author="James Tan Swee Chuan (SUSS)" w:date="2022-03-31T16:51:00Z">
        <w:r w:rsidDel="00C67110">
          <w:rPr>
            <w:rFonts w:ascii="Courier New"/>
            <w:sz w:val="24"/>
          </w:rPr>
          <w:delText>a or b</w:delText>
        </w:r>
      </w:del>
    </w:p>
    <w:p w:rsidR="00CB0608" w:rsidDel="00C67110" w:rsidRDefault="00CB0608">
      <w:pPr>
        <w:pStyle w:val="BodyText"/>
        <w:spacing w:before="1"/>
        <w:rPr>
          <w:del w:id="1716" w:author="James Tan Swee Chuan (SUSS)" w:date="2022-03-31T16:51:00Z"/>
          <w:rFonts w:ascii="Courier New"/>
        </w:rPr>
      </w:pPr>
    </w:p>
    <w:p w:rsidR="00CB0608" w:rsidDel="00C67110" w:rsidRDefault="00271F97">
      <w:pPr>
        <w:pStyle w:val="BodyText"/>
        <w:ind w:left="1840"/>
        <w:rPr>
          <w:del w:id="1717" w:author="James Tan Swee Chuan (SUSS)" w:date="2022-03-31T16:51:00Z"/>
          <w:rFonts w:ascii="Courier New"/>
        </w:rPr>
      </w:pPr>
      <w:del w:id="1718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delText xml:space="preserve"> </w:delText>
        </w:r>
        <w:r w:rsidDel="00C67110">
          <w:rPr>
            <w:rFonts w:ascii="Courier New"/>
            <w:spacing w:val="-1"/>
          </w:rPr>
          <w:delText>a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rPr>
            <w:spacing w:val="-1"/>
          </w:rPr>
          <w:delText>or</w:delText>
        </w:r>
        <w:r w:rsidDel="00C67110">
          <w:delText xml:space="preserve"> </w:delText>
        </w:r>
        <w:r w:rsidDel="00C67110">
          <w:rPr>
            <w:rFonts w:ascii="Courier New"/>
          </w:rPr>
          <w:delText>b</w:delText>
        </w:r>
        <w:r w:rsidDel="00C67110">
          <w:rPr>
            <w:rFonts w:ascii="Courier New"/>
            <w:spacing w:val="-85"/>
          </w:rPr>
          <w:delText xml:space="preserve"> </w:delText>
        </w:r>
        <w:r w:rsidDel="00C67110">
          <w:delText>is equivalent to</w:delText>
        </w:r>
        <w:r w:rsidDel="00C67110">
          <w:rPr>
            <w:spacing w:val="-1"/>
          </w:rPr>
          <w:delText xml:space="preserve"> </w:delText>
        </w:r>
        <w:r w:rsidDel="00C67110">
          <w:rPr>
            <w:rFonts w:ascii="Courier New"/>
          </w:rPr>
          <w:delText>not(not a and not b)</w:delText>
        </w:r>
      </w:del>
    </w:p>
    <w:p w:rsidR="00CB0608" w:rsidDel="00C67110" w:rsidRDefault="00CB0608">
      <w:pPr>
        <w:pStyle w:val="BodyText"/>
        <w:rPr>
          <w:del w:id="1719" w:author="James Tan Swee Chuan (SUSS)" w:date="2022-03-31T16:51:00Z"/>
          <w:rFonts w:ascii="Courier New"/>
          <w:sz w:val="26"/>
        </w:rPr>
      </w:pPr>
    </w:p>
    <w:p w:rsidR="00CB0608" w:rsidDel="00C67110" w:rsidRDefault="00CB0608">
      <w:pPr>
        <w:pStyle w:val="BodyText"/>
        <w:rPr>
          <w:del w:id="1720" w:author="James Tan Swee Chuan (SUSS)" w:date="2022-03-31T16:51:00Z"/>
          <w:rFonts w:ascii="Courier New"/>
          <w:sz w:val="26"/>
        </w:rPr>
      </w:pPr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959"/>
          <w:tab w:val="left" w:pos="960"/>
        </w:tabs>
        <w:spacing w:before="1"/>
        <w:ind w:left="960"/>
        <w:jc w:val="left"/>
        <w:rPr>
          <w:del w:id="1721" w:author="James Tan Swee Chuan (SUSS)" w:date="2022-03-31T16:51:00Z"/>
          <w:sz w:val="24"/>
        </w:rPr>
      </w:pPr>
      <w:del w:id="1722" w:author="James Tan Swee Chuan (SUSS)" w:date="2022-03-31T16:51:00Z">
        <w:r w:rsidDel="00C67110">
          <w:rPr>
            <w:spacing w:val="-1"/>
            <w:sz w:val="24"/>
          </w:rPr>
          <w:delText>Which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statement is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correct</w:delText>
        </w:r>
        <w:r w:rsidDel="00C67110">
          <w:rPr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regarding the</w:delText>
        </w:r>
        <w:r w:rsidDel="00C67110">
          <w:rPr>
            <w:spacing w:val="4"/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if-elif</w:delText>
        </w:r>
        <w:r w:rsidDel="00C67110">
          <w:rPr>
            <w:spacing w:val="-1"/>
            <w:sz w:val="24"/>
          </w:rPr>
          <w:delText>-</w:delText>
        </w:r>
        <w:r w:rsidDel="00C67110">
          <w:rPr>
            <w:rFonts w:ascii="Courier New"/>
            <w:spacing w:val="-1"/>
            <w:sz w:val="24"/>
          </w:rPr>
          <w:delText>else</w:delText>
        </w:r>
        <w:r w:rsidDel="00C67110">
          <w:rPr>
            <w:rFonts w:ascii="Courier New"/>
            <w:spacing w:val="-85"/>
            <w:sz w:val="24"/>
          </w:rPr>
          <w:delText xml:space="preserve"> </w:delText>
        </w:r>
        <w:r w:rsidDel="00C67110">
          <w:rPr>
            <w:sz w:val="24"/>
          </w:rPr>
          <w:delText>statement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block?</w:delText>
        </w:r>
      </w:del>
    </w:p>
    <w:p w:rsidR="00CB0608" w:rsidDel="00C67110" w:rsidRDefault="00CB0608">
      <w:pPr>
        <w:pStyle w:val="BodyText"/>
        <w:spacing w:before="12"/>
        <w:rPr>
          <w:del w:id="1723" w:author="James Tan Swee Chuan (SUSS)" w:date="2022-03-31T16:51:00Z"/>
          <w:sz w:val="21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ind w:left="1840"/>
        <w:rPr>
          <w:del w:id="1724" w:author="James Tan Swee Chuan (SUSS)" w:date="2022-03-31T16:51:00Z"/>
          <w:sz w:val="24"/>
        </w:rPr>
      </w:pPr>
      <w:del w:id="1725" w:author="James Tan Swee Chuan (SUSS)" w:date="2022-03-31T16:51:00Z">
        <w:r w:rsidDel="00C67110">
          <w:rPr>
            <w:spacing w:val="-1"/>
            <w:sz w:val="24"/>
          </w:rPr>
          <w:delText>The</w:delText>
        </w:r>
        <w:r w:rsidDel="00C67110">
          <w:rPr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if-elif</w:delText>
        </w:r>
        <w:r w:rsidDel="00C67110">
          <w:rPr>
            <w:spacing w:val="-1"/>
            <w:sz w:val="24"/>
          </w:rPr>
          <w:delText>-</w:delText>
        </w:r>
        <w:r w:rsidDel="00C67110">
          <w:rPr>
            <w:rFonts w:ascii="Courier New"/>
            <w:spacing w:val="-1"/>
            <w:sz w:val="24"/>
          </w:rPr>
          <w:delText>else</w:delText>
        </w:r>
        <w:r w:rsidDel="00C67110">
          <w:rPr>
            <w:rFonts w:ascii="Courier New"/>
            <w:spacing w:val="-84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statement</w:delText>
        </w:r>
        <w:r w:rsidDel="00C67110">
          <w:rPr>
            <w:sz w:val="24"/>
          </w:rPr>
          <w:delText xml:space="preserve"> must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end</w:delText>
        </w:r>
        <w:r w:rsidDel="00C67110">
          <w:rPr>
            <w:spacing w:val="1"/>
            <w:sz w:val="24"/>
          </w:rPr>
          <w:delText xml:space="preserve"> </w:delText>
        </w:r>
        <w:r w:rsidDel="00C67110">
          <w:rPr>
            <w:sz w:val="24"/>
          </w:rPr>
          <w:delText>with an</w:delText>
        </w:r>
        <w:r w:rsidDel="00C67110">
          <w:rPr>
            <w:spacing w:val="6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end</w:delText>
        </w:r>
        <w:r w:rsidDel="00C67110">
          <w:rPr>
            <w:sz w:val="24"/>
          </w:rPr>
          <w:delText>-statement.</w:delText>
        </w:r>
      </w:del>
    </w:p>
    <w:p w:rsidR="00CB0608" w:rsidDel="00C67110" w:rsidRDefault="00CB0608">
      <w:pPr>
        <w:rPr>
          <w:del w:id="1726" w:author="James Tan Swee Chuan (SUSS)" w:date="2022-03-31T16:51:00Z"/>
          <w:sz w:val="24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10"/>
        <w:rPr>
          <w:del w:id="1727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70" w:line="343" w:lineRule="auto"/>
        <w:ind w:left="1480" w:right="328"/>
        <w:rPr>
          <w:del w:id="1728" w:author="James Tan Swee Chuan (SUSS)" w:date="2022-03-31T16:51:00Z"/>
        </w:rPr>
      </w:pPr>
      <w:del w:id="1729" w:author="James Tan Swee Chuan (SUSS)" w:date="2022-03-31T16:51:00Z">
        <w:r w:rsidDel="00C67110">
          <w:delText>Incorrect.</w:delText>
        </w:r>
        <w:r w:rsidDel="00C67110">
          <w:rPr>
            <w:spacing w:val="1"/>
          </w:rPr>
          <w:delText xml:space="preserve"> </w:delText>
        </w:r>
        <w:r w:rsidDel="00C67110">
          <w:delText>No</w:delText>
        </w:r>
        <w:r w:rsidDel="00C67110">
          <w:rPr>
            <w:spacing w:val="1"/>
          </w:rPr>
          <w:delText xml:space="preserve"> </w:delText>
        </w:r>
        <w:r w:rsidDel="00C67110">
          <w:rPr>
            <w:rFonts w:ascii="Courier New"/>
          </w:rPr>
          <w:delText>end</w:delText>
        </w:r>
        <w:r w:rsidDel="00C67110">
          <w:delText>-statement</w:delText>
        </w:r>
        <w:r w:rsidDel="00C67110">
          <w:rPr>
            <w:spacing w:val="1"/>
          </w:rPr>
          <w:delText xml:space="preserve"> </w:delText>
        </w:r>
        <w:r w:rsidDel="00C67110">
          <w:delText>is</w:delText>
        </w:r>
        <w:r w:rsidDel="00C67110">
          <w:rPr>
            <w:spacing w:val="1"/>
          </w:rPr>
          <w:delText xml:space="preserve"> </w:delText>
        </w:r>
        <w:r w:rsidDel="00C67110">
          <w:delText>needed</w:delText>
        </w:r>
        <w:r w:rsidDel="00C67110">
          <w:rPr>
            <w:spacing w:val="1"/>
          </w:rPr>
          <w:delText xml:space="preserve"> </w:delText>
        </w:r>
        <w:r w:rsidDel="00C67110">
          <w:delText>for</w:delText>
        </w:r>
        <w:r w:rsidDel="00C67110">
          <w:rPr>
            <w:spacing w:val="1"/>
          </w:rPr>
          <w:delText xml:space="preserve"> </w:delText>
        </w:r>
        <w:r w:rsidDel="00C67110">
          <w:delText xml:space="preserve">an </w:delText>
        </w:r>
        <w:r w:rsidDel="00C67110">
          <w:rPr>
            <w:rFonts w:ascii="Courier New"/>
          </w:rPr>
          <w:delText>if-elif</w:delText>
        </w:r>
        <w:r w:rsidDel="00C67110">
          <w:delText>-</w:delText>
        </w:r>
        <w:r w:rsidDel="00C67110">
          <w:rPr>
            <w:rFonts w:ascii="Courier New"/>
          </w:rPr>
          <w:delText xml:space="preserve">else </w:delText>
        </w:r>
        <w:r w:rsidDel="00C67110">
          <w:delText>statement</w:delText>
        </w:r>
        <w:r w:rsidDel="00C67110">
          <w:rPr>
            <w:spacing w:val="-58"/>
          </w:rPr>
          <w:delText xml:space="preserve"> </w:delText>
        </w:r>
        <w:r w:rsidDel="00C67110">
          <w:delText>block.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spacing w:before="196"/>
        <w:rPr>
          <w:del w:id="1730" w:author="James Tan Swee Chuan (SUSS)" w:date="2022-03-31T16:51:00Z"/>
          <w:sz w:val="24"/>
        </w:rPr>
      </w:pPr>
      <w:del w:id="1731" w:author="James Tan Swee Chuan (SUSS)" w:date="2022-03-31T16:51:00Z">
        <w:r w:rsidDel="00C67110">
          <w:rPr>
            <w:spacing w:val="-1"/>
            <w:sz w:val="24"/>
          </w:rPr>
          <w:delText>There</w:delText>
        </w:r>
        <w:r w:rsidDel="00C67110">
          <w:rPr>
            <w:spacing w:val="-1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must</w:delText>
        </w:r>
        <w:r w:rsidDel="00C67110">
          <w:rPr>
            <w:spacing w:val="-1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be</w:delText>
        </w:r>
        <w:r w:rsidDel="00C67110">
          <w:rPr>
            <w:spacing w:val="-1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an</w:delText>
        </w:r>
        <w:r w:rsidDel="00C67110">
          <w:rPr>
            <w:spacing w:val="-10"/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else</w:delText>
        </w:r>
        <w:r w:rsidDel="00C67110">
          <w:rPr>
            <w:spacing w:val="-1"/>
            <w:sz w:val="24"/>
          </w:rPr>
          <w:delText>-statement</w:delText>
        </w:r>
        <w:r w:rsidDel="00C67110">
          <w:rPr>
            <w:spacing w:val="-1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in</w:delText>
        </w:r>
        <w:r w:rsidDel="00C67110">
          <w:rPr>
            <w:spacing w:val="-12"/>
            <w:sz w:val="24"/>
          </w:rPr>
          <w:delText xml:space="preserve"> </w:delText>
        </w:r>
        <w:r w:rsidDel="00C67110">
          <w:rPr>
            <w:sz w:val="24"/>
          </w:rPr>
          <w:delText>every</w:delText>
        </w:r>
        <w:r w:rsidDel="00C67110">
          <w:rPr>
            <w:spacing w:val="-12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if-elif</w:delText>
        </w:r>
        <w:r w:rsidDel="00C67110">
          <w:rPr>
            <w:sz w:val="24"/>
          </w:rPr>
          <w:delText>-</w:delText>
        </w:r>
        <w:r w:rsidDel="00C67110">
          <w:rPr>
            <w:rFonts w:ascii="Courier New"/>
            <w:sz w:val="24"/>
          </w:rPr>
          <w:delText>else</w:delText>
        </w:r>
        <w:r w:rsidDel="00C67110">
          <w:rPr>
            <w:rFonts w:ascii="Courier New"/>
            <w:spacing w:val="-96"/>
            <w:sz w:val="24"/>
          </w:rPr>
          <w:delText xml:space="preserve"> </w:delText>
        </w:r>
        <w:r w:rsidDel="00C67110">
          <w:rPr>
            <w:sz w:val="24"/>
          </w:rPr>
          <w:delText>statement</w:delText>
        </w:r>
        <w:r w:rsidDel="00C67110">
          <w:rPr>
            <w:spacing w:val="-12"/>
            <w:sz w:val="24"/>
          </w:rPr>
          <w:delText xml:space="preserve"> </w:delText>
        </w:r>
        <w:r w:rsidDel="00C67110">
          <w:rPr>
            <w:sz w:val="24"/>
          </w:rPr>
          <w:delText>block.</w:delText>
        </w:r>
      </w:del>
    </w:p>
    <w:p w:rsidR="00CB0608" w:rsidDel="00C67110" w:rsidRDefault="00CB0608">
      <w:pPr>
        <w:pStyle w:val="BodyText"/>
        <w:rPr>
          <w:del w:id="1732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line="343" w:lineRule="auto"/>
        <w:ind w:left="1480" w:right="282"/>
        <w:rPr>
          <w:del w:id="1733" w:author="James Tan Swee Chuan (SUSS)" w:date="2022-03-31T16:51:00Z"/>
        </w:rPr>
      </w:pPr>
      <w:del w:id="1734" w:author="James Tan Swee Chuan (SUSS)" w:date="2022-03-31T16:51:00Z">
        <w:r w:rsidDel="00C67110">
          <w:rPr>
            <w:spacing w:val="-1"/>
          </w:rPr>
          <w:delText>Incorrect.</w:delText>
        </w:r>
        <w:r w:rsidDel="00C67110">
          <w:rPr>
            <w:spacing w:val="21"/>
          </w:rPr>
          <w:delText xml:space="preserve"> </w:delText>
        </w:r>
        <w:r w:rsidDel="00C67110">
          <w:rPr>
            <w:spacing w:val="-1"/>
          </w:rPr>
          <w:delText>An</w:delText>
        </w:r>
        <w:r w:rsidDel="00C67110">
          <w:rPr>
            <w:spacing w:val="23"/>
          </w:rPr>
          <w:delText xml:space="preserve"> </w:delText>
        </w:r>
        <w:r w:rsidDel="00C67110">
          <w:rPr>
            <w:rFonts w:ascii="Courier New"/>
            <w:spacing w:val="-1"/>
          </w:rPr>
          <w:delText>if-elif</w:delText>
        </w:r>
        <w:r w:rsidDel="00C67110">
          <w:rPr>
            <w:spacing w:val="-1"/>
          </w:rPr>
          <w:delText>-</w:delText>
        </w:r>
        <w:r w:rsidDel="00C67110">
          <w:rPr>
            <w:rFonts w:ascii="Courier New"/>
            <w:spacing w:val="-1"/>
          </w:rPr>
          <w:delText>else</w:delText>
        </w:r>
        <w:r w:rsidDel="00C67110">
          <w:rPr>
            <w:rFonts w:ascii="Courier New"/>
            <w:spacing w:val="-62"/>
          </w:rPr>
          <w:delText xml:space="preserve"> </w:delText>
        </w:r>
        <w:r w:rsidDel="00C67110">
          <w:rPr>
            <w:spacing w:val="-1"/>
          </w:rPr>
          <w:delText>statement</w:delText>
        </w:r>
        <w:r w:rsidDel="00C67110">
          <w:rPr>
            <w:spacing w:val="22"/>
          </w:rPr>
          <w:delText xml:space="preserve"> </w:delText>
        </w:r>
        <w:r w:rsidDel="00C67110">
          <w:rPr>
            <w:spacing w:val="-1"/>
          </w:rPr>
          <w:delText>block</w:delText>
        </w:r>
        <w:r w:rsidDel="00C67110">
          <w:rPr>
            <w:spacing w:val="22"/>
          </w:rPr>
          <w:delText xml:space="preserve"> </w:delText>
        </w:r>
        <w:r w:rsidDel="00C67110">
          <w:rPr>
            <w:spacing w:val="-1"/>
          </w:rPr>
          <w:delText>does</w:delText>
        </w:r>
        <w:r w:rsidDel="00C67110">
          <w:rPr>
            <w:spacing w:val="21"/>
          </w:rPr>
          <w:delText xml:space="preserve"> </w:delText>
        </w:r>
        <w:r w:rsidDel="00C67110">
          <w:rPr>
            <w:spacing w:val="-1"/>
          </w:rPr>
          <w:delText>not</w:delText>
        </w:r>
        <w:r w:rsidDel="00C67110">
          <w:rPr>
            <w:spacing w:val="22"/>
          </w:rPr>
          <w:delText xml:space="preserve"> </w:delText>
        </w:r>
        <w:r w:rsidDel="00C67110">
          <w:rPr>
            <w:spacing w:val="-1"/>
          </w:rPr>
          <w:delText>necessarily</w:delText>
        </w:r>
        <w:r w:rsidDel="00C67110">
          <w:rPr>
            <w:spacing w:val="22"/>
          </w:rPr>
          <w:delText xml:space="preserve"> </w:delText>
        </w:r>
        <w:r w:rsidDel="00C67110">
          <w:delText>require</w:delText>
        </w:r>
        <w:r w:rsidDel="00C67110">
          <w:rPr>
            <w:spacing w:val="-57"/>
          </w:rPr>
          <w:delText xml:space="preserve"> </w:delText>
        </w:r>
        <w:r w:rsidDel="00C67110">
          <w:delText xml:space="preserve">an </w:delText>
        </w:r>
        <w:r w:rsidDel="00C67110">
          <w:rPr>
            <w:rFonts w:ascii="Courier New"/>
          </w:rPr>
          <w:delText>else</w:delText>
        </w:r>
        <w:r w:rsidDel="00C67110">
          <w:delText>-statement.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spacing w:before="193" w:line="343" w:lineRule="auto"/>
        <w:ind w:right="478"/>
        <w:rPr>
          <w:del w:id="1735" w:author="James Tan Swee Chuan (SUSS)" w:date="2022-03-31T16:51:00Z"/>
          <w:sz w:val="24"/>
        </w:rPr>
      </w:pPr>
      <w:del w:id="1736" w:author="James Tan Swee Chuan (SUSS)" w:date="2022-03-31T16:51:00Z">
        <w:r w:rsidDel="00C67110">
          <w:rPr>
            <w:rFonts w:ascii="Courier New"/>
            <w:sz w:val="24"/>
          </w:rPr>
          <w:delText>If-elif</w:delText>
        </w:r>
        <w:r w:rsidDel="00C67110">
          <w:rPr>
            <w:sz w:val="24"/>
          </w:rPr>
          <w:delText>-</w:delText>
        </w:r>
        <w:r w:rsidDel="00C67110">
          <w:rPr>
            <w:rFonts w:ascii="Courier New"/>
            <w:sz w:val="24"/>
          </w:rPr>
          <w:delText>else</w:delText>
        </w:r>
        <w:r w:rsidDel="00C67110">
          <w:rPr>
            <w:rFonts w:ascii="Courier New"/>
            <w:spacing w:val="-27"/>
            <w:sz w:val="24"/>
          </w:rPr>
          <w:delText xml:space="preserve"> </w:delText>
        </w:r>
        <w:r w:rsidDel="00C67110">
          <w:rPr>
            <w:sz w:val="24"/>
          </w:rPr>
          <w:delText>statement</w:delText>
        </w:r>
        <w:r w:rsidDel="00C67110">
          <w:rPr>
            <w:spacing w:val="58"/>
            <w:sz w:val="24"/>
          </w:rPr>
          <w:delText xml:space="preserve"> </w:delText>
        </w:r>
        <w:r w:rsidDel="00C67110">
          <w:rPr>
            <w:sz w:val="24"/>
          </w:rPr>
          <w:delText>block</w:delText>
        </w:r>
        <w:r w:rsidDel="00C67110">
          <w:rPr>
            <w:spacing w:val="57"/>
            <w:sz w:val="24"/>
          </w:rPr>
          <w:delText xml:space="preserve"> </w:delText>
        </w:r>
        <w:r w:rsidDel="00C67110">
          <w:rPr>
            <w:sz w:val="24"/>
          </w:rPr>
          <w:delText>can</w:delText>
        </w:r>
        <w:r w:rsidDel="00C67110">
          <w:rPr>
            <w:spacing w:val="58"/>
            <w:sz w:val="24"/>
          </w:rPr>
          <w:delText xml:space="preserve"> </w:delText>
        </w:r>
        <w:r w:rsidDel="00C67110">
          <w:rPr>
            <w:sz w:val="24"/>
          </w:rPr>
          <w:delText>also</w:delText>
        </w:r>
        <w:r w:rsidDel="00C67110">
          <w:rPr>
            <w:spacing w:val="57"/>
            <w:sz w:val="24"/>
          </w:rPr>
          <w:delText xml:space="preserve"> </w:delText>
        </w:r>
        <w:r w:rsidDel="00C67110">
          <w:rPr>
            <w:sz w:val="24"/>
          </w:rPr>
          <w:delText>start</w:delText>
        </w:r>
        <w:r w:rsidDel="00C67110">
          <w:rPr>
            <w:spacing w:val="58"/>
            <w:sz w:val="24"/>
          </w:rPr>
          <w:delText xml:space="preserve"> </w:delText>
        </w:r>
        <w:r w:rsidDel="00C67110">
          <w:rPr>
            <w:sz w:val="24"/>
          </w:rPr>
          <w:delText>with</w:delText>
        </w:r>
        <w:r w:rsidDel="00C67110">
          <w:rPr>
            <w:spacing w:val="57"/>
            <w:sz w:val="24"/>
          </w:rPr>
          <w:delText xml:space="preserve"> </w:delText>
        </w:r>
        <w:r w:rsidDel="00C67110">
          <w:rPr>
            <w:sz w:val="24"/>
          </w:rPr>
          <w:delText>an</w:delText>
        </w:r>
        <w:r w:rsidDel="00C67110">
          <w:rPr>
            <w:spacing w:val="5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elif</w:delText>
        </w:r>
        <w:r w:rsidDel="00C67110">
          <w:rPr>
            <w:sz w:val="24"/>
          </w:rPr>
          <w:delText>-</w:delText>
        </w:r>
        <w:r w:rsidDel="00C67110">
          <w:rPr>
            <w:spacing w:val="58"/>
            <w:sz w:val="24"/>
          </w:rPr>
          <w:delText xml:space="preserve"> </w:delText>
        </w:r>
        <w:r w:rsidDel="00C67110">
          <w:rPr>
            <w:sz w:val="24"/>
          </w:rPr>
          <w:delText>or</w:delText>
        </w:r>
        <w:r w:rsidDel="00C67110">
          <w:rPr>
            <w:spacing w:val="58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else</w:delText>
        </w:r>
        <w:r w:rsidDel="00C67110">
          <w:rPr>
            <w:sz w:val="24"/>
          </w:rPr>
          <w:delText>-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statement.</w:delText>
        </w:r>
      </w:del>
    </w:p>
    <w:p w:rsidR="00CB0608" w:rsidDel="00C67110" w:rsidRDefault="00271F97">
      <w:pPr>
        <w:pStyle w:val="BodyText"/>
        <w:spacing w:before="151" w:line="343" w:lineRule="auto"/>
        <w:ind w:left="1480"/>
        <w:rPr>
          <w:del w:id="1737" w:author="James Tan Swee Chuan (SUSS)" w:date="2022-03-31T16:51:00Z"/>
        </w:rPr>
      </w:pPr>
      <w:del w:id="1738" w:author="James Tan Swee Chuan (SUSS)" w:date="2022-03-31T16:51:00Z">
        <w:r w:rsidDel="00C67110">
          <w:delText>Incorrect.</w:delText>
        </w:r>
        <w:r w:rsidDel="00C67110">
          <w:rPr>
            <w:spacing w:val="21"/>
          </w:rPr>
          <w:delText xml:space="preserve"> </w:delText>
        </w:r>
        <w:r w:rsidDel="00C67110">
          <w:delText>An</w:delText>
        </w:r>
        <w:r w:rsidDel="00C67110">
          <w:rPr>
            <w:spacing w:val="21"/>
          </w:rPr>
          <w:delText xml:space="preserve"> </w:delText>
        </w:r>
        <w:r w:rsidDel="00C67110">
          <w:rPr>
            <w:rFonts w:ascii="Courier New"/>
          </w:rPr>
          <w:delText>if-elif</w:delText>
        </w:r>
        <w:r w:rsidDel="00C67110">
          <w:delText>-</w:delText>
        </w:r>
        <w:r w:rsidDel="00C67110">
          <w:rPr>
            <w:rFonts w:ascii="Courier New"/>
          </w:rPr>
          <w:delText>else</w:delText>
        </w:r>
        <w:r w:rsidDel="00C67110">
          <w:rPr>
            <w:rFonts w:ascii="Courier New"/>
            <w:spacing w:val="-4"/>
          </w:rPr>
          <w:delText xml:space="preserve"> </w:delText>
        </w:r>
        <w:r w:rsidDel="00C67110">
          <w:delText>statement</w:delText>
        </w:r>
        <w:r w:rsidDel="00C67110">
          <w:rPr>
            <w:spacing w:val="20"/>
          </w:rPr>
          <w:delText xml:space="preserve"> </w:delText>
        </w:r>
        <w:r w:rsidDel="00C67110">
          <w:delText>block</w:delText>
        </w:r>
        <w:r w:rsidDel="00C67110">
          <w:rPr>
            <w:spacing w:val="21"/>
          </w:rPr>
          <w:delText xml:space="preserve"> </w:delText>
        </w:r>
        <w:r w:rsidDel="00C67110">
          <w:delText>must</w:delText>
        </w:r>
        <w:r w:rsidDel="00C67110">
          <w:rPr>
            <w:spacing w:val="20"/>
          </w:rPr>
          <w:delText xml:space="preserve"> </w:delText>
        </w:r>
        <w:r w:rsidDel="00C67110">
          <w:delText>start</w:delText>
        </w:r>
        <w:r w:rsidDel="00C67110">
          <w:rPr>
            <w:spacing w:val="20"/>
          </w:rPr>
          <w:delText xml:space="preserve"> </w:delText>
        </w:r>
        <w:r w:rsidDel="00C67110">
          <w:delText>with</w:delText>
        </w:r>
        <w:r w:rsidDel="00C67110">
          <w:rPr>
            <w:spacing w:val="20"/>
          </w:rPr>
          <w:delText xml:space="preserve"> </w:delText>
        </w:r>
        <w:r w:rsidDel="00C67110">
          <w:delText>an</w:delText>
        </w:r>
        <w:r w:rsidDel="00C67110">
          <w:rPr>
            <w:spacing w:val="28"/>
          </w:rPr>
          <w:delText xml:space="preserve"> </w:delText>
        </w:r>
        <w:r w:rsidDel="00C67110">
          <w:rPr>
            <w:rFonts w:ascii="Courier New"/>
          </w:rPr>
          <w:delText>if</w:delText>
        </w:r>
        <w:r w:rsidDel="00C67110">
          <w:delText>-</w:delText>
        </w:r>
        <w:r w:rsidDel="00C67110">
          <w:rPr>
            <w:spacing w:val="-57"/>
          </w:rPr>
          <w:delText xml:space="preserve"> </w:delText>
        </w:r>
        <w:r w:rsidDel="00C67110">
          <w:delText>statement.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479"/>
          <w:tab w:val="left" w:pos="1480"/>
        </w:tabs>
        <w:spacing w:before="196" w:line="343" w:lineRule="auto"/>
        <w:ind w:right="480"/>
        <w:rPr>
          <w:del w:id="1739" w:author="James Tan Swee Chuan (SUSS)" w:date="2022-03-31T16:51:00Z"/>
          <w:sz w:val="24"/>
        </w:rPr>
      </w:pPr>
      <w:del w:id="1740" w:author="James Tan Swee Chuan (SUSS)" w:date="2022-03-31T16:51:00Z">
        <w:r w:rsidDel="00C67110">
          <w:rPr>
            <w:sz w:val="24"/>
          </w:rPr>
          <w:delText>Behind</w:delText>
        </w:r>
        <w:r w:rsidDel="00C67110">
          <w:rPr>
            <w:spacing w:val="33"/>
            <w:sz w:val="24"/>
          </w:rPr>
          <w:delText xml:space="preserve"> </w:delText>
        </w:r>
        <w:r w:rsidDel="00C67110">
          <w:rPr>
            <w:sz w:val="24"/>
          </w:rPr>
          <w:delText>each</w:delText>
        </w:r>
        <w:r w:rsidDel="00C67110">
          <w:rPr>
            <w:spacing w:val="36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if</w:delText>
        </w:r>
        <w:r w:rsidDel="00C67110">
          <w:rPr>
            <w:sz w:val="24"/>
          </w:rPr>
          <w:delText>-,</w:delText>
        </w:r>
        <w:r w:rsidDel="00C67110">
          <w:rPr>
            <w:spacing w:val="3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elif</w:delText>
        </w:r>
        <w:r w:rsidDel="00C67110">
          <w:rPr>
            <w:sz w:val="24"/>
          </w:rPr>
          <w:delText>-,</w:delText>
        </w:r>
        <w:r w:rsidDel="00C67110">
          <w:rPr>
            <w:spacing w:val="34"/>
            <w:sz w:val="24"/>
          </w:rPr>
          <w:delText xml:space="preserve"> </w:delText>
        </w:r>
        <w:r w:rsidDel="00C67110">
          <w:rPr>
            <w:sz w:val="24"/>
          </w:rPr>
          <w:delText>and</w:delText>
        </w:r>
        <w:r w:rsidDel="00C67110">
          <w:rPr>
            <w:spacing w:val="3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else</w:delText>
        </w:r>
        <w:r w:rsidDel="00C67110">
          <w:rPr>
            <w:sz w:val="24"/>
          </w:rPr>
          <w:delText>-statement</w:delText>
        </w:r>
        <w:r w:rsidDel="00C67110">
          <w:rPr>
            <w:spacing w:val="34"/>
            <w:sz w:val="24"/>
          </w:rPr>
          <w:delText xml:space="preserve"> </w:delText>
        </w:r>
        <w:r w:rsidDel="00C67110">
          <w:rPr>
            <w:sz w:val="24"/>
          </w:rPr>
          <w:delText>must</w:delText>
        </w:r>
        <w:r w:rsidDel="00C67110">
          <w:rPr>
            <w:spacing w:val="33"/>
            <w:sz w:val="24"/>
          </w:rPr>
          <w:delText xml:space="preserve"> </w:delText>
        </w:r>
        <w:r w:rsidDel="00C67110">
          <w:rPr>
            <w:sz w:val="24"/>
          </w:rPr>
          <w:delText>be</w:delText>
        </w:r>
        <w:r w:rsidDel="00C67110">
          <w:rPr>
            <w:spacing w:val="34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33"/>
            <w:sz w:val="24"/>
          </w:rPr>
          <w:delText xml:space="preserve"> </w:delText>
        </w:r>
        <w:r w:rsidDel="00C67110">
          <w:rPr>
            <w:sz w:val="24"/>
          </w:rPr>
          <w:delText>colon</w:delText>
        </w:r>
        <w:r w:rsidDel="00C67110">
          <w:rPr>
            <w:spacing w:val="34"/>
            <w:sz w:val="24"/>
          </w:rPr>
          <w:delText xml:space="preserve"> </w:delText>
        </w:r>
        <w:r w:rsidDel="00C67110">
          <w:rPr>
            <w:sz w:val="24"/>
          </w:rPr>
          <w:delText>before</w:delText>
        </w:r>
        <w:r w:rsidDel="00C67110">
          <w:rPr>
            <w:spacing w:val="3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instruction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block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starts.</w:delText>
        </w:r>
      </w:del>
    </w:p>
    <w:p w:rsidR="00CB0608" w:rsidDel="00C67110" w:rsidRDefault="00271F97">
      <w:pPr>
        <w:pStyle w:val="Heading3"/>
        <w:spacing w:before="131"/>
        <w:jc w:val="both"/>
        <w:rPr>
          <w:del w:id="1741" w:author="James Tan Swee Chuan (SUSS)" w:date="2022-03-31T16:51:00Z"/>
        </w:rPr>
      </w:pPr>
      <w:del w:id="1742" w:author="James Tan Swee Chuan (SUSS)" w:date="2022-03-31T16:51:00Z">
        <w:r w:rsidDel="00C67110">
          <w:delText>Correct.</w:delText>
        </w:r>
        <w:r w:rsidDel="00C67110">
          <w:rPr>
            <w:spacing w:val="-3"/>
          </w:rPr>
          <w:delText xml:space="preserve"> </w:delText>
        </w:r>
        <w:r w:rsidDel="00C67110">
          <w:delText>Behind</w:delText>
        </w:r>
        <w:r w:rsidDel="00C67110">
          <w:rPr>
            <w:spacing w:val="-3"/>
          </w:rPr>
          <w:delText xml:space="preserve"> </w:delText>
        </w:r>
        <w:r w:rsidDel="00C67110">
          <w:delText>every</w:delText>
        </w:r>
        <w:r w:rsidDel="00C67110">
          <w:rPr>
            <w:spacing w:val="-2"/>
          </w:rPr>
          <w:delText xml:space="preserve"> </w:delText>
        </w:r>
        <w:r w:rsidDel="00C67110">
          <w:delText>if-,</w:delText>
        </w:r>
        <w:r w:rsidDel="00C67110">
          <w:rPr>
            <w:spacing w:val="-2"/>
          </w:rPr>
          <w:delText xml:space="preserve"> </w:delText>
        </w:r>
        <w:r w:rsidDel="00C67110">
          <w:delText>elif-,</w:delText>
        </w:r>
        <w:r w:rsidDel="00C67110">
          <w:rPr>
            <w:spacing w:val="-1"/>
          </w:rPr>
          <w:delText xml:space="preserve"> </w:delText>
        </w:r>
        <w:r w:rsidDel="00C67110">
          <w:delText>and</w:delText>
        </w:r>
        <w:r w:rsidDel="00C67110">
          <w:rPr>
            <w:spacing w:val="-2"/>
          </w:rPr>
          <w:delText xml:space="preserve"> </w:delText>
        </w:r>
        <w:r w:rsidDel="00C67110">
          <w:delText>else-statement</w:delText>
        </w:r>
        <w:r w:rsidDel="00C67110">
          <w:rPr>
            <w:spacing w:val="-2"/>
          </w:rPr>
          <w:delText xml:space="preserve"> </w:delText>
        </w:r>
        <w:r w:rsidDel="00C67110">
          <w:delText>must</w:delText>
        </w:r>
        <w:r w:rsidDel="00C67110">
          <w:rPr>
            <w:spacing w:val="-3"/>
          </w:rPr>
          <w:delText xml:space="preserve"> </w:delText>
        </w:r>
        <w:r w:rsidDel="00C67110">
          <w:delText>be</w:delText>
        </w:r>
        <w:r w:rsidDel="00C67110">
          <w:rPr>
            <w:spacing w:val="-3"/>
          </w:rPr>
          <w:delText xml:space="preserve"> </w:delText>
        </w:r>
        <w:r w:rsidDel="00C67110">
          <w:delText>a</w:delText>
        </w:r>
        <w:r w:rsidDel="00C67110">
          <w:rPr>
            <w:spacing w:val="-1"/>
          </w:rPr>
          <w:delText xml:space="preserve"> </w:delText>
        </w:r>
        <w:r w:rsidDel="00C67110">
          <w:delText>colon.</w:delText>
        </w:r>
      </w:del>
    </w:p>
    <w:p w:rsidR="00CB0608" w:rsidDel="00C67110" w:rsidRDefault="00CB0608">
      <w:pPr>
        <w:pStyle w:val="BodyText"/>
        <w:rPr>
          <w:del w:id="1743" w:author="James Tan Swee Chuan (SUSS)" w:date="2022-03-31T16:51:00Z"/>
          <w:rFonts w:ascii="Palatino Linotype"/>
          <w:b/>
          <w:sz w:val="26"/>
        </w:rPr>
      </w:pPr>
    </w:p>
    <w:p w:rsidR="00CB0608" w:rsidDel="00C67110" w:rsidRDefault="00CB0608">
      <w:pPr>
        <w:pStyle w:val="BodyText"/>
        <w:spacing w:before="8"/>
        <w:rPr>
          <w:del w:id="1744" w:author="James Tan Swee Chuan (SUSS)" w:date="2022-03-31T16:51:00Z"/>
          <w:rFonts w:ascii="Palatino Linotype"/>
          <w:b/>
          <w:sz w:val="17"/>
        </w:rPr>
      </w:pPr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599"/>
          <w:tab w:val="left" w:pos="600"/>
        </w:tabs>
        <w:jc w:val="left"/>
        <w:rPr>
          <w:del w:id="1745" w:author="James Tan Swee Chuan (SUSS)" w:date="2022-03-31T16:51:00Z"/>
          <w:sz w:val="24"/>
        </w:rPr>
      </w:pPr>
      <w:del w:id="1746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values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will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be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printed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on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screen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given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following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Python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code?</w:delText>
        </w:r>
      </w:del>
    </w:p>
    <w:p w:rsidR="00CB0608" w:rsidDel="00C67110" w:rsidRDefault="00CB0608">
      <w:pPr>
        <w:pStyle w:val="BodyText"/>
        <w:rPr>
          <w:del w:id="1747" w:author="James Tan Swee Chuan (SUSS)" w:date="2022-03-31T16:51:00Z"/>
          <w:sz w:val="26"/>
        </w:rPr>
      </w:pPr>
    </w:p>
    <w:p w:rsidR="00CB0608" w:rsidDel="00C67110" w:rsidRDefault="00CB0608">
      <w:pPr>
        <w:pStyle w:val="BodyText"/>
        <w:rPr>
          <w:del w:id="1748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line="263" w:lineRule="exact"/>
        <w:ind w:left="720"/>
        <w:rPr>
          <w:del w:id="1749" w:author="James Tan Swee Chuan (SUSS)" w:date="2022-03-31T16:51:00Z"/>
          <w:rFonts w:ascii="Courier New"/>
        </w:rPr>
      </w:pPr>
      <w:del w:id="1750" w:author="James Tan Swee Chuan (SUSS)" w:date="2022-03-31T16:51:00Z">
        <w:r w:rsidDel="00C67110">
          <w:rPr>
            <w:rFonts w:ascii="Courier New"/>
          </w:rPr>
          <w:delText>counter = 0</w:delText>
        </w:r>
      </w:del>
    </w:p>
    <w:p w:rsidR="00CB0608" w:rsidDel="00C67110" w:rsidRDefault="00271F97">
      <w:pPr>
        <w:pStyle w:val="BodyText"/>
        <w:spacing w:before="4" w:line="225" w:lineRule="auto"/>
        <w:ind w:left="1440" w:right="5518" w:hanging="721"/>
        <w:rPr>
          <w:del w:id="1751" w:author="James Tan Swee Chuan (SUSS)" w:date="2022-03-31T16:51:00Z"/>
          <w:rFonts w:ascii="Courier New"/>
        </w:rPr>
      </w:pPr>
      <w:del w:id="1752" w:author="James Tan Swee Chuan (SUSS)" w:date="2022-03-31T16:51:00Z">
        <w:r w:rsidDel="00C67110">
          <w:rPr>
            <w:rFonts w:ascii="Courier New"/>
          </w:rPr>
          <w:delText>while counter &lt;= 3:</w:delText>
        </w:r>
        <w:r w:rsidDel="00C67110">
          <w:rPr>
            <w:rFonts w:ascii="Courier New"/>
            <w:spacing w:val="1"/>
          </w:rPr>
          <w:delText xml:space="preserve"> </w:delText>
        </w:r>
        <w:r w:rsidDel="00C67110">
          <w:rPr>
            <w:rFonts w:ascii="Courier New"/>
          </w:rPr>
          <w:delText>print(counter)</w:delText>
        </w:r>
        <w:r w:rsidDel="00C67110">
          <w:rPr>
            <w:rFonts w:ascii="Courier New"/>
            <w:spacing w:val="1"/>
          </w:rPr>
          <w:delText xml:space="preserve"> </w:delText>
        </w:r>
        <w:r w:rsidDel="00C67110">
          <w:rPr>
            <w:rFonts w:ascii="Courier New"/>
          </w:rPr>
          <w:delText>counter</w:delText>
        </w:r>
        <w:r w:rsidDel="00C67110">
          <w:rPr>
            <w:rFonts w:ascii="Courier New"/>
            <w:spacing w:val="-5"/>
          </w:rPr>
          <w:delText xml:space="preserve"> </w:delText>
        </w:r>
        <w:r w:rsidDel="00C67110">
          <w:rPr>
            <w:rFonts w:ascii="Courier New"/>
          </w:rPr>
          <w:delText>=</w:delText>
        </w:r>
        <w:r w:rsidDel="00C67110">
          <w:rPr>
            <w:rFonts w:ascii="Courier New"/>
            <w:spacing w:val="-4"/>
          </w:rPr>
          <w:delText xml:space="preserve"> </w:delText>
        </w:r>
        <w:r w:rsidDel="00C67110">
          <w:rPr>
            <w:rFonts w:ascii="Courier New"/>
          </w:rPr>
          <w:delText>counter</w:delText>
        </w:r>
        <w:r w:rsidDel="00C67110">
          <w:rPr>
            <w:rFonts w:ascii="Courier New"/>
            <w:spacing w:val="-4"/>
          </w:rPr>
          <w:delText xml:space="preserve"> </w:delText>
        </w:r>
        <w:r w:rsidDel="00C67110">
          <w:rPr>
            <w:rFonts w:ascii="Courier New"/>
          </w:rPr>
          <w:delText>+</w:delText>
        </w:r>
        <w:r w:rsidDel="00C67110">
          <w:rPr>
            <w:rFonts w:ascii="Courier New"/>
            <w:spacing w:val="-4"/>
          </w:rPr>
          <w:delText xml:space="preserve"> </w:delText>
        </w:r>
        <w:r w:rsidDel="00C67110">
          <w:rPr>
            <w:rFonts w:ascii="Courier New"/>
          </w:rPr>
          <w:delText>1</w:delText>
        </w:r>
      </w:del>
    </w:p>
    <w:p w:rsidR="00CB0608" w:rsidDel="00C67110" w:rsidRDefault="00CB0608">
      <w:pPr>
        <w:pStyle w:val="BodyText"/>
        <w:rPr>
          <w:del w:id="1753" w:author="James Tan Swee Chuan (SUSS)" w:date="2022-03-31T16:51:00Z"/>
          <w:rFonts w:ascii="Courier New"/>
          <w:sz w:val="26"/>
        </w:rPr>
      </w:pPr>
    </w:p>
    <w:p w:rsidR="00CB0608" w:rsidDel="00C67110" w:rsidRDefault="00CB0608">
      <w:pPr>
        <w:pStyle w:val="BodyText"/>
        <w:rPr>
          <w:del w:id="1754" w:author="James Tan Swee Chuan (SUSS)" w:date="2022-03-31T16:51:00Z"/>
          <w:rFonts w:ascii="Courier New"/>
          <w:sz w:val="26"/>
        </w:rPr>
      </w:pPr>
    </w:p>
    <w:p w:rsidR="00CB0608" w:rsidDel="00C67110" w:rsidRDefault="00CB0608">
      <w:pPr>
        <w:pStyle w:val="BodyText"/>
        <w:spacing w:before="4"/>
        <w:rPr>
          <w:del w:id="1755" w:author="James Tan Swee Chuan (SUSS)" w:date="2022-03-31T16:51:00Z"/>
          <w:rFonts w:ascii="Courier New"/>
          <w:sz w:val="35"/>
        </w:rPr>
      </w:pPr>
    </w:p>
    <w:p w:rsidR="00CB0608" w:rsidDel="00C67110" w:rsidRDefault="00271F97">
      <w:pPr>
        <w:pStyle w:val="BodyText"/>
        <w:tabs>
          <w:tab w:val="left" w:pos="1479"/>
        </w:tabs>
        <w:ind w:left="1000"/>
        <w:rPr>
          <w:del w:id="1756" w:author="James Tan Swee Chuan (SUSS)" w:date="2022-03-31T16:51:00Z"/>
        </w:rPr>
      </w:pPr>
      <w:del w:id="1757" w:author="James Tan Swee Chuan (SUSS)" w:date="2022-03-31T16:51:00Z">
        <w:r w:rsidDel="00C67110">
          <w:delText>a.</w:delText>
        </w:r>
        <w:r w:rsidDel="00C67110">
          <w:tab/>
          <w:delText>0, 1, 2, 3</w:delText>
        </w:r>
      </w:del>
    </w:p>
    <w:p w:rsidR="00CB0608" w:rsidDel="00C67110" w:rsidRDefault="00CB0608">
      <w:pPr>
        <w:pStyle w:val="BodyText"/>
        <w:spacing w:before="9"/>
        <w:rPr>
          <w:del w:id="1758" w:author="James Tan Swee Chuan (SUSS)" w:date="2022-03-31T16:51:00Z"/>
          <w:sz w:val="20"/>
        </w:rPr>
      </w:pPr>
    </w:p>
    <w:p w:rsidR="00CB0608" w:rsidDel="00C67110" w:rsidRDefault="00271F97">
      <w:pPr>
        <w:pStyle w:val="Heading3"/>
        <w:spacing w:before="1" w:line="319" w:lineRule="auto"/>
        <w:ind w:right="480"/>
        <w:jc w:val="both"/>
        <w:rPr>
          <w:del w:id="1759" w:author="James Tan Swee Chuan (SUSS)" w:date="2022-03-31T16:51:00Z"/>
        </w:rPr>
      </w:pPr>
      <w:del w:id="1760" w:author="James Tan Swee Chuan (SUSS)" w:date="2022-03-31T16:51:00Z">
        <w:r w:rsidDel="00C67110">
          <w:rPr>
            <w:spacing w:val="-1"/>
          </w:rPr>
          <w:delText xml:space="preserve">Correct. Since the </w:delText>
        </w:r>
        <w:r w:rsidDel="00C67110">
          <w:rPr>
            <w:rFonts w:ascii="Courier New"/>
            <w:spacing w:val="-1"/>
          </w:rPr>
          <w:delText xml:space="preserve">print() </w:delText>
        </w:r>
        <w:r w:rsidDel="00C67110">
          <w:rPr>
            <w:spacing w:val="-1"/>
          </w:rPr>
          <w:delText xml:space="preserve">function </w:delText>
        </w:r>
        <w:r w:rsidDel="00C67110">
          <w:delText>comes before the increment of the</w:delText>
        </w:r>
        <w:r w:rsidDel="00C67110">
          <w:rPr>
            <w:spacing w:val="1"/>
          </w:rPr>
          <w:delText xml:space="preserve"> </w:delText>
        </w:r>
        <w:r w:rsidDel="00C67110">
          <w:delText>counter, the counter will be printed starting from its initial value 0 and</w:delText>
        </w:r>
        <w:r w:rsidDel="00C67110">
          <w:rPr>
            <w:spacing w:val="1"/>
          </w:rPr>
          <w:delText xml:space="preserve"> </w:delText>
        </w:r>
        <w:r w:rsidDel="00C67110">
          <w:delText>goes</w:delText>
        </w:r>
        <w:r w:rsidDel="00C67110">
          <w:rPr>
            <w:spacing w:val="-2"/>
          </w:rPr>
          <w:delText xml:space="preserve"> </w:delText>
        </w:r>
        <w:r w:rsidDel="00C67110">
          <w:delText>until</w:delText>
        </w:r>
        <w:r w:rsidDel="00C67110">
          <w:rPr>
            <w:spacing w:val="-1"/>
          </w:rPr>
          <w:delText xml:space="preserve"> </w:delText>
        </w:r>
        <w:r w:rsidDel="00C67110">
          <w:delText>3 with an increase of</w:delText>
        </w:r>
        <w:r w:rsidDel="00C67110">
          <w:rPr>
            <w:spacing w:val="-2"/>
          </w:rPr>
          <w:delText xml:space="preserve"> </w:delText>
        </w:r>
        <w:r w:rsidDel="00C67110">
          <w:delText>1 in each iteration.</w:delText>
        </w:r>
      </w:del>
    </w:p>
    <w:p w:rsidR="00CB0608" w:rsidDel="00C67110" w:rsidRDefault="00271F97">
      <w:pPr>
        <w:pStyle w:val="BodyText"/>
        <w:tabs>
          <w:tab w:val="left" w:pos="1479"/>
        </w:tabs>
        <w:spacing w:before="213"/>
        <w:ind w:left="1000"/>
        <w:rPr>
          <w:del w:id="1761" w:author="James Tan Swee Chuan (SUSS)" w:date="2022-03-31T16:51:00Z"/>
        </w:rPr>
      </w:pPr>
      <w:del w:id="1762" w:author="James Tan Swee Chuan (SUSS)" w:date="2022-03-31T16:51:00Z">
        <w:r w:rsidDel="00C67110">
          <w:delText>b.</w:delText>
        </w:r>
        <w:r w:rsidDel="00C67110">
          <w:tab/>
          <w:delText>1, 2, 3, 4</w:delText>
        </w:r>
      </w:del>
    </w:p>
    <w:p w:rsidR="00CB0608" w:rsidDel="00C67110" w:rsidRDefault="00CB0608">
      <w:pPr>
        <w:rPr>
          <w:del w:id="1763" w:author="James Tan Swee Chuan (SUSS)" w:date="2022-03-31T16:51:00Z"/>
        </w:rPr>
        <w:sectPr w:rsidR="00CB0608" w:rsidDel="00C67110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Del="00C67110" w:rsidRDefault="00CB0608">
      <w:pPr>
        <w:pStyle w:val="BodyText"/>
        <w:spacing w:before="10"/>
        <w:rPr>
          <w:del w:id="1764" w:author="James Tan Swee Chuan (SUSS)" w:date="2022-03-31T16:51:00Z"/>
          <w:sz w:val="13"/>
        </w:rPr>
      </w:pPr>
    </w:p>
    <w:p w:rsidR="00CB0608" w:rsidDel="00C67110" w:rsidRDefault="00271F97">
      <w:pPr>
        <w:pStyle w:val="BodyText"/>
        <w:spacing w:before="70" w:line="345" w:lineRule="auto"/>
        <w:ind w:left="1840" w:right="119"/>
        <w:jc w:val="both"/>
        <w:rPr>
          <w:del w:id="1765" w:author="James Tan Swee Chuan (SUSS)" w:date="2022-03-31T16:51:00Z"/>
        </w:rPr>
      </w:pPr>
      <w:del w:id="1766" w:author="James Tan Swee Chuan (SUSS)" w:date="2022-03-31T16:51:00Z">
        <w:r w:rsidDel="00C67110">
          <w:rPr>
            <w:spacing w:val="-1"/>
          </w:rPr>
          <w:delText xml:space="preserve">Incorrect. Since the </w:delText>
        </w:r>
        <w:r w:rsidDel="00C67110">
          <w:rPr>
            <w:rFonts w:ascii="Courier New"/>
            <w:spacing w:val="-1"/>
          </w:rPr>
          <w:delText xml:space="preserve">print() </w:delText>
        </w:r>
        <w:r w:rsidDel="00C67110">
          <w:rPr>
            <w:spacing w:val="-1"/>
          </w:rPr>
          <w:delText xml:space="preserve">function comes before </w:delText>
        </w:r>
        <w:r w:rsidDel="00C67110">
          <w:delText>the increment of the</w:delText>
        </w:r>
        <w:r w:rsidDel="00C67110">
          <w:rPr>
            <w:spacing w:val="1"/>
          </w:rPr>
          <w:delText xml:space="preserve"> </w:delText>
        </w:r>
        <w:r w:rsidDel="00C67110">
          <w:delText>counter, the counter will be printed starting from its initial value 0 and not</w:delText>
        </w:r>
        <w:r w:rsidDel="00C67110">
          <w:rPr>
            <w:spacing w:val="1"/>
          </w:rPr>
          <w:delText xml:space="preserve"> </w:delText>
        </w:r>
        <w:r w:rsidDel="00C67110">
          <w:delText>1.</w:delText>
        </w:r>
      </w:del>
    </w:p>
    <w:p w:rsidR="00CB0608" w:rsidDel="00C67110" w:rsidRDefault="00271F97">
      <w:pPr>
        <w:pStyle w:val="BodyText"/>
        <w:spacing w:before="193"/>
        <w:ind w:left="1360"/>
        <w:jc w:val="both"/>
        <w:rPr>
          <w:del w:id="1767" w:author="James Tan Swee Chuan (SUSS)" w:date="2022-03-31T16:51:00Z"/>
        </w:rPr>
      </w:pPr>
      <w:del w:id="1768" w:author="James Tan Swee Chuan (SUSS)" w:date="2022-03-31T16:51:00Z">
        <w:r w:rsidDel="00C67110">
          <w:delText xml:space="preserve">c.   </w:delText>
        </w:r>
        <w:r w:rsidDel="00C67110">
          <w:rPr>
            <w:spacing w:val="14"/>
          </w:rPr>
          <w:delText xml:space="preserve"> </w:delText>
        </w:r>
        <w:r w:rsidDel="00C67110">
          <w:delText>0,</w:delText>
        </w:r>
        <w:r w:rsidDel="00C67110">
          <w:rPr>
            <w:spacing w:val="-1"/>
          </w:rPr>
          <w:delText xml:space="preserve"> </w:delText>
        </w:r>
        <w:r w:rsidDel="00C67110">
          <w:delText>1, 2, 3, 4</w:delText>
        </w:r>
      </w:del>
    </w:p>
    <w:p w:rsidR="00CB0608" w:rsidDel="00C67110" w:rsidRDefault="00CB0608">
      <w:pPr>
        <w:pStyle w:val="BodyText"/>
        <w:spacing w:before="4"/>
        <w:rPr>
          <w:del w:id="1769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line="348" w:lineRule="auto"/>
        <w:ind w:left="1840" w:right="130"/>
        <w:jc w:val="both"/>
        <w:rPr>
          <w:del w:id="1770" w:author="James Tan Swee Chuan (SUSS)" w:date="2022-03-31T16:51:00Z"/>
        </w:rPr>
      </w:pPr>
      <w:del w:id="1771" w:author="James Tan Swee Chuan (SUSS)" w:date="2022-03-31T16:51:00Z">
        <w:r w:rsidDel="00C67110">
          <w:delText>Incorrect. Since the loop will only continue to run if the value in counter is</w:delText>
        </w:r>
        <w:r w:rsidDel="00C67110">
          <w:rPr>
            <w:spacing w:val="1"/>
          </w:rPr>
          <w:delText xml:space="preserve"> </w:delText>
        </w:r>
        <w:r w:rsidDel="00C67110">
          <w:delText>smaller</w:delText>
        </w:r>
        <w:r w:rsidDel="00C67110">
          <w:rPr>
            <w:spacing w:val="-2"/>
          </w:rPr>
          <w:delText xml:space="preserve"> </w:delText>
        </w:r>
        <w:r w:rsidDel="00C67110">
          <w:delText>or</w:delText>
        </w:r>
        <w:r w:rsidDel="00C67110">
          <w:rPr>
            <w:spacing w:val="-2"/>
          </w:rPr>
          <w:delText xml:space="preserve"> </w:delText>
        </w:r>
        <w:r w:rsidDel="00C67110">
          <w:delText>equal</w:delText>
        </w:r>
        <w:r w:rsidDel="00C67110">
          <w:rPr>
            <w:spacing w:val="-1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3,</w:delText>
        </w:r>
        <w:r w:rsidDel="00C67110">
          <w:rPr>
            <w:spacing w:val="-1"/>
          </w:rPr>
          <w:delText xml:space="preserve"> </w:delText>
        </w:r>
        <w:r w:rsidDel="00C67110">
          <w:delText>4 cannot</w:delText>
        </w:r>
        <w:r w:rsidDel="00C67110">
          <w:rPr>
            <w:spacing w:val="-2"/>
          </w:rPr>
          <w:delText xml:space="preserve"> </w:delText>
        </w:r>
        <w:r w:rsidDel="00C67110">
          <w:delText>be</w:delText>
        </w:r>
        <w:r w:rsidDel="00C67110">
          <w:rPr>
            <w:spacing w:val="-2"/>
          </w:rPr>
          <w:delText xml:space="preserve"> </w:delText>
        </w:r>
        <w:r w:rsidDel="00C67110">
          <w:delText>printed</w:delText>
        </w:r>
        <w:r w:rsidDel="00C67110">
          <w:rPr>
            <w:spacing w:val="-2"/>
          </w:rPr>
          <w:delText xml:space="preserve"> </w:delText>
        </w:r>
        <w:r w:rsidDel="00C67110">
          <w:delText>based</w:delText>
        </w:r>
        <w:r w:rsidDel="00C67110">
          <w:rPr>
            <w:spacing w:val="-2"/>
          </w:rPr>
          <w:delText xml:space="preserve"> </w:delText>
        </w:r>
        <w:r w:rsidDel="00C67110">
          <w:delText>on</w:delText>
        </w:r>
        <w:r w:rsidDel="00C67110">
          <w:rPr>
            <w:spacing w:val="-2"/>
          </w:rPr>
          <w:delText xml:space="preserve"> </w:delText>
        </w:r>
        <w:r w:rsidDel="00C67110">
          <w:delText>this</w:delText>
        </w:r>
        <w:r w:rsidDel="00C67110">
          <w:rPr>
            <w:spacing w:val="-1"/>
          </w:rPr>
          <w:delText xml:space="preserve"> </w:delText>
        </w:r>
        <w:r w:rsidDel="00C67110">
          <w:delText>code.</w:delText>
        </w:r>
      </w:del>
    </w:p>
    <w:p w:rsidR="00CB0608" w:rsidDel="00C67110" w:rsidRDefault="00271F97">
      <w:pPr>
        <w:pStyle w:val="BodyText"/>
        <w:spacing w:before="189"/>
        <w:ind w:left="1360"/>
        <w:jc w:val="both"/>
        <w:rPr>
          <w:del w:id="1772" w:author="James Tan Swee Chuan (SUSS)" w:date="2022-03-31T16:51:00Z"/>
        </w:rPr>
      </w:pPr>
      <w:del w:id="1773" w:author="James Tan Swee Chuan (SUSS)" w:date="2022-03-31T16:51:00Z">
        <w:r w:rsidDel="00C67110">
          <w:delText xml:space="preserve">d.  </w:delText>
        </w:r>
        <w:r w:rsidDel="00C67110">
          <w:rPr>
            <w:spacing w:val="34"/>
          </w:rPr>
          <w:delText xml:space="preserve"> </w:delText>
        </w:r>
        <w:r w:rsidDel="00C67110">
          <w:delText>0,</w:delText>
        </w:r>
        <w:r w:rsidDel="00C67110">
          <w:rPr>
            <w:spacing w:val="-1"/>
          </w:rPr>
          <w:delText xml:space="preserve"> </w:delText>
        </w:r>
        <w:r w:rsidDel="00C67110">
          <w:delText>2, 3</w:delText>
        </w:r>
      </w:del>
    </w:p>
    <w:p w:rsidR="00CB0608" w:rsidDel="00C67110" w:rsidRDefault="00CB0608">
      <w:pPr>
        <w:pStyle w:val="BodyText"/>
        <w:spacing w:before="5"/>
        <w:rPr>
          <w:del w:id="1774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line="348" w:lineRule="auto"/>
        <w:ind w:left="1840" w:right="125"/>
        <w:jc w:val="both"/>
        <w:rPr>
          <w:del w:id="1775" w:author="James Tan Swee Chuan (SUSS)" w:date="2022-03-31T16:51:00Z"/>
        </w:rPr>
      </w:pPr>
      <w:del w:id="1776" w:author="James Tan Swee Chuan (SUSS)" w:date="2022-03-31T16:51:00Z">
        <w:r w:rsidDel="00C67110">
          <w:delText>Incorrect. Since the increment of the counter can only be 1 for each iteration</w:delText>
        </w:r>
        <w:r w:rsidDel="00C67110">
          <w:rPr>
            <w:spacing w:val="-57"/>
          </w:rPr>
          <w:delText xml:space="preserve"> </w:delText>
        </w:r>
        <w:r w:rsidDel="00C67110">
          <w:delText>of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2"/>
          </w:rPr>
          <w:delText xml:space="preserve"> </w:delText>
        </w:r>
        <w:r w:rsidDel="00C67110">
          <w:delText>loop,</w:delText>
        </w:r>
        <w:r w:rsidDel="00C67110">
          <w:rPr>
            <w:spacing w:val="-1"/>
          </w:rPr>
          <w:delText xml:space="preserve"> </w:delText>
        </w:r>
        <w:r w:rsidDel="00C67110">
          <w:delText>a jump</w:delText>
        </w:r>
        <w:r w:rsidDel="00C67110">
          <w:rPr>
            <w:spacing w:val="-2"/>
          </w:rPr>
          <w:delText xml:space="preserve"> </w:delText>
        </w:r>
        <w:r w:rsidDel="00C67110">
          <w:delText>from</w:delText>
        </w:r>
        <w:r w:rsidDel="00C67110">
          <w:rPr>
            <w:spacing w:val="-2"/>
          </w:rPr>
          <w:delText xml:space="preserve"> </w:delText>
        </w:r>
        <w:r w:rsidDel="00C67110">
          <w:delText>0 to</w:delText>
        </w:r>
        <w:r w:rsidDel="00C67110">
          <w:rPr>
            <w:spacing w:val="-2"/>
          </w:rPr>
          <w:delText xml:space="preserve"> </w:delText>
        </w:r>
        <w:r w:rsidDel="00C67110">
          <w:delText>2</w:delText>
        </w:r>
        <w:r w:rsidDel="00C67110">
          <w:rPr>
            <w:spacing w:val="-1"/>
          </w:rPr>
          <w:delText xml:space="preserve"> </w:delText>
        </w:r>
        <w:r w:rsidDel="00C67110">
          <w:delText>is</w:delText>
        </w:r>
        <w:r w:rsidDel="00C67110">
          <w:rPr>
            <w:spacing w:val="-1"/>
          </w:rPr>
          <w:delText xml:space="preserve"> </w:delText>
        </w:r>
        <w:r w:rsidDel="00C67110">
          <w:delText>impossible based</w:delText>
        </w:r>
        <w:r w:rsidDel="00C67110">
          <w:rPr>
            <w:spacing w:val="-2"/>
          </w:rPr>
          <w:delText xml:space="preserve"> </w:delText>
        </w:r>
        <w:r w:rsidDel="00C67110">
          <w:delText>on</w:delText>
        </w:r>
        <w:r w:rsidDel="00C67110">
          <w:rPr>
            <w:spacing w:val="-2"/>
          </w:rPr>
          <w:delText xml:space="preserve"> </w:delText>
        </w:r>
        <w:r w:rsidDel="00C67110">
          <w:delText>this</w:delText>
        </w:r>
        <w:r w:rsidDel="00C67110">
          <w:rPr>
            <w:spacing w:val="-1"/>
          </w:rPr>
          <w:delText xml:space="preserve"> </w:delText>
        </w:r>
        <w:r w:rsidDel="00C67110">
          <w:delText>code.</w:delText>
        </w:r>
      </w:del>
    </w:p>
    <w:p w:rsidR="00CB0608" w:rsidDel="00C67110" w:rsidRDefault="00CB0608">
      <w:pPr>
        <w:pStyle w:val="BodyText"/>
        <w:spacing w:before="11"/>
        <w:rPr>
          <w:del w:id="1777" w:author="James Tan Swee Chuan (SUSS)" w:date="2022-03-31T16:51:00Z"/>
          <w:sz w:val="36"/>
        </w:rPr>
      </w:pPr>
    </w:p>
    <w:p w:rsidR="00CB0608" w:rsidDel="00C67110" w:rsidRDefault="00271F97">
      <w:pPr>
        <w:pStyle w:val="ListParagraph"/>
        <w:numPr>
          <w:ilvl w:val="0"/>
          <w:numId w:val="2"/>
        </w:numPr>
        <w:tabs>
          <w:tab w:val="left" w:pos="960"/>
        </w:tabs>
        <w:spacing w:before="1"/>
        <w:ind w:left="960"/>
        <w:jc w:val="left"/>
        <w:rPr>
          <w:del w:id="1778" w:author="James Tan Swee Chuan (SUSS)" w:date="2022-03-31T16:51:00Z"/>
          <w:sz w:val="24"/>
        </w:rPr>
      </w:pPr>
      <w:del w:id="1779" w:author="James Tan Swee Chuan (SUSS)" w:date="2022-03-31T16:51:00Z">
        <w:r w:rsidDel="00C67110">
          <w:rPr>
            <w:sz w:val="24"/>
          </w:rPr>
          <w:delText>Which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following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is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correct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about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rFonts w:ascii="Courier New"/>
            <w:sz w:val="24"/>
          </w:rPr>
          <w:delText>for</w:delText>
        </w:r>
        <w:r w:rsidDel="00C67110">
          <w:rPr>
            <w:sz w:val="24"/>
          </w:rPr>
          <w:delText>-loops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in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Python?</w:delText>
        </w:r>
      </w:del>
    </w:p>
    <w:p w:rsidR="00CB0608" w:rsidDel="00C67110" w:rsidRDefault="00CB0608">
      <w:pPr>
        <w:pStyle w:val="BodyText"/>
        <w:spacing w:before="12"/>
        <w:rPr>
          <w:del w:id="1780" w:author="James Tan Swee Chuan (SUSS)" w:date="2022-03-31T16:51:00Z"/>
          <w:sz w:val="21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ind w:left="1840"/>
        <w:rPr>
          <w:del w:id="1781" w:author="James Tan Swee Chuan (SUSS)" w:date="2022-03-31T16:51:00Z"/>
          <w:sz w:val="24"/>
        </w:rPr>
      </w:pPr>
      <w:del w:id="1782" w:author="James Tan Swee Chuan (SUSS)" w:date="2022-03-31T16:51:00Z">
        <w:r w:rsidDel="00C67110">
          <w:rPr>
            <w:sz w:val="24"/>
          </w:rPr>
          <w:delText>We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need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to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initiate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counter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before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6"/>
            <w:sz w:val="24"/>
          </w:rPr>
          <w:delText xml:space="preserve"> </w:delText>
        </w:r>
        <w:r w:rsidDel="00C67110">
          <w:rPr>
            <w:sz w:val="24"/>
          </w:rPr>
          <w:delText>loop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starts.</w:delText>
        </w:r>
      </w:del>
    </w:p>
    <w:p w:rsidR="00CB0608" w:rsidDel="00C67110" w:rsidRDefault="00CB0608">
      <w:pPr>
        <w:pStyle w:val="BodyText"/>
        <w:spacing w:before="4"/>
        <w:rPr>
          <w:del w:id="1783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ind w:left="1840"/>
        <w:jc w:val="both"/>
        <w:rPr>
          <w:del w:id="1784" w:author="James Tan Swee Chuan (SUSS)" w:date="2022-03-31T16:51:00Z"/>
        </w:rPr>
      </w:pPr>
      <w:del w:id="1785" w:author="James Tan Swee Chuan (SUSS)" w:date="2022-03-31T16:51:00Z">
        <w:r w:rsidDel="00C67110">
          <w:delText>Incorrect.</w:delText>
        </w:r>
        <w:r w:rsidDel="00C67110">
          <w:rPr>
            <w:spacing w:val="-6"/>
          </w:rPr>
          <w:delText xml:space="preserve"> </w:delText>
        </w:r>
        <w:r w:rsidDel="00C67110">
          <w:delText>We</w:delText>
        </w:r>
        <w:r w:rsidDel="00C67110">
          <w:rPr>
            <w:spacing w:val="-5"/>
          </w:rPr>
          <w:delText xml:space="preserve"> </w:delText>
        </w:r>
        <w:r w:rsidDel="00C67110">
          <w:delText>only</w:delText>
        </w:r>
        <w:r w:rsidDel="00C67110">
          <w:rPr>
            <w:spacing w:val="-6"/>
          </w:rPr>
          <w:delText xml:space="preserve"> </w:delText>
        </w:r>
        <w:r w:rsidDel="00C67110">
          <w:delText>need</w:delText>
        </w:r>
        <w:r w:rsidDel="00C67110">
          <w:rPr>
            <w:spacing w:val="-5"/>
          </w:rPr>
          <w:delText xml:space="preserve"> </w:delText>
        </w:r>
        <w:r w:rsidDel="00C67110">
          <w:delText>to</w:delText>
        </w:r>
        <w:r w:rsidDel="00C67110">
          <w:rPr>
            <w:spacing w:val="-6"/>
          </w:rPr>
          <w:delText xml:space="preserve"> </w:delText>
        </w:r>
        <w:r w:rsidDel="00C67110">
          <w:delText>initiate</w:delText>
        </w:r>
        <w:r w:rsidDel="00C67110">
          <w:rPr>
            <w:spacing w:val="-5"/>
          </w:rPr>
          <w:delText xml:space="preserve"> </w:delText>
        </w:r>
        <w:r w:rsidDel="00C67110">
          <w:delText>a</w:delText>
        </w:r>
        <w:r w:rsidDel="00C67110">
          <w:rPr>
            <w:spacing w:val="-5"/>
          </w:rPr>
          <w:delText xml:space="preserve"> </w:delText>
        </w:r>
        <w:r w:rsidDel="00C67110">
          <w:delText>counter</w:delText>
        </w:r>
        <w:r w:rsidDel="00C67110">
          <w:rPr>
            <w:spacing w:val="-6"/>
          </w:rPr>
          <w:delText xml:space="preserve"> </w:delText>
        </w:r>
        <w:r w:rsidDel="00C67110">
          <w:delText>before</w:delText>
        </w:r>
        <w:r w:rsidDel="00C67110">
          <w:rPr>
            <w:spacing w:val="-5"/>
          </w:rPr>
          <w:delText xml:space="preserve"> </w:delText>
        </w:r>
        <w:r w:rsidDel="00C67110">
          <w:delText>a</w:delText>
        </w:r>
        <w:r w:rsidDel="00C67110">
          <w:rPr>
            <w:spacing w:val="-3"/>
          </w:rPr>
          <w:delText xml:space="preserve"> </w:delText>
        </w:r>
        <w:r w:rsidDel="00C67110">
          <w:rPr>
            <w:rFonts w:ascii="Courier New"/>
          </w:rPr>
          <w:delText>while</w:delText>
        </w:r>
        <w:r w:rsidDel="00C67110">
          <w:delText>-loop</w:delText>
        </w:r>
        <w:r w:rsidDel="00C67110">
          <w:rPr>
            <w:spacing w:val="-5"/>
          </w:rPr>
          <w:delText xml:space="preserve"> </w:delText>
        </w:r>
        <w:r w:rsidDel="00C67110">
          <w:delText>starts.</w:delText>
        </w:r>
      </w:del>
    </w:p>
    <w:p w:rsidR="00CB0608" w:rsidDel="00C67110" w:rsidRDefault="00CB0608">
      <w:pPr>
        <w:pStyle w:val="BodyText"/>
        <w:spacing w:before="9"/>
        <w:rPr>
          <w:del w:id="1786" w:author="James Tan Swee Chuan (SUSS)" w:date="2022-03-31T16:51:00Z"/>
          <w:sz w:val="25"/>
        </w:rPr>
      </w:pPr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ind w:left="1840"/>
        <w:rPr>
          <w:del w:id="1787" w:author="James Tan Swee Chuan (SUSS)" w:date="2022-03-31T16:51:00Z"/>
          <w:sz w:val="24"/>
        </w:rPr>
      </w:pPr>
      <w:del w:id="1788" w:author="James Tan Swee Chuan (SUSS)" w:date="2022-03-31T16:51:00Z">
        <w:r w:rsidDel="00C67110">
          <w:rPr>
            <w:sz w:val="24"/>
          </w:rPr>
          <w:delText>We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must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write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a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line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to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increase</w:delText>
        </w:r>
        <w:r w:rsidDel="00C67110">
          <w:rPr>
            <w:spacing w:val="-3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counter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by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one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within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loop.</w:delText>
        </w:r>
      </w:del>
    </w:p>
    <w:p w:rsidR="00CB0608" w:rsidDel="00C67110" w:rsidRDefault="00CB0608">
      <w:pPr>
        <w:pStyle w:val="BodyText"/>
        <w:spacing w:before="4"/>
        <w:rPr>
          <w:del w:id="1789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before="1" w:line="348" w:lineRule="auto"/>
        <w:ind w:left="1840" w:right="126"/>
        <w:jc w:val="both"/>
        <w:rPr>
          <w:del w:id="1790" w:author="James Tan Swee Chuan (SUSS)" w:date="2022-03-31T16:51:00Z"/>
        </w:rPr>
      </w:pPr>
      <w:del w:id="1791" w:author="James Tan Swee Chuan (SUSS)" w:date="2022-03-31T16:51:00Z">
        <w:r w:rsidDel="00C67110">
          <w:delText>Incorrect.</w:delText>
        </w:r>
        <w:r w:rsidDel="00C67110">
          <w:rPr>
            <w:spacing w:val="-4"/>
          </w:rPr>
          <w:delText xml:space="preserve"> </w:delText>
        </w:r>
        <w:r w:rsidDel="00C67110">
          <w:delText>We</w:delText>
        </w:r>
        <w:r w:rsidDel="00C67110">
          <w:rPr>
            <w:spacing w:val="-4"/>
          </w:rPr>
          <w:delText xml:space="preserve"> </w:delText>
        </w:r>
        <w:r w:rsidDel="00C67110">
          <w:delText>only</w:delText>
        </w:r>
        <w:r w:rsidDel="00C67110">
          <w:rPr>
            <w:spacing w:val="-3"/>
          </w:rPr>
          <w:delText xml:space="preserve"> </w:delText>
        </w:r>
        <w:r w:rsidDel="00C67110">
          <w:delText>need</w:delText>
        </w:r>
        <w:r w:rsidDel="00C67110">
          <w:rPr>
            <w:spacing w:val="-4"/>
          </w:rPr>
          <w:delText xml:space="preserve"> </w:delText>
        </w:r>
        <w:r w:rsidDel="00C67110">
          <w:delText>to</w:delText>
        </w:r>
        <w:r w:rsidDel="00C67110">
          <w:rPr>
            <w:spacing w:val="-3"/>
          </w:rPr>
          <w:delText xml:space="preserve"> </w:delText>
        </w:r>
        <w:r w:rsidDel="00C67110">
          <w:delText>write</w:delText>
        </w:r>
        <w:r w:rsidDel="00C67110">
          <w:rPr>
            <w:spacing w:val="-4"/>
          </w:rPr>
          <w:delText xml:space="preserve"> </w:delText>
        </w:r>
        <w:r w:rsidDel="00C67110">
          <w:delText>a</w:delText>
        </w:r>
        <w:r w:rsidDel="00C67110">
          <w:rPr>
            <w:spacing w:val="-3"/>
          </w:rPr>
          <w:delText xml:space="preserve"> </w:delText>
        </w:r>
        <w:r w:rsidDel="00C67110">
          <w:delText>line</w:delText>
        </w:r>
        <w:r w:rsidDel="00C67110">
          <w:rPr>
            <w:spacing w:val="-4"/>
          </w:rPr>
          <w:delText xml:space="preserve"> </w:delText>
        </w:r>
        <w:r w:rsidDel="00C67110">
          <w:delText>to</w:delText>
        </w:r>
        <w:r w:rsidDel="00C67110">
          <w:rPr>
            <w:spacing w:val="-3"/>
          </w:rPr>
          <w:delText xml:space="preserve"> </w:delText>
        </w:r>
        <w:r w:rsidDel="00C67110">
          <w:delText>increase</w:delText>
        </w:r>
        <w:r w:rsidDel="00C67110">
          <w:rPr>
            <w:spacing w:val="-4"/>
          </w:rPr>
          <w:delText xml:space="preserve"> </w:delText>
        </w:r>
        <w:r w:rsidDel="00C67110">
          <w:delText>the</w:delText>
        </w:r>
        <w:r w:rsidDel="00C67110">
          <w:rPr>
            <w:spacing w:val="-3"/>
          </w:rPr>
          <w:delText xml:space="preserve"> </w:delText>
        </w:r>
        <w:r w:rsidDel="00C67110">
          <w:delText>counter</w:delText>
        </w:r>
        <w:r w:rsidDel="00C67110">
          <w:rPr>
            <w:spacing w:val="-4"/>
          </w:rPr>
          <w:delText xml:space="preserve"> </w:delText>
        </w:r>
        <w:r w:rsidDel="00C67110">
          <w:delText>by</w:delText>
        </w:r>
        <w:r w:rsidDel="00C67110">
          <w:rPr>
            <w:spacing w:val="-3"/>
          </w:rPr>
          <w:delText xml:space="preserve"> </w:delText>
        </w:r>
        <w:r w:rsidDel="00C67110">
          <w:delText>one</w:delText>
        </w:r>
        <w:r w:rsidDel="00C67110">
          <w:rPr>
            <w:spacing w:val="-4"/>
          </w:rPr>
          <w:delText xml:space="preserve"> </w:delText>
        </w:r>
        <w:r w:rsidDel="00C67110">
          <w:delText>within</w:delText>
        </w:r>
        <w:r w:rsidDel="00C67110">
          <w:rPr>
            <w:spacing w:val="-57"/>
          </w:rPr>
          <w:delText xml:space="preserve"> </w:delText>
        </w:r>
        <w:r w:rsidDel="00C67110">
          <w:delText xml:space="preserve">a </w:delText>
        </w:r>
        <w:r w:rsidDel="00C67110">
          <w:rPr>
            <w:rFonts w:ascii="Courier New"/>
          </w:rPr>
          <w:delText>while</w:delText>
        </w:r>
        <w:r w:rsidDel="00C67110">
          <w:delText>-loop.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spacing w:before="184"/>
        <w:ind w:left="1840"/>
        <w:rPr>
          <w:del w:id="1792" w:author="James Tan Swee Chuan (SUSS)" w:date="2022-03-31T16:51:00Z"/>
          <w:sz w:val="24"/>
        </w:rPr>
      </w:pPr>
      <w:del w:id="1793" w:author="James Tan Swee Chuan (SUSS)" w:date="2022-03-31T16:51:00Z">
        <w:r w:rsidDel="00C67110">
          <w:rPr>
            <w:sz w:val="24"/>
          </w:rPr>
          <w:delText>We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need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an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exit</w:delText>
        </w:r>
        <w:r w:rsidDel="00C67110">
          <w:rPr>
            <w:spacing w:val="-4"/>
            <w:sz w:val="24"/>
          </w:rPr>
          <w:delText xml:space="preserve"> </w:delText>
        </w:r>
        <w:r w:rsidDel="00C67110">
          <w:rPr>
            <w:sz w:val="24"/>
          </w:rPr>
          <w:delText>condition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for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-5"/>
            <w:sz w:val="24"/>
          </w:rPr>
          <w:delText xml:space="preserve"> </w:delText>
        </w:r>
        <w:r w:rsidDel="00C67110">
          <w:rPr>
            <w:sz w:val="24"/>
          </w:rPr>
          <w:delText>loop.</w:delText>
        </w:r>
      </w:del>
    </w:p>
    <w:p w:rsidR="00CB0608" w:rsidDel="00C67110" w:rsidRDefault="00CB0608">
      <w:pPr>
        <w:pStyle w:val="BodyText"/>
        <w:spacing w:before="4"/>
        <w:rPr>
          <w:del w:id="1794" w:author="James Tan Swee Chuan (SUSS)" w:date="2022-03-31T16:51:00Z"/>
          <w:sz w:val="22"/>
        </w:rPr>
      </w:pPr>
    </w:p>
    <w:p w:rsidR="00CB0608" w:rsidDel="00C67110" w:rsidRDefault="00271F97">
      <w:pPr>
        <w:pStyle w:val="BodyText"/>
        <w:spacing w:before="1" w:line="343" w:lineRule="auto"/>
        <w:ind w:left="1840" w:right="122"/>
        <w:jc w:val="both"/>
        <w:rPr>
          <w:del w:id="1795" w:author="James Tan Swee Chuan (SUSS)" w:date="2022-03-31T16:51:00Z"/>
        </w:rPr>
      </w:pPr>
      <w:del w:id="1796" w:author="James Tan Swee Chuan (SUSS)" w:date="2022-03-31T16:51:00Z">
        <w:r w:rsidDel="00C67110">
          <w:delText>Incorrect.</w:delText>
        </w:r>
        <w:r w:rsidDel="00C67110">
          <w:rPr>
            <w:spacing w:val="-8"/>
          </w:rPr>
          <w:delText xml:space="preserve"> </w:delText>
        </w:r>
        <w:r w:rsidDel="00C67110">
          <w:delText>A</w:delText>
        </w:r>
        <w:r w:rsidDel="00C67110">
          <w:rPr>
            <w:spacing w:val="-7"/>
          </w:rPr>
          <w:delText xml:space="preserve"> </w:delText>
        </w:r>
        <w:r w:rsidDel="00C67110">
          <w:rPr>
            <w:rFonts w:ascii="Courier New"/>
          </w:rPr>
          <w:delText>for</w:delText>
        </w:r>
        <w:r w:rsidDel="00C67110">
          <w:delText>-loop</w:delText>
        </w:r>
        <w:r w:rsidDel="00C67110">
          <w:rPr>
            <w:spacing w:val="-7"/>
          </w:rPr>
          <w:delText xml:space="preserve"> </w:delText>
        </w:r>
        <w:r w:rsidDel="00C67110">
          <w:delText>does</w:delText>
        </w:r>
        <w:r w:rsidDel="00C67110">
          <w:rPr>
            <w:spacing w:val="-8"/>
          </w:rPr>
          <w:delText xml:space="preserve"> </w:delText>
        </w:r>
        <w:r w:rsidDel="00C67110">
          <w:delText>not</w:delText>
        </w:r>
        <w:r w:rsidDel="00C67110">
          <w:rPr>
            <w:spacing w:val="-8"/>
          </w:rPr>
          <w:delText xml:space="preserve"> </w:delText>
        </w:r>
        <w:r w:rsidDel="00C67110">
          <w:delText>need</w:delText>
        </w:r>
        <w:r w:rsidDel="00C67110">
          <w:rPr>
            <w:spacing w:val="-7"/>
          </w:rPr>
          <w:delText xml:space="preserve"> </w:delText>
        </w:r>
        <w:r w:rsidDel="00C67110">
          <w:delText>any</w:delText>
        </w:r>
        <w:r w:rsidDel="00C67110">
          <w:rPr>
            <w:spacing w:val="-8"/>
          </w:rPr>
          <w:delText xml:space="preserve"> </w:delText>
        </w:r>
        <w:r w:rsidDel="00C67110">
          <w:delText>exit</w:delText>
        </w:r>
        <w:r w:rsidDel="00C67110">
          <w:rPr>
            <w:spacing w:val="-7"/>
          </w:rPr>
          <w:delText xml:space="preserve"> </w:delText>
        </w:r>
        <w:r w:rsidDel="00C67110">
          <w:delText>condition</w:delText>
        </w:r>
        <w:r w:rsidDel="00C67110">
          <w:rPr>
            <w:spacing w:val="-8"/>
          </w:rPr>
          <w:delText xml:space="preserve"> </w:delText>
        </w:r>
        <w:r w:rsidDel="00C67110">
          <w:delText>since</w:delText>
        </w:r>
        <w:r w:rsidDel="00C67110">
          <w:rPr>
            <w:spacing w:val="-8"/>
          </w:rPr>
          <w:delText xml:space="preserve"> </w:delText>
        </w:r>
        <w:r w:rsidDel="00C67110">
          <w:delText>it</w:delText>
        </w:r>
        <w:r w:rsidDel="00C67110">
          <w:rPr>
            <w:spacing w:val="-7"/>
          </w:rPr>
          <w:delText xml:space="preserve"> </w:delText>
        </w:r>
        <w:r w:rsidDel="00C67110">
          <w:delText>runs</w:delText>
        </w:r>
        <w:r w:rsidDel="00C67110">
          <w:rPr>
            <w:spacing w:val="-8"/>
          </w:rPr>
          <w:delText xml:space="preserve"> </w:delText>
        </w:r>
        <w:r w:rsidDel="00C67110">
          <w:delText>through</w:delText>
        </w:r>
        <w:r w:rsidDel="00C67110">
          <w:rPr>
            <w:spacing w:val="-57"/>
          </w:rPr>
          <w:delText xml:space="preserve"> </w:delText>
        </w:r>
        <w:r w:rsidDel="00C67110">
          <w:delText>a</w:delText>
        </w:r>
        <w:r w:rsidDel="00C67110">
          <w:rPr>
            <w:spacing w:val="-1"/>
          </w:rPr>
          <w:delText xml:space="preserve"> </w:delText>
        </w:r>
        <w:r w:rsidDel="00C67110">
          <w:delText>finite</w:delText>
        </w:r>
        <w:r w:rsidDel="00C67110">
          <w:rPr>
            <w:spacing w:val="-1"/>
          </w:rPr>
          <w:delText xml:space="preserve"> </w:delText>
        </w:r>
        <w:r w:rsidDel="00C67110">
          <w:delText>list. Once</w:delText>
        </w:r>
        <w:r w:rsidDel="00C67110">
          <w:rPr>
            <w:spacing w:val="-2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list</w:delText>
        </w:r>
        <w:r w:rsidDel="00C67110">
          <w:rPr>
            <w:spacing w:val="-1"/>
          </w:rPr>
          <w:delText xml:space="preserve"> </w:delText>
        </w:r>
        <w:r w:rsidDel="00C67110">
          <w:delText>comes</w:delText>
        </w:r>
        <w:r w:rsidDel="00C67110">
          <w:rPr>
            <w:spacing w:val="-1"/>
          </w:rPr>
          <w:delText xml:space="preserve"> </w:delText>
        </w:r>
        <w:r w:rsidDel="00C67110">
          <w:delText>to</w:delText>
        </w:r>
        <w:r w:rsidDel="00C67110">
          <w:rPr>
            <w:spacing w:val="-2"/>
          </w:rPr>
          <w:delText xml:space="preserve"> </w:delText>
        </w:r>
        <w:r w:rsidDel="00C67110">
          <w:delText>an end,</w:delText>
        </w:r>
        <w:r w:rsidDel="00C67110">
          <w:rPr>
            <w:spacing w:val="-1"/>
          </w:rPr>
          <w:delText xml:space="preserve"> </w:delText>
        </w:r>
        <w:r w:rsidDel="00C67110">
          <w:delText>Python will</w:delText>
        </w:r>
        <w:r w:rsidDel="00C67110">
          <w:rPr>
            <w:spacing w:val="-2"/>
          </w:rPr>
          <w:delText xml:space="preserve"> </w:delText>
        </w:r>
        <w:r w:rsidDel="00C67110">
          <w:delText>exit the</w:delText>
        </w:r>
        <w:r w:rsidDel="00C67110">
          <w:rPr>
            <w:spacing w:val="-2"/>
          </w:rPr>
          <w:delText xml:space="preserve"> </w:delText>
        </w:r>
        <w:r w:rsidDel="00C67110">
          <w:delText>loop.</w:delText>
        </w:r>
      </w:del>
    </w:p>
    <w:p w:rsidR="00CB0608" w:rsidDel="00C67110" w:rsidRDefault="00271F97">
      <w:pPr>
        <w:pStyle w:val="ListParagraph"/>
        <w:numPr>
          <w:ilvl w:val="1"/>
          <w:numId w:val="2"/>
        </w:numPr>
        <w:tabs>
          <w:tab w:val="left" w:pos="1839"/>
          <w:tab w:val="left" w:pos="1840"/>
        </w:tabs>
        <w:spacing w:before="196" w:line="343" w:lineRule="auto"/>
        <w:ind w:left="1840" w:right="117"/>
        <w:rPr>
          <w:del w:id="1797" w:author="James Tan Swee Chuan (SUSS)" w:date="2022-03-31T16:51:00Z"/>
          <w:sz w:val="24"/>
        </w:rPr>
      </w:pPr>
      <w:del w:id="1798" w:author="James Tan Swee Chuan (SUSS)" w:date="2022-03-31T16:51:00Z">
        <w:r w:rsidDel="00C67110">
          <w:rPr>
            <w:spacing w:val="-1"/>
            <w:sz w:val="24"/>
          </w:rPr>
          <w:delText>We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can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use</w:delText>
        </w:r>
        <w:r w:rsidDel="00C67110">
          <w:rPr>
            <w:spacing w:val="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the</w:delText>
        </w:r>
        <w:r w:rsidDel="00C67110">
          <w:rPr>
            <w:spacing w:val="3"/>
            <w:sz w:val="24"/>
          </w:rPr>
          <w:delText xml:space="preserve"> </w:delText>
        </w:r>
        <w:r w:rsidDel="00C67110">
          <w:rPr>
            <w:rFonts w:ascii="Courier New"/>
            <w:spacing w:val="-1"/>
            <w:sz w:val="24"/>
          </w:rPr>
          <w:delText>range()</w:delText>
        </w:r>
        <w:r w:rsidDel="00C67110">
          <w:rPr>
            <w:rFonts w:ascii="Courier New"/>
            <w:spacing w:val="-8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function</w:delText>
        </w:r>
        <w:r w:rsidDel="00C67110">
          <w:rPr>
            <w:spacing w:val="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to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generate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a</w:delText>
        </w:r>
        <w:r w:rsidDel="00C67110">
          <w:rPr>
            <w:spacing w:val="3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list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of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spacing w:val="-1"/>
            <w:sz w:val="24"/>
          </w:rPr>
          <w:delText>numbers</w:delText>
        </w:r>
        <w:r w:rsidDel="00C67110">
          <w:rPr>
            <w:spacing w:val="3"/>
            <w:sz w:val="24"/>
          </w:rPr>
          <w:delText xml:space="preserve"> </w:delText>
        </w:r>
        <w:r w:rsidDel="00C67110">
          <w:rPr>
            <w:sz w:val="24"/>
          </w:rPr>
          <w:delText>as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sz w:val="24"/>
          </w:rPr>
          <w:delText>the</w:delText>
        </w:r>
        <w:r w:rsidDel="00C67110">
          <w:rPr>
            <w:spacing w:val="2"/>
            <w:sz w:val="24"/>
          </w:rPr>
          <w:delText xml:space="preserve"> </w:delText>
        </w:r>
        <w:r w:rsidDel="00C67110">
          <w:rPr>
            <w:sz w:val="24"/>
          </w:rPr>
          <w:delText>index</w:delText>
        </w:r>
        <w:r w:rsidDel="00C67110">
          <w:rPr>
            <w:spacing w:val="-57"/>
            <w:sz w:val="24"/>
          </w:rPr>
          <w:delText xml:space="preserve"> </w:delText>
        </w:r>
        <w:r w:rsidDel="00C67110">
          <w:rPr>
            <w:sz w:val="24"/>
          </w:rPr>
          <w:delText>of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 xml:space="preserve">the </w:delText>
        </w:r>
        <w:r w:rsidDel="00C67110">
          <w:rPr>
            <w:rFonts w:ascii="Courier New"/>
            <w:sz w:val="24"/>
          </w:rPr>
          <w:delText>for</w:delText>
        </w:r>
        <w:r w:rsidDel="00C67110">
          <w:rPr>
            <w:sz w:val="24"/>
          </w:rPr>
          <w:delText>-loop iterations.</w:delText>
        </w:r>
      </w:del>
    </w:p>
    <w:p w:rsidR="00CB0608" w:rsidDel="00C67110" w:rsidRDefault="00271F97">
      <w:pPr>
        <w:pStyle w:val="Heading3"/>
        <w:spacing w:before="127" w:line="319" w:lineRule="auto"/>
        <w:ind w:left="1840" w:right="117"/>
        <w:jc w:val="both"/>
        <w:rPr>
          <w:del w:id="1799" w:author="James Tan Swee Chuan (SUSS)" w:date="2022-03-31T16:51:00Z"/>
        </w:rPr>
      </w:pPr>
      <w:del w:id="1800" w:author="James Tan Swee Chuan (SUSS)" w:date="2022-03-31T16:51:00Z">
        <w:r w:rsidDel="00C67110">
          <w:delText xml:space="preserve">Correct. Every </w:delText>
        </w:r>
        <w:r w:rsidDel="00C67110">
          <w:rPr>
            <w:rFonts w:ascii="Courier New"/>
          </w:rPr>
          <w:delText>for</w:delText>
        </w:r>
        <w:r w:rsidDel="00C67110">
          <w:delText>-loop needs a list for it to run through. One type of list</w:delText>
        </w:r>
        <w:r w:rsidDel="00C67110">
          <w:rPr>
            <w:spacing w:val="-57"/>
          </w:rPr>
          <w:delText xml:space="preserve"> </w:delText>
        </w:r>
        <w:r w:rsidDel="00C67110">
          <w:delText>is a list of integers that can serve as the index for the for-loop iterations,</w:delText>
        </w:r>
        <w:r w:rsidDel="00C67110">
          <w:rPr>
            <w:spacing w:val="1"/>
          </w:rPr>
          <w:delText xml:space="preserve"> </w:delText>
        </w:r>
        <w:r w:rsidDel="00C67110">
          <w:delText>and</w:delText>
        </w:r>
        <w:r w:rsidDel="00C67110">
          <w:rPr>
            <w:spacing w:val="-1"/>
          </w:rPr>
          <w:delText xml:space="preserve"> </w:delText>
        </w:r>
        <w:r w:rsidDel="00C67110">
          <w:delText>we</w:delText>
        </w:r>
        <w:r w:rsidDel="00C67110">
          <w:rPr>
            <w:spacing w:val="-1"/>
          </w:rPr>
          <w:delText xml:space="preserve"> </w:delText>
        </w:r>
        <w:r w:rsidDel="00C67110">
          <w:delText>can</w:delText>
        </w:r>
        <w:r w:rsidDel="00C67110">
          <w:rPr>
            <w:spacing w:val="-1"/>
          </w:rPr>
          <w:delText xml:space="preserve"> </w:delText>
        </w:r>
        <w:r w:rsidDel="00C67110">
          <w:delText>generate</w:delText>
        </w:r>
        <w:r w:rsidDel="00C67110">
          <w:rPr>
            <w:spacing w:val="-2"/>
          </w:rPr>
          <w:delText xml:space="preserve"> </w:delText>
        </w:r>
        <w:r w:rsidDel="00C67110">
          <w:delText>such</w:delText>
        </w:r>
        <w:r w:rsidDel="00C67110">
          <w:rPr>
            <w:spacing w:val="-2"/>
          </w:rPr>
          <w:delText xml:space="preserve"> </w:delText>
        </w:r>
        <w:r w:rsidDel="00C67110">
          <w:delText>a list</w:delText>
        </w:r>
        <w:r w:rsidDel="00C67110">
          <w:rPr>
            <w:spacing w:val="-1"/>
          </w:rPr>
          <w:delText xml:space="preserve"> </w:delText>
        </w:r>
        <w:r w:rsidDel="00C67110">
          <w:delText>by</w:delText>
        </w:r>
        <w:r w:rsidDel="00C67110">
          <w:rPr>
            <w:spacing w:val="-1"/>
          </w:rPr>
          <w:delText xml:space="preserve"> </w:delText>
        </w:r>
        <w:r w:rsidDel="00C67110">
          <w:delText>the</w:delText>
        </w:r>
        <w:r w:rsidDel="00C67110">
          <w:rPr>
            <w:spacing w:val="-1"/>
          </w:rPr>
          <w:delText xml:space="preserve"> </w:delText>
        </w:r>
        <w:r w:rsidDel="00C67110">
          <w:delText>range()</w:delText>
        </w:r>
        <w:r w:rsidDel="00C67110">
          <w:rPr>
            <w:spacing w:val="-2"/>
          </w:rPr>
          <w:delText xml:space="preserve"> </w:delText>
        </w:r>
        <w:r w:rsidDel="00C67110">
          <w:delText>function.</w:delText>
        </w:r>
      </w:del>
    </w:p>
    <w:p w:rsidR="00CB0608" w:rsidRDefault="00CB0608">
      <w:pPr>
        <w:spacing w:line="319" w:lineRule="auto"/>
        <w:jc w:val="both"/>
        <w:sectPr w:rsidR="00CB0608">
          <w:pgSz w:w="11910" w:h="16840"/>
          <w:pgMar w:top="1580" w:right="960" w:bottom="1280" w:left="960" w:header="933" w:footer="1084" w:gutter="0"/>
          <w:cols w:space="720"/>
        </w:sectPr>
      </w:pPr>
    </w:p>
    <w:p w:rsidR="00CB0608" w:rsidRDefault="00CB0608">
      <w:pPr>
        <w:pStyle w:val="BodyText"/>
        <w:rPr>
          <w:rFonts w:ascii="Palatino Linotype"/>
          <w:b/>
          <w:sz w:val="20"/>
        </w:rPr>
      </w:pPr>
    </w:p>
    <w:p w:rsidR="00CB0608" w:rsidRDefault="00271F97">
      <w:pPr>
        <w:spacing w:before="216"/>
        <w:ind w:left="4197" w:right="4554"/>
        <w:jc w:val="center"/>
        <w:rPr>
          <w:rFonts w:ascii="Palatino Linotype"/>
          <w:b/>
          <w:sz w:val="24"/>
        </w:rPr>
      </w:pPr>
      <w:r>
        <w:rPr>
          <w:rFonts w:ascii="Palatino Linotype"/>
          <w:b/>
          <w:sz w:val="24"/>
        </w:rPr>
        <w:t>References</w:t>
      </w:r>
    </w:p>
    <w:p w:rsidR="00CB0608" w:rsidRDefault="00CB0608">
      <w:pPr>
        <w:pStyle w:val="BodyText"/>
        <w:rPr>
          <w:rFonts w:ascii="Palatino Linotype"/>
          <w:b/>
          <w:sz w:val="26"/>
        </w:rPr>
      </w:pPr>
    </w:p>
    <w:p w:rsidR="00CB0608" w:rsidDel="00C67110" w:rsidRDefault="00271F97" w:rsidP="002D6E88">
      <w:pPr>
        <w:spacing w:before="204" w:line="355" w:lineRule="auto"/>
        <w:ind w:left="120" w:right="1309"/>
        <w:rPr>
          <w:del w:id="1801" w:author="James Tan Swee Chuan (SUSS)" w:date="2022-03-31T16:52:00Z"/>
          <w:sz w:val="24"/>
        </w:rPr>
      </w:pPr>
      <w:r>
        <w:rPr>
          <w:sz w:val="24"/>
        </w:rPr>
        <w:t>Atom.io. (</w:t>
      </w:r>
      <w:proofErr w:type="spellStart"/>
      <w:r>
        <w:rPr>
          <w:sz w:val="24"/>
        </w:rPr>
        <w:t>n.d.</w:t>
      </w:r>
      <w:proofErr w:type="spellEnd"/>
      <w:r>
        <w:rPr>
          <w:sz w:val="24"/>
        </w:rPr>
        <w:t xml:space="preserve">). </w:t>
      </w:r>
      <w:r>
        <w:rPr>
          <w:rFonts w:ascii="Palatino Linotype" w:hAnsi="Palatino Linotype"/>
          <w:i/>
          <w:sz w:val="24"/>
        </w:rPr>
        <w:t>A hackable text editor for the 21st Century</w:t>
      </w:r>
      <w:r>
        <w:rPr>
          <w:sz w:val="24"/>
        </w:rPr>
        <w:t xml:space="preserve">. GitHub. </w:t>
      </w:r>
      <w:hyperlink r:id="rId100">
        <w:r>
          <w:rPr>
            <w:color w:val="0000FF"/>
            <w:sz w:val="24"/>
          </w:rPr>
          <w:t>https://atom.io</w:t>
        </w:r>
      </w:hyperlink>
      <w:r>
        <w:rPr>
          <w:color w:val="0000FF"/>
          <w:spacing w:val="-58"/>
          <w:sz w:val="24"/>
        </w:rPr>
        <w:t xml:space="preserve"> </w:t>
      </w:r>
      <w:del w:id="1802" w:author="James Tan Swee Chuan (SUSS)" w:date="2022-03-31T16:52:00Z">
        <w:r w:rsidDel="00C67110">
          <w:rPr>
            <w:sz w:val="24"/>
          </w:rPr>
          <w:delText>Learn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>Python.</w:delText>
        </w:r>
        <w:r w:rsidDel="00C67110">
          <w:rPr>
            <w:spacing w:val="-2"/>
            <w:sz w:val="24"/>
          </w:rPr>
          <w:delText xml:space="preserve"> </w:delText>
        </w:r>
        <w:r w:rsidDel="00C67110">
          <w:rPr>
            <w:sz w:val="24"/>
          </w:rPr>
          <w:delText xml:space="preserve">(n.d.). </w:delText>
        </w:r>
        <w:r w:rsidDel="00C67110">
          <w:rPr>
            <w:rFonts w:ascii="Palatino Linotype" w:hAnsi="Palatino Linotype"/>
            <w:i/>
            <w:sz w:val="24"/>
          </w:rPr>
          <w:delText>Python</w:delText>
        </w:r>
        <w:r w:rsidDel="00C67110">
          <w:rPr>
            <w:rFonts w:ascii="Palatino Linotype" w:hAnsi="Palatino Linotype"/>
            <w:i/>
            <w:spacing w:val="-2"/>
            <w:sz w:val="24"/>
          </w:rPr>
          <w:delText xml:space="preserve"> </w:delText>
        </w:r>
        <w:r w:rsidDel="00C67110">
          <w:rPr>
            <w:rFonts w:ascii="Palatino Linotype" w:hAnsi="Palatino Linotype"/>
            <w:i/>
            <w:sz w:val="24"/>
          </w:rPr>
          <w:delText>–</w:delText>
        </w:r>
        <w:r w:rsidDel="00C67110">
          <w:rPr>
            <w:rFonts w:ascii="Palatino Linotype" w:hAnsi="Palatino Linotype"/>
            <w:i/>
            <w:spacing w:val="-1"/>
            <w:sz w:val="24"/>
          </w:rPr>
          <w:delText xml:space="preserve"> </w:delText>
        </w:r>
        <w:r w:rsidDel="00C67110">
          <w:rPr>
            <w:rFonts w:ascii="Palatino Linotype" w:hAnsi="Palatino Linotype"/>
            <w:i/>
            <w:sz w:val="24"/>
          </w:rPr>
          <w:delText>Basic</w:delText>
        </w:r>
        <w:r w:rsidDel="00C67110">
          <w:rPr>
            <w:rFonts w:ascii="Palatino Linotype" w:hAnsi="Palatino Linotype"/>
            <w:i/>
            <w:spacing w:val="-2"/>
            <w:sz w:val="24"/>
          </w:rPr>
          <w:delText xml:space="preserve"> </w:delText>
        </w:r>
        <w:r w:rsidDel="00C67110">
          <w:rPr>
            <w:rFonts w:ascii="Palatino Linotype" w:hAnsi="Palatino Linotype"/>
            <w:i/>
            <w:sz w:val="24"/>
          </w:rPr>
          <w:delText>operators</w:delText>
        </w:r>
        <w:r w:rsidDel="00C67110">
          <w:rPr>
            <w:sz w:val="24"/>
          </w:rPr>
          <w:delText>.</w:delText>
        </w:r>
        <w:r w:rsidDel="00C67110">
          <w:rPr>
            <w:spacing w:val="-1"/>
            <w:sz w:val="24"/>
          </w:rPr>
          <w:delText xml:space="preserve"> </w:delText>
        </w:r>
        <w:r w:rsidDel="00C67110">
          <w:rPr>
            <w:sz w:val="24"/>
          </w:rPr>
          <w:delText>tutorialspoint.</w:delText>
        </w:r>
        <w:r w:rsidDel="00C67110">
          <w:rPr>
            <w:spacing w:val="-1"/>
            <w:sz w:val="24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"https://www.tutorialspoint.com/python/python_basic_operators.htm" \h </w:delInstrText>
        </w:r>
        <w:r w:rsidR="002260BD" w:rsidDel="00C67110">
          <w:fldChar w:fldCharType="separate"/>
        </w:r>
        <w:r w:rsidDel="00C67110">
          <w:rPr>
            <w:color w:val="0000FF"/>
            <w:sz w:val="24"/>
          </w:rPr>
          <w:delText>https://</w:delText>
        </w:r>
        <w:r w:rsidR="002260BD" w:rsidDel="00C67110">
          <w:rPr>
            <w:color w:val="0000FF"/>
            <w:sz w:val="24"/>
          </w:rPr>
          <w:fldChar w:fldCharType="end"/>
        </w:r>
      </w:del>
    </w:p>
    <w:p w:rsidR="00CB0608" w:rsidDel="00C67110" w:rsidRDefault="002260BD">
      <w:pPr>
        <w:spacing w:before="204" w:line="355" w:lineRule="auto"/>
        <w:ind w:left="120" w:right="1309"/>
        <w:rPr>
          <w:del w:id="1803" w:author="James Tan Swee Chuan (SUSS)" w:date="2022-03-31T16:52:00Z"/>
        </w:rPr>
        <w:pPrChange w:id="1804" w:author="James Tan Swee Chuan (SUSS)" w:date="2022-03-31T16:52:00Z">
          <w:pPr>
            <w:pStyle w:val="BodyText"/>
            <w:spacing w:before="24"/>
            <w:ind w:left="856"/>
          </w:pPr>
        </w:pPrChange>
      </w:pPr>
      <w:del w:id="1805" w:author="James Tan Swee Chuan (SUSS)" w:date="2022-03-31T16:52:00Z">
        <w:r w:rsidDel="00C67110">
          <w:fldChar w:fldCharType="begin"/>
        </w:r>
        <w:r w:rsidDel="00C67110">
          <w:delInstrText xml:space="preserve"> HYPERLINK "https://www.tutorialspoint.com/python/python_basic_operators.htm" \h </w:delInstrText>
        </w:r>
        <w:r w:rsidDel="00C67110">
          <w:fldChar w:fldCharType="separate"/>
        </w:r>
        <w:r w:rsidR="00271F97" w:rsidDel="00C67110">
          <w:rPr>
            <w:color w:val="0000FF"/>
          </w:rPr>
          <w:delText>www.tutorialspoint.com/python/python_basic_operators.htm</w:delText>
        </w:r>
        <w:r w:rsidDel="00C67110">
          <w:rPr>
            <w:color w:val="0000FF"/>
          </w:rPr>
          <w:fldChar w:fldCharType="end"/>
        </w:r>
      </w:del>
    </w:p>
    <w:p w:rsidR="00CB0608" w:rsidDel="00C67110" w:rsidRDefault="00271F97">
      <w:pPr>
        <w:spacing w:before="204" w:line="355" w:lineRule="auto"/>
        <w:ind w:left="120" w:right="1309"/>
        <w:rPr>
          <w:del w:id="1806" w:author="James Tan Swee Chuan (SUSS)" w:date="2022-03-31T16:52:00Z"/>
          <w:sz w:val="24"/>
        </w:rPr>
        <w:pPrChange w:id="1807" w:author="James Tan Swee Chuan (SUSS)" w:date="2022-03-31T16:52:00Z">
          <w:pPr>
            <w:spacing w:before="161" w:line="372" w:lineRule="auto"/>
            <w:ind w:left="856" w:right="623" w:hanging="737"/>
          </w:pPr>
        </w:pPrChange>
      </w:pPr>
      <w:del w:id="1808" w:author="James Tan Swee Chuan (SUSS)" w:date="2022-03-31T16:52:00Z">
        <w:r w:rsidDel="00C67110">
          <w:rPr>
            <w:sz w:val="24"/>
          </w:rPr>
          <w:delText>Python</w:delText>
        </w:r>
        <w:r w:rsidDel="00C67110">
          <w:rPr>
            <w:spacing w:val="-8"/>
            <w:sz w:val="24"/>
          </w:rPr>
          <w:delText xml:space="preserve"> </w:delText>
        </w:r>
        <w:r w:rsidDel="00C67110">
          <w:rPr>
            <w:sz w:val="24"/>
          </w:rPr>
          <w:delText>Tutorial.</w:delText>
        </w:r>
        <w:r w:rsidDel="00C67110">
          <w:rPr>
            <w:spacing w:val="-9"/>
            <w:sz w:val="24"/>
          </w:rPr>
          <w:delText xml:space="preserve"> </w:delText>
        </w:r>
        <w:r w:rsidDel="00C67110">
          <w:rPr>
            <w:sz w:val="24"/>
          </w:rPr>
          <w:delText>(n.d.).</w:delText>
        </w:r>
        <w:r w:rsidDel="00C67110">
          <w:rPr>
            <w:spacing w:val="-9"/>
            <w:sz w:val="24"/>
          </w:rPr>
          <w:delText xml:space="preserve"> </w:delText>
        </w:r>
        <w:r w:rsidDel="00C67110">
          <w:rPr>
            <w:rFonts w:ascii="Palatino Linotype"/>
            <w:i/>
            <w:sz w:val="24"/>
          </w:rPr>
          <w:delText>Python</w:delText>
        </w:r>
        <w:r w:rsidDel="00C67110">
          <w:rPr>
            <w:rFonts w:ascii="Palatino Linotype"/>
            <w:i/>
            <w:spacing w:val="-9"/>
            <w:sz w:val="24"/>
          </w:rPr>
          <w:delText xml:space="preserve"> </w:delText>
        </w:r>
        <w:r w:rsidDel="00C67110">
          <w:rPr>
            <w:rFonts w:ascii="Palatino Linotype"/>
            <w:i/>
            <w:sz w:val="24"/>
          </w:rPr>
          <w:delText>3</w:delText>
        </w:r>
        <w:r w:rsidDel="00C67110">
          <w:rPr>
            <w:rFonts w:ascii="Palatino Linotype"/>
            <w:i/>
            <w:spacing w:val="-8"/>
            <w:sz w:val="24"/>
          </w:rPr>
          <w:delText xml:space="preserve"> </w:delText>
        </w:r>
        <w:r w:rsidDel="00C67110">
          <w:rPr>
            <w:rFonts w:ascii="Palatino Linotype"/>
            <w:i/>
            <w:sz w:val="24"/>
          </w:rPr>
          <w:delText>escape</w:delText>
        </w:r>
        <w:r w:rsidDel="00C67110">
          <w:rPr>
            <w:rFonts w:ascii="Palatino Linotype"/>
            <w:i/>
            <w:spacing w:val="-9"/>
            <w:sz w:val="24"/>
          </w:rPr>
          <w:delText xml:space="preserve"> </w:delText>
        </w:r>
        <w:r w:rsidDel="00C67110">
          <w:rPr>
            <w:rFonts w:ascii="Palatino Linotype"/>
            <w:i/>
            <w:sz w:val="24"/>
          </w:rPr>
          <w:delText>sequences</w:delText>
        </w:r>
        <w:r w:rsidDel="00C67110">
          <w:rPr>
            <w:sz w:val="24"/>
          </w:rPr>
          <w:delText>.</w:delText>
        </w:r>
        <w:r w:rsidDel="00C67110">
          <w:rPr>
            <w:spacing w:val="-8"/>
            <w:sz w:val="24"/>
          </w:rPr>
          <w:delText xml:space="preserve"> </w:delText>
        </w:r>
        <w:r w:rsidDel="00C67110">
          <w:rPr>
            <w:sz w:val="24"/>
          </w:rPr>
          <w:delText>Python-ds.com.</w:delText>
        </w:r>
        <w:r w:rsidDel="00C67110">
          <w:rPr>
            <w:spacing w:val="-10"/>
            <w:sz w:val="24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"https://www.python-ds.com/python-3-escape-sequences" \h </w:delInstrText>
        </w:r>
        <w:r w:rsidR="002260BD" w:rsidDel="00C67110">
          <w:fldChar w:fldCharType="separate"/>
        </w:r>
        <w:r w:rsidDel="00C67110">
          <w:rPr>
            <w:color w:val="0000FF"/>
            <w:sz w:val="24"/>
          </w:rPr>
          <w:delText>https://www.python-</w:delText>
        </w:r>
        <w:r w:rsidR="002260BD" w:rsidDel="00C67110">
          <w:rPr>
            <w:color w:val="0000FF"/>
            <w:sz w:val="24"/>
          </w:rPr>
          <w:fldChar w:fldCharType="end"/>
        </w:r>
        <w:r w:rsidDel="00C67110">
          <w:rPr>
            <w:color w:val="0000FF"/>
            <w:spacing w:val="-57"/>
            <w:sz w:val="24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"https://www.python-ds.com/python-3-escape-sequences" \h </w:delInstrText>
        </w:r>
        <w:r w:rsidR="002260BD" w:rsidDel="00C67110">
          <w:fldChar w:fldCharType="separate"/>
        </w:r>
        <w:r w:rsidDel="00C67110">
          <w:rPr>
            <w:color w:val="0000FF"/>
            <w:sz w:val="24"/>
          </w:rPr>
          <w:delText>ds.com/python-3-escape-sequences</w:delText>
        </w:r>
        <w:r w:rsidR="002260BD" w:rsidDel="00C67110">
          <w:rPr>
            <w:color w:val="0000FF"/>
            <w:sz w:val="24"/>
          </w:rPr>
          <w:fldChar w:fldCharType="end"/>
        </w:r>
      </w:del>
    </w:p>
    <w:p w:rsidR="00CB0608" w:rsidDel="00C67110" w:rsidRDefault="00271F97">
      <w:pPr>
        <w:spacing w:before="204" w:line="355" w:lineRule="auto"/>
        <w:ind w:left="120" w:right="1309"/>
        <w:rPr>
          <w:del w:id="1809" w:author="James Tan Swee Chuan (SUSS)" w:date="2022-03-31T16:52:00Z"/>
        </w:rPr>
        <w:pPrChange w:id="1810" w:author="James Tan Swee Chuan (SUSS)" w:date="2022-03-31T16:52:00Z">
          <w:pPr>
            <w:pStyle w:val="BodyText"/>
            <w:spacing w:line="372" w:lineRule="auto"/>
            <w:ind w:left="856" w:hanging="737"/>
          </w:pPr>
        </w:pPrChange>
      </w:pPr>
      <w:del w:id="1811" w:author="James Tan Swee Chuan (SUSS)" w:date="2022-03-31T16:52:00Z">
        <w:r w:rsidDel="00C67110">
          <w:delText>Python</w:delText>
        </w:r>
        <w:r w:rsidDel="00C67110">
          <w:rPr>
            <w:spacing w:val="-11"/>
          </w:rPr>
          <w:delText xml:space="preserve"> </w:delText>
        </w:r>
        <w:r w:rsidDel="00C67110">
          <w:delText>Tutorial.</w:delText>
        </w:r>
        <w:r w:rsidDel="00C67110">
          <w:rPr>
            <w:spacing w:val="-12"/>
          </w:rPr>
          <w:delText xml:space="preserve"> </w:delText>
        </w:r>
        <w:r w:rsidDel="00C67110">
          <w:delText>(n.d.).</w:delText>
        </w:r>
        <w:r w:rsidDel="00C67110">
          <w:rPr>
            <w:spacing w:val="-11"/>
          </w:rPr>
          <w:delText xml:space="preserve"> </w:delText>
        </w:r>
        <w:r w:rsidDel="00C67110">
          <w:rPr>
            <w:rFonts w:ascii="Palatino Linotype"/>
            <w:i/>
          </w:rPr>
          <w:delText>Python</w:delText>
        </w:r>
        <w:r w:rsidDel="00C67110">
          <w:rPr>
            <w:rFonts w:ascii="Palatino Linotype"/>
            <w:i/>
            <w:spacing w:val="-12"/>
          </w:rPr>
          <w:delText xml:space="preserve"> </w:delText>
        </w:r>
        <w:r w:rsidDel="00C67110">
          <w:rPr>
            <w:rFonts w:ascii="Palatino Linotype"/>
            <w:i/>
          </w:rPr>
          <w:delText>variables</w:delText>
        </w:r>
        <w:r w:rsidDel="00C67110">
          <w:delText>.</w:delText>
        </w:r>
        <w:r w:rsidDel="00C67110">
          <w:rPr>
            <w:spacing w:val="-10"/>
          </w:rPr>
          <w:delText xml:space="preserve"> </w:delText>
        </w:r>
        <w:r w:rsidDel="00C67110">
          <w:delText>w3schools.com.</w:delText>
        </w:r>
        <w:r w:rsidDel="00C67110">
          <w:rPr>
            <w:spacing w:val="-8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"https://www.w3schools.com/python/python_variables.asp" \h </w:delInstrText>
        </w:r>
        <w:r w:rsidR="002260BD" w:rsidDel="00C67110">
          <w:fldChar w:fldCharType="separate"/>
        </w:r>
        <w:r w:rsidDel="00C67110">
          <w:rPr>
            <w:color w:val="0000FF"/>
          </w:rPr>
          <w:delText>https://www.w3schools.com/</w:delText>
        </w:r>
        <w:r w:rsidR="002260BD" w:rsidDel="00C67110">
          <w:rPr>
            <w:color w:val="0000FF"/>
          </w:rPr>
          <w:fldChar w:fldCharType="end"/>
        </w:r>
        <w:r w:rsidDel="00C67110">
          <w:rPr>
            <w:color w:val="0000FF"/>
            <w:spacing w:val="-57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"https://www.w3schools.com/python/python_variables.asp" \h </w:delInstrText>
        </w:r>
        <w:r w:rsidR="002260BD" w:rsidDel="00C67110">
          <w:fldChar w:fldCharType="separate"/>
        </w:r>
        <w:r w:rsidDel="00C67110">
          <w:rPr>
            <w:color w:val="0000FF"/>
          </w:rPr>
          <w:delText>python/python_variables.asp</w:delText>
        </w:r>
        <w:r w:rsidR="002260BD" w:rsidDel="00C67110">
          <w:rPr>
            <w:color w:val="0000FF"/>
          </w:rPr>
          <w:fldChar w:fldCharType="end"/>
        </w:r>
      </w:del>
    </w:p>
    <w:p w:rsidR="00CB0608" w:rsidDel="00C67110" w:rsidRDefault="00271F97">
      <w:pPr>
        <w:spacing w:before="204" w:line="355" w:lineRule="auto"/>
        <w:ind w:left="120" w:right="1309"/>
        <w:rPr>
          <w:del w:id="1812" w:author="James Tan Swee Chuan (SUSS)" w:date="2022-03-31T16:52:00Z"/>
        </w:rPr>
        <w:pPrChange w:id="1813" w:author="James Tan Swee Chuan (SUSS)" w:date="2022-03-31T16:52:00Z">
          <w:pPr>
            <w:pStyle w:val="BodyText"/>
            <w:spacing w:line="372" w:lineRule="auto"/>
            <w:ind w:left="856" w:hanging="737"/>
          </w:pPr>
        </w:pPrChange>
      </w:pPr>
      <w:del w:id="1814" w:author="James Tan Swee Chuan (SUSS)" w:date="2022-03-31T16:52:00Z">
        <w:r w:rsidDel="00C67110">
          <w:delText>Python.org.</w:delText>
        </w:r>
        <w:r w:rsidDel="00C67110">
          <w:rPr>
            <w:spacing w:val="-7"/>
          </w:rPr>
          <w:delText xml:space="preserve"> </w:delText>
        </w:r>
        <w:r w:rsidDel="00C67110">
          <w:delText>(n.d.).</w:delText>
        </w:r>
        <w:r w:rsidDel="00C67110">
          <w:rPr>
            <w:spacing w:val="-6"/>
          </w:rPr>
          <w:delText xml:space="preserve"> </w:delText>
        </w:r>
        <w:r w:rsidDel="00C67110">
          <w:rPr>
            <w:rFonts w:ascii="Palatino Linotype"/>
            <w:i/>
          </w:rPr>
          <w:delText>Built-in</w:delText>
        </w:r>
        <w:r w:rsidDel="00C67110">
          <w:rPr>
            <w:rFonts w:ascii="Palatino Linotype"/>
            <w:i/>
            <w:spacing w:val="-6"/>
          </w:rPr>
          <w:delText xml:space="preserve"> </w:delText>
        </w:r>
        <w:r w:rsidDel="00C67110">
          <w:rPr>
            <w:rFonts w:ascii="Palatino Linotype"/>
            <w:i/>
          </w:rPr>
          <w:delText>exceptions</w:delText>
        </w:r>
        <w:r w:rsidDel="00C67110">
          <w:delText>.</w:delText>
        </w:r>
        <w:r w:rsidDel="00C67110">
          <w:rPr>
            <w:spacing w:val="-6"/>
          </w:rPr>
          <w:delText xml:space="preserve"> </w:delText>
        </w:r>
        <w:r w:rsidDel="00C67110">
          <w:delText>Python</w:delText>
        </w:r>
        <w:r w:rsidDel="00C67110">
          <w:rPr>
            <w:spacing w:val="-5"/>
          </w:rPr>
          <w:delText xml:space="preserve"> </w:delText>
        </w:r>
        <w:r w:rsidDel="00C67110">
          <w:delText>Software</w:delText>
        </w:r>
        <w:r w:rsidDel="00C67110">
          <w:rPr>
            <w:spacing w:val="-5"/>
          </w:rPr>
          <w:delText xml:space="preserve"> </w:delText>
        </w:r>
        <w:r w:rsidDel="00C67110">
          <w:delText>Foundation.</w:delText>
        </w:r>
        <w:r w:rsidDel="00C67110">
          <w:rPr>
            <w:spacing w:val="-6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"https://docs.python.org/3/library/exceptions.html" \h </w:delInstrText>
        </w:r>
        <w:r w:rsidR="002260BD" w:rsidDel="00C67110">
          <w:fldChar w:fldCharType="separate"/>
        </w:r>
        <w:r w:rsidDel="00C67110">
          <w:rPr>
            <w:color w:val="0000FF"/>
          </w:rPr>
          <w:delText>https://</w:delText>
        </w:r>
        <w:r w:rsidR="002260BD" w:rsidDel="00C67110">
          <w:rPr>
            <w:color w:val="0000FF"/>
          </w:rPr>
          <w:fldChar w:fldCharType="end"/>
        </w:r>
        <w:r w:rsidDel="00C67110">
          <w:rPr>
            <w:color w:val="0000FF"/>
            <w:spacing w:val="-57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"https://docs.python.org/3/library/exceptions.html" \h </w:delInstrText>
        </w:r>
        <w:r w:rsidR="002260BD" w:rsidDel="00C67110">
          <w:fldChar w:fldCharType="separate"/>
        </w:r>
        <w:r w:rsidDel="00C67110">
          <w:rPr>
            <w:color w:val="0000FF"/>
          </w:rPr>
          <w:delText>docs.python.org/3/library/exceptions.html</w:delText>
        </w:r>
        <w:r w:rsidR="002260BD" w:rsidDel="00C67110">
          <w:rPr>
            <w:color w:val="0000FF"/>
          </w:rPr>
          <w:fldChar w:fldCharType="end"/>
        </w:r>
      </w:del>
    </w:p>
    <w:p w:rsidR="00CB0608" w:rsidDel="00C67110" w:rsidRDefault="00271F97">
      <w:pPr>
        <w:spacing w:before="204" w:line="355" w:lineRule="auto"/>
        <w:ind w:left="120" w:right="1309"/>
        <w:rPr>
          <w:del w:id="1815" w:author="James Tan Swee Chuan (SUSS)" w:date="2022-03-31T16:52:00Z"/>
        </w:rPr>
        <w:pPrChange w:id="1816" w:author="James Tan Swee Chuan (SUSS)" w:date="2022-03-31T16:52:00Z">
          <w:pPr>
            <w:pStyle w:val="BodyText"/>
            <w:spacing w:line="372" w:lineRule="auto"/>
            <w:ind w:left="856" w:right="1083" w:hanging="737"/>
          </w:pPr>
        </w:pPrChange>
      </w:pPr>
      <w:del w:id="1817" w:author="James Tan Swee Chuan (SUSS)" w:date="2022-03-31T16:52:00Z">
        <w:r w:rsidDel="00C67110">
          <w:delText xml:space="preserve">Python.org. (n.d.). </w:delText>
        </w:r>
        <w:r w:rsidDel="00C67110">
          <w:rPr>
            <w:rFonts w:ascii="Palatino Linotype"/>
            <w:i/>
          </w:rPr>
          <w:delText>Built-in types</w:delText>
        </w:r>
        <w:r w:rsidDel="00C67110">
          <w:delText xml:space="preserve">. Python Software Foundation. </w:delText>
        </w:r>
        <w:r w:rsidR="002260BD" w:rsidDel="00C67110">
          <w:fldChar w:fldCharType="begin"/>
        </w:r>
        <w:r w:rsidR="002260BD" w:rsidDel="00C67110">
          <w:delInstrText xml:space="preserve"> HYPERLINK "https://docs.python.org/3/library/stdtypes.html" \l "numeric-types-int-float-complex" \h </w:delInstrText>
        </w:r>
        <w:r w:rsidR="002260BD" w:rsidDel="00C67110">
          <w:fldChar w:fldCharType="separate"/>
        </w:r>
        <w:r w:rsidDel="00C67110">
          <w:rPr>
            <w:color w:val="0000FF"/>
          </w:rPr>
          <w:delText>https://</w:delText>
        </w:r>
        <w:r w:rsidR="002260BD" w:rsidDel="00C67110">
          <w:rPr>
            <w:color w:val="0000FF"/>
          </w:rPr>
          <w:fldChar w:fldCharType="end"/>
        </w:r>
        <w:r w:rsidDel="00C67110">
          <w:rPr>
            <w:color w:val="0000FF"/>
            <w:spacing w:val="1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"https://docs.python.org/3/library/stdtypes.html" \l "numeric-types-int-float-complex" \h </w:delInstrText>
        </w:r>
        <w:r w:rsidR="002260BD" w:rsidDel="00C67110">
          <w:fldChar w:fldCharType="separate"/>
        </w:r>
        <w:r w:rsidDel="00C67110">
          <w:rPr>
            <w:color w:val="0000FF"/>
            <w:spacing w:val="-1"/>
          </w:rPr>
          <w:delText>docs.python.org/3/library/stdtypes.html#numeric-types-int-float-complex</w:delText>
        </w:r>
        <w:r w:rsidR="002260BD" w:rsidDel="00C67110">
          <w:rPr>
            <w:color w:val="0000FF"/>
            <w:spacing w:val="-1"/>
          </w:rPr>
          <w:fldChar w:fldCharType="end"/>
        </w:r>
      </w:del>
    </w:p>
    <w:p w:rsidR="00CB0608" w:rsidRDefault="00271F97">
      <w:pPr>
        <w:spacing w:before="204" w:line="355" w:lineRule="auto"/>
        <w:ind w:left="120" w:right="1309"/>
        <w:pPrChange w:id="1818" w:author="James Tan Swee Chuan (SUSS)" w:date="2022-03-31T16:52:00Z">
          <w:pPr>
            <w:pStyle w:val="BodyText"/>
            <w:spacing w:line="372" w:lineRule="auto"/>
            <w:ind w:left="856" w:hanging="737"/>
          </w:pPr>
        </w:pPrChange>
      </w:pPr>
      <w:del w:id="1819" w:author="James Tan Swee Chuan (SUSS)" w:date="2022-03-31T16:52:00Z">
        <w:r w:rsidDel="00C67110">
          <w:delText>Python.org.</w:delText>
        </w:r>
        <w:r w:rsidDel="00C67110">
          <w:rPr>
            <w:spacing w:val="-6"/>
          </w:rPr>
          <w:delText xml:space="preserve"> </w:delText>
        </w:r>
        <w:r w:rsidDel="00C67110">
          <w:delText>(n.d.).</w:delText>
        </w:r>
        <w:r w:rsidDel="00C67110">
          <w:rPr>
            <w:spacing w:val="-5"/>
          </w:rPr>
          <w:delText xml:space="preserve"> </w:delText>
        </w:r>
        <w:r w:rsidDel="00C67110">
          <w:rPr>
            <w:rFonts w:ascii="Palatino Linotype"/>
            <w:i/>
          </w:rPr>
          <w:delText>Download</w:delText>
        </w:r>
        <w:r w:rsidDel="00C67110">
          <w:rPr>
            <w:rFonts w:ascii="Palatino Linotype"/>
            <w:i/>
            <w:spacing w:val="-5"/>
          </w:rPr>
          <w:delText xml:space="preserve"> </w:delText>
        </w:r>
        <w:r w:rsidDel="00C67110">
          <w:rPr>
            <w:rFonts w:ascii="Palatino Linotype"/>
            <w:i/>
          </w:rPr>
          <w:delText>python</w:delText>
        </w:r>
        <w:r w:rsidDel="00C67110">
          <w:delText>.</w:delText>
        </w:r>
        <w:r w:rsidDel="00C67110">
          <w:rPr>
            <w:spacing w:val="-5"/>
          </w:rPr>
          <w:delText xml:space="preserve"> </w:delText>
        </w:r>
        <w:r w:rsidDel="00C67110">
          <w:delText>Python</w:delText>
        </w:r>
        <w:r w:rsidDel="00C67110">
          <w:rPr>
            <w:spacing w:val="-4"/>
          </w:rPr>
          <w:delText xml:space="preserve"> </w:delText>
        </w:r>
        <w:r w:rsidDel="00C67110">
          <w:delText>Software</w:delText>
        </w:r>
        <w:r w:rsidDel="00C67110">
          <w:rPr>
            <w:spacing w:val="-5"/>
          </w:rPr>
          <w:delText xml:space="preserve"> </w:delText>
        </w:r>
        <w:r w:rsidDel="00C67110">
          <w:delText>Foundation.</w:delText>
        </w:r>
        <w:r w:rsidDel="00C67110">
          <w:rPr>
            <w:spacing w:val="-4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"https://www.python.org/downloads/" \h </w:delInstrText>
        </w:r>
        <w:r w:rsidR="002260BD" w:rsidDel="00C67110">
          <w:fldChar w:fldCharType="separate"/>
        </w:r>
        <w:r w:rsidDel="00C67110">
          <w:rPr>
            <w:color w:val="0000FF"/>
          </w:rPr>
          <w:delText>https://</w:delText>
        </w:r>
        <w:r w:rsidR="002260BD" w:rsidDel="00C67110">
          <w:rPr>
            <w:color w:val="0000FF"/>
          </w:rPr>
          <w:fldChar w:fldCharType="end"/>
        </w:r>
        <w:r w:rsidDel="00C67110">
          <w:rPr>
            <w:color w:val="0000FF"/>
            <w:spacing w:val="-57"/>
          </w:rPr>
          <w:delText xml:space="preserve"> </w:delText>
        </w:r>
        <w:r w:rsidR="002260BD" w:rsidDel="00C67110">
          <w:fldChar w:fldCharType="begin"/>
        </w:r>
        <w:r w:rsidR="002260BD" w:rsidDel="00C67110">
          <w:delInstrText xml:space="preserve"> HYPERLINK "https://www.python.org/downloads/" \h </w:delInstrText>
        </w:r>
        <w:r w:rsidR="002260BD" w:rsidDel="00C67110">
          <w:fldChar w:fldCharType="separate"/>
        </w:r>
        <w:r w:rsidDel="00C67110">
          <w:rPr>
            <w:color w:val="0000FF"/>
          </w:rPr>
          <w:delText>www.python.org/downloads/</w:delText>
        </w:r>
        <w:r w:rsidR="002260BD" w:rsidDel="00C67110">
          <w:rPr>
            <w:color w:val="0000FF"/>
          </w:rPr>
          <w:fldChar w:fldCharType="end"/>
        </w:r>
      </w:del>
    </w:p>
    <w:p w:rsidR="00CB0608" w:rsidRDefault="00271F97">
      <w:pPr>
        <w:spacing w:line="320" w:lineRule="exact"/>
        <w:ind w:left="120"/>
        <w:rPr>
          <w:sz w:val="24"/>
        </w:rPr>
      </w:pPr>
      <w:r>
        <w:rPr>
          <w:sz w:val="24"/>
        </w:rPr>
        <w:t>Shaw,</w:t>
      </w:r>
      <w:r>
        <w:rPr>
          <w:spacing w:val="-7"/>
          <w:sz w:val="24"/>
        </w:rPr>
        <w:t xml:space="preserve"> </w:t>
      </w:r>
      <w:r>
        <w:rPr>
          <w:sz w:val="24"/>
        </w:rPr>
        <w:t>Z.</w:t>
      </w:r>
      <w:r>
        <w:rPr>
          <w:spacing w:val="-8"/>
          <w:sz w:val="24"/>
        </w:rPr>
        <w:t xml:space="preserve"> </w:t>
      </w:r>
      <w:r>
        <w:rPr>
          <w:sz w:val="24"/>
        </w:rPr>
        <w:t>A.</w:t>
      </w:r>
      <w:r>
        <w:rPr>
          <w:spacing w:val="-7"/>
          <w:sz w:val="24"/>
        </w:rPr>
        <w:t xml:space="preserve"> </w:t>
      </w:r>
      <w:r>
        <w:rPr>
          <w:sz w:val="24"/>
        </w:rPr>
        <w:t>(2017).</w:t>
      </w:r>
      <w:r>
        <w:rPr>
          <w:spacing w:val="-6"/>
          <w:sz w:val="24"/>
        </w:rPr>
        <w:t xml:space="preserve"> </w:t>
      </w:r>
      <w:r>
        <w:rPr>
          <w:rFonts w:ascii="Palatino Linotype"/>
          <w:i/>
          <w:sz w:val="24"/>
        </w:rPr>
        <w:t>Learn</w:t>
      </w:r>
      <w:r>
        <w:rPr>
          <w:rFonts w:ascii="Palatino Linotype"/>
          <w:i/>
          <w:spacing w:val="-8"/>
          <w:sz w:val="24"/>
        </w:rPr>
        <w:t xml:space="preserve"> </w:t>
      </w:r>
      <w:r>
        <w:rPr>
          <w:rFonts w:ascii="Palatino Linotype"/>
          <w:i/>
          <w:sz w:val="24"/>
        </w:rPr>
        <w:t>python</w:t>
      </w:r>
      <w:r>
        <w:rPr>
          <w:rFonts w:ascii="Palatino Linotype"/>
          <w:i/>
          <w:spacing w:val="-6"/>
          <w:sz w:val="24"/>
        </w:rPr>
        <w:t xml:space="preserve"> </w:t>
      </w:r>
      <w:r>
        <w:rPr>
          <w:rFonts w:ascii="Palatino Linotype"/>
          <w:i/>
          <w:sz w:val="24"/>
        </w:rPr>
        <w:t>3</w:t>
      </w:r>
      <w:r>
        <w:rPr>
          <w:rFonts w:ascii="Palatino Linotype"/>
          <w:i/>
          <w:spacing w:val="-7"/>
          <w:sz w:val="24"/>
        </w:rPr>
        <w:t xml:space="preserve"> </w:t>
      </w:r>
      <w:r>
        <w:rPr>
          <w:rFonts w:ascii="Palatino Linotype"/>
          <w:i/>
          <w:sz w:val="24"/>
        </w:rPr>
        <w:t>the</w:t>
      </w:r>
      <w:r>
        <w:rPr>
          <w:rFonts w:ascii="Palatino Linotype"/>
          <w:i/>
          <w:spacing w:val="-7"/>
          <w:sz w:val="24"/>
        </w:rPr>
        <w:t xml:space="preserve"> </w:t>
      </w:r>
      <w:r>
        <w:rPr>
          <w:rFonts w:ascii="Palatino Linotype"/>
          <w:i/>
          <w:sz w:val="24"/>
        </w:rPr>
        <w:t>hard</w:t>
      </w:r>
      <w:r>
        <w:rPr>
          <w:rFonts w:ascii="Palatino Linotype"/>
          <w:i/>
          <w:spacing w:val="-6"/>
          <w:sz w:val="24"/>
        </w:rPr>
        <w:t xml:space="preserve"> </w:t>
      </w:r>
      <w:r>
        <w:rPr>
          <w:rFonts w:ascii="Palatino Linotype"/>
          <w:i/>
          <w:sz w:val="24"/>
        </w:rPr>
        <w:t>way</w:t>
      </w:r>
      <w:r>
        <w:rPr>
          <w:sz w:val="24"/>
        </w:rPr>
        <w:t>.</w:t>
      </w:r>
      <w:r>
        <w:rPr>
          <w:spacing w:val="-7"/>
          <w:sz w:val="24"/>
        </w:rPr>
        <w:t xml:space="preserve"> </w:t>
      </w:r>
      <w:r>
        <w:rPr>
          <w:sz w:val="24"/>
        </w:rPr>
        <w:t>Addison-Wesley</w:t>
      </w:r>
      <w:r>
        <w:rPr>
          <w:spacing w:val="-7"/>
          <w:sz w:val="24"/>
        </w:rPr>
        <w:t xml:space="preserve"> </w:t>
      </w:r>
      <w:r>
        <w:rPr>
          <w:sz w:val="24"/>
        </w:rPr>
        <w:t>Professional.</w:t>
      </w:r>
    </w:p>
    <w:sectPr w:rsidR="00CB0608">
      <w:pgSz w:w="11910" w:h="16840"/>
      <w:pgMar w:top="1580" w:right="960" w:bottom="1280" w:left="960" w:header="933" w:footer="108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1497" w:rsidRDefault="00C41497">
      <w:r>
        <w:separator/>
      </w:r>
    </w:p>
  </w:endnote>
  <w:endnote w:type="continuationSeparator" w:id="0">
    <w:p w:rsidR="00C41497" w:rsidRDefault="00C414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20000287" w:usb1="00000000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4065" w:rsidRDefault="0052406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4065" w:rsidRDefault="00524065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4065" w:rsidRDefault="00524065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B86" w:rsidRDefault="002D6E88">
    <w:pPr>
      <w:pStyle w:val="BodyText"/>
      <w:spacing w:line="14" w:lineRule="auto"/>
      <w:rPr>
        <w:sz w:val="20"/>
      </w:rPr>
    </w:pPr>
    <w:r>
      <w:rPr>
        <w:noProof/>
        <w:lang w:val="en-SG" w:eastAsia="zh-CN"/>
      </w:rPr>
      <mc:AlternateContent>
        <mc:Choice Requires="wps">
          <w:drawing>
            <wp:anchor distT="0" distB="0" distL="114300" distR="114300" simplePos="0" relativeHeight="486356480" behindDoc="1" locked="0" layoutInCell="1" allowOverlap="1">
              <wp:simplePos x="0" y="0"/>
              <wp:positionH relativeFrom="page">
                <wp:posOffset>3568700</wp:posOffset>
              </wp:positionH>
              <wp:positionV relativeFrom="page">
                <wp:posOffset>9935633</wp:posOffset>
              </wp:positionV>
              <wp:extent cx="846667" cy="211667"/>
              <wp:effectExtent l="0" t="0" r="10795" b="17145"/>
              <wp:wrapNone/>
              <wp:docPr id="6" name="docshape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46667" cy="21166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4B86" w:rsidRDefault="002D6E88">
                          <w:pPr>
                            <w:spacing w:line="241" w:lineRule="exact"/>
                            <w:ind w:left="20"/>
                            <w:rPr>
                              <w:sz w:val="20"/>
                            </w:rPr>
                          </w:pPr>
                          <w:proofErr w:type="spellStart"/>
                          <w:ins w:id="46" w:author="James Tan Swee Chuan (SUSS)" w:date="2022-03-31T16:53:00Z">
                            <w:r>
                              <w:rPr>
                                <w:sz w:val="20"/>
                              </w:rPr>
                              <w:t>Pg</w:t>
                            </w:r>
                            <w:proofErr w:type="spellEnd"/>
                            <w:r>
                              <w:rPr>
                                <w:sz w:val="20"/>
                              </w:rPr>
                              <w:t xml:space="preserve"> </w:t>
                            </w:r>
                          </w:ins>
                          <w:del w:id="47" w:author="James Tan Swee Chuan (SUSS)" w:date="2022-03-31T16:53:00Z">
                            <w:r w:rsidR="00D44B86" w:rsidDel="002D6E88">
                              <w:rPr>
                                <w:sz w:val="20"/>
                              </w:rPr>
                              <w:delText>SU1</w:delText>
                            </w:r>
                          </w:del>
                          <w:r w:rsidR="00D44B86">
                            <w:rPr>
                              <w:sz w:val="20"/>
                            </w:rPr>
                            <w:t>-</w:t>
                          </w:r>
                          <w:r w:rsidR="00D44B86">
                            <w:fldChar w:fldCharType="begin"/>
                          </w:r>
                          <w:r w:rsidR="00D44B86">
                            <w:rPr>
                              <w:sz w:val="20"/>
                            </w:rPr>
                            <w:instrText xml:space="preserve"> PAGE </w:instrText>
                          </w:r>
                          <w:r w:rsidR="00D44B86">
                            <w:fldChar w:fldCharType="separate"/>
                          </w:r>
                          <w:r w:rsidR="00B94AD1">
                            <w:rPr>
                              <w:noProof/>
                              <w:sz w:val="20"/>
                            </w:rPr>
                            <w:t>7</w:t>
                          </w:r>
                          <w:r w:rsidR="00D44B86"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4" o:spid="_x0000_s1210" type="#_x0000_t202" style="position:absolute;margin-left:281pt;margin-top:782.35pt;width:66.65pt;height:16.65pt;z-index:-1696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" filled="f" stroked="f">
              <v:textbox inset="0,0,0,0">
                <w:txbxContent>
                  <w:p w:rsidR="00D44B86" w:rsidRDefault="002D6E88">
                    <w:pPr>
                      <w:spacing w:line="241" w:lineRule="exact"/>
                      <w:ind w:left="20"/>
                      <w:rPr>
                        <w:sz w:val="20"/>
                      </w:rPr>
                    </w:pPr>
                    <w:proofErr w:type="spellStart"/>
                    <w:ins w:id="48" w:author="James Tan Swee Chuan (SUSS)" w:date="2022-03-31T16:53:00Z">
                      <w:r>
                        <w:rPr>
                          <w:sz w:val="20"/>
                        </w:rPr>
                        <w:t>Pg</w:t>
                      </w:r>
                      <w:proofErr w:type="spellEnd"/>
                      <w:r>
                        <w:rPr>
                          <w:sz w:val="20"/>
                        </w:rPr>
                        <w:t xml:space="preserve"> </w:t>
                      </w:r>
                    </w:ins>
                    <w:del w:id="49" w:author="James Tan Swee Chuan (SUSS)" w:date="2022-03-31T16:53:00Z">
                      <w:r w:rsidR="00D44B86" w:rsidDel="002D6E88">
                        <w:rPr>
                          <w:sz w:val="20"/>
                        </w:rPr>
                        <w:delText>SU1</w:delText>
                      </w:r>
                    </w:del>
                    <w:r w:rsidR="00D44B86">
                      <w:rPr>
                        <w:sz w:val="20"/>
                      </w:rPr>
                      <w:t>-</w:t>
                    </w:r>
                    <w:r w:rsidR="00D44B86">
                      <w:fldChar w:fldCharType="begin"/>
                    </w:r>
                    <w:r w:rsidR="00D44B86">
                      <w:rPr>
                        <w:sz w:val="20"/>
                      </w:rPr>
                      <w:instrText xml:space="preserve"> PAGE </w:instrText>
                    </w:r>
                    <w:r w:rsidR="00D44B86">
                      <w:fldChar w:fldCharType="separate"/>
                    </w:r>
                    <w:r w:rsidR="00B94AD1">
                      <w:rPr>
                        <w:noProof/>
                        <w:sz w:val="20"/>
                      </w:rPr>
                      <w:t>7</w:t>
                    </w:r>
                    <w:r w:rsidR="00D44B86"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D44B86">
      <w:rPr>
        <w:noProof/>
        <w:lang w:val="en-SG" w:eastAsia="zh-CN"/>
      </w:rPr>
      <mc:AlternateContent>
        <mc:Choice Requires="wps">
          <w:drawing>
            <wp:anchor distT="0" distB="0" distL="114300" distR="114300" simplePos="0" relativeHeight="486355968" behindDoc="1" locked="0" layoutInCell="1" allowOverlap="1">
              <wp:simplePos x="0" y="0"/>
              <wp:positionH relativeFrom="page">
                <wp:posOffset>571500</wp:posOffset>
              </wp:positionH>
              <wp:positionV relativeFrom="page">
                <wp:posOffset>9832340</wp:posOffset>
              </wp:positionV>
              <wp:extent cx="6416675" cy="0"/>
              <wp:effectExtent l="0" t="0" r="0" b="0"/>
              <wp:wrapNone/>
              <wp:docPr id="8" name="Lin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416675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C5C7E6" id="Line 2" o:spid="_x0000_s1026" style="position:absolute;z-index:-1696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5pt,774.2pt" to="550.25pt,77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" strokeweight="1pt">
              <w10:wrap anchorx="page" anchory="page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1497" w:rsidRDefault="00C41497">
      <w:r>
        <w:separator/>
      </w:r>
    </w:p>
  </w:footnote>
  <w:footnote w:type="continuationSeparator" w:id="0">
    <w:p w:rsidR="00C41497" w:rsidRDefault="00C4149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4065" w:rsidRDefault="0052406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4065" w:rsidRDefault="00524065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4065" w:rsidRDefault="00524065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44B86" w:rsidRDefault="00D44B86">
    <w:pPr>
      <w:pStyle w:val="BodyText"/>
      <w:spacing w:line="14" w:lineRule="auto"/>
      <w:rPr>
        <w:sz w:val="20"/>
      </w:rPr>
    </w:pPr>
    <w:r>
      <w:rPr>
        <w:noProof/>
        <w:lang w:val="en-SG" w:eastAsia="zh-CN"/>
      </w:rPr>
      <mc:AlternateContent>
        <mc:Choice Requires="wps">
          <w:drawing>
            <wp:anchor distT="0" distB="0" distL="114300" distR="114300" simplePos="0" relativeHeight="486354432" behindDoc="1" locked="0" layoutInCell="1" allowOverlap="1">
              <wp:simplePos x="0" y="0"/>
              <wp:positionH relativeFrom="page">
                <wp:posOffset>6988810</wp:posOffset>
              </wp:positionH>
              <wp:positionV relativeFrom="page">
                <wp:posOffset>859790</wp:posOffset>
              </wp:positionV>
              <wp:extent cx="0" cy="0"/>
              <wp:effectExtent l="0" t="0" r="0" b="0"/>
              <wp:wrapNone/>
              <wp:docPr id="14" name="Line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0"/>
                      </a:xfrm>
                      <a:prstGeom prst="line">
                        <a:avLst/>
                      </a:prstGeom>
                      <a:noFill/>
                      <a:ln w="12700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7974513" id="Line 5" o:spid="_x0000_s1026" style="position:absolute;z-index:-1696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50.3pt,67.7pt" to="550.3pt,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" strokeweight="1pt">
              <w10:wrap anchorx="page" anchory="page"/>
            </v:line>
          </w:pict>
        </mc:Fallback>
      </mc:AlternateContent>
    </w:r>
    <w:r>
      <w:rPr>
        <w:noProof/>
        <w:lang w:val="en-SG" w:eastAsia="zh-CN"/>
      </w:rPr>
      <mc:AlternateContent>
        <mc:Choice Requires="wps">
          <w:drawing>
            <wp:anchor distT="0" distB="0" distL="114300" distR="114300" simplePos="0" relativeHeight="486354944" behindDoc="1" locked="0" layoutInCell="1" allowOverlap="1">
              <wp:simplePos x="0" y="0"/>
              <wp:positionH relativeFrom="page">
                <wp:posOffset>558800</wp:posOffset>
              </wp:positionH>
              <wp:positionV relativeFrom="page">
                <wp:posOffset>579755</wp:posOffset>
              </wp:positionV>
              <wp:extent cx="477520" cy="165735"/>
              <wp:effectExtent l="0" t="0" r="0" b="0"/>
              <wp:wrapNone/>
              <wp:docPr id="12" name="docshape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75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4B86" w:rsidRDefault="00D44B86">
                          <w:pPr>
                            <w:spacing w:line="244" w:lineRule="exact"/>
                            <w:ind w:left="20"/>
                            <w:rPr>
                              <w:rFonts w:ascii="Palatino Linotype"/>
                              <w:i/>
                              <w:sz w:val="20"/>
                            </w:rPr>
                          </w:pPr>
                          <w:r>
                            <w:rPr>
                              <w:rFonts w:ascii="Palatino Linotype"/>
                              <w:i/>
                              <w:sz w:val="20"/>
                            </w:rPr>
                            <w:t>ANL252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2" o:spid="_x0000_s1208" type="#_x0000_t202" style="position:absolute;margin-left:44pt;margin-top:45.65pt;width:37.6pt;height:13.05pt;z-index:-1696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" filled="f" stroked="f">
              <v:textbox inset="0,0,0,0">
                <w:txbxContent>
                  <w:p w:rsidR="00D44B86" w:rsidRDefault="00D44B86">
                    <w:pPr>
                      <w:spacing w:line="244" w:lineRule="exact"/>
                      <w:ind w:left="20"/>
                      <w:rPr>
                        <w:rFonts w:ascii="Palatino Linotype"/>
                        <w:i/>
                        <w:sz w:val="20"/>
                      </w:rPr>
                    </w:pPr>
                    <w:r>
                      <w:rPr>
                        <w:rFonts w:ascii="Palatino Linotype"/>
                        <w:i/>
                        <w:sz w:val="20"/>
                      </w:rPr>
                      <w:t>ANL252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SG" w:eastAsia="zh-CN"/>
      </w:rPr>
      <mc:AlternateContent>
        <mc:Choice Requires="wps">
          <w:drawing>
            <wp:anchor distT="0" distB="0" distL="114300" distR="114300" simplePos="0" relativeHeight="486355456" behindDoc="1" locked="0" layoutInCell="1" allowOverlap="1">
              <wp:simplePos x="0" y="0"/>
              <wp:positionH relativeFrom="page">
                <wp:posOffset>5013960</wp:posOffset>
              </wp:positionH>
              <wp:positionV relativeFrom="page">
                <wp:posOffset>579755</wp:posOffset>
              </wp:positionV>
              <wp:extent cx="1985010" cy="165735"/>
              <wp:effectExtent l="0" t="0" r="0" b="0"/>
              <wp:wrapNone/>
              <wp:docPr id="10" name="docshape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9850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D44B86" w:rsidRDefault="00D44B86">
                          <w:pPr>
                            <w:spacing w:line="244" w:lineRule="exact"/>
                            <w:ind w:left="20"/>
                            <w:rPr>
                              <w:rFonts w:ascii="Palatino Linotype"/>
                              <w:i/>
                              <w:sz w:val="20"/>
                            </w:rPr>
                          </w:pPr>
                          <w:del w:id="41" w:author="James Tan Swee Chuan (SUSS)" w:date="2022-03-31T16:31:00Z">
                            <w:r w:rsidDel="00524065">
                              <w:rPr>
                                <w:rFonts w:ascii="Palatino Linotype"/>
                                <w:i/>
                                <w:sz w:val="20"/>
                              </w:rPr>
                              <w:delText>Introduction</w:delText>
                            </w:r>
                            <w:r w:rsidDel="00524065">
                              <w:rPr>
                                <w:rFonts w:ascii="Palatino Linotype"/>
                                <w:i/>
                                <w:spacing w:val="5"/>
                                <w:sz w:val="20"/>
                              </w:rPr>
                              <w:delText xml:space="preserve"> </w:delText>
                            </w:r>
                            <w:r w:rsidDel="00524065">
                              <w:rPr>
                                <w:rFonts w:ascii="Palatino Linotype"/>
                                <w:i/>
                                <w:sz w:val="20"/>
                              </w:rPr>
                              <w:delText>to</w:delText>
                            </w:r>
                            <w:r w:rsidDel="00524065">
                              <w:rPr>
                                <w:rFonts w:ascii="Palatino Linotype"/>
                                <w:i/>
                                <w:spacing w:val="7"/>
                                <w:sz w:val="20"/>
                              </w:rPr>
                              <w:delText xml:space="preserve"> </w:delText>
                            </w:r>
                            <w:r w:rsidDel="00524065">
                              <w:rPr>
                                <w:rFonts w:ascii="Palatino Linotype"/>
                                <w:i/>
                                <w:sz w:val="20"/>
                              </w:rPr>
                              <w:delText>Python</w:delText>
                            </w:r>
                            <w:r w:rsidDel="00524065">
                              <w:rPr>
                                <w:rFonts w:ascii="Palatino Linotype"/>
                                <w:i/>
                                <w:spacing w:val="6"/>
                                <w:sz w:val="20"/>
                              </w:rPr>
                              <w:delText xml:space="preserve"> </w:delText>
                            </w:r>
                            <w:r w:rsidDel="00524065">
                              <w:rPr>
                                <w:rFonts w:ascii="Palatino Linotype"/>
                                <w:i/>
                                <w:sz w:val="20"/>
                              </w:rPr>
                              <w:delText>Programmi</w:delText>
                            </w:r>
                          </w:del>
                          <w:ins w:id="42" w:author="James Tan Swee Chuan (SUSS)" w:date="2022-03-31T16:31:00Z">
                            <w:r w:rsidR="00524065">
                              <w:rPr>
                                <w:rFonts w:ascii="Palatino Linotype"/>
                                <w:i/>
                                <w:sz w:val="20"/>
                              </w:rPr>
                              <w:t>Importan</w:t>
                            </w:r>
                          </w:ins>
                          <w:ins w:id="43" w:author="James Tan Swee Chuan (SUSS)" w:date="2022-03-31T16:32:00Z">
                            <w:r w:rsidR="00003427">
                              <w:rPr>
                                <w:rFonts w:ascii="Palatino Linotype"/>
                                <w:i/>
                                <w:sz w:val="20"/>
                              </w:rPr>
                              <w:t>t</w:t>
                            </w:r>
                          </w:ins>
                          <w:ins w:id="44" w:author="James Tan Swee Chuan (SUSS)" w:date="2022-03-31T16:31:00Z">
                            <w:r w:rsidR="00003427">
                              <w:rPr>
                                <w:rFonts w:ascii="Palatino Linotype"/>
                                <w:i/>
                                <w:sz w:val="20"/>
                              </w:rPr>
                              <w:t xml:space="preserve"> Supplementary Note</w:t>
                            </w:r>
                          </w:ins>
                          <w:del w:id="45" w:author="James Tan Swee Chuan (SUSS)" w:date="2022-03-31T16:31:00Z">
                            <w:r w:rsidDel="00524065">
                              <w:rPr>
                                <w:rFonts w:ascii="Palatino Linotype"/>
                                <w:i/>
                                <w:sz w:val="20"/>
                              </w:rPr>
                              <w:delText>ng</w:delText>
                            </w:r>
                          </w:del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docshape3" o:spid="_x0000_s1209" type="#_x0000_t202" style="position:absolute;margin-left:394.8pt;margin-top:45.65pt;width:156.3pt;height:13.05pt;z-index:-1696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" filled="f" stroked="f">
              <v:textbox inset="0,0,0,0">
                <w:txbxContent>
                  <w:p w:rsidR="00D44B86" w:rsidRDefault="00D44B86">
                    <w:pPr>
                      <w:spacing w:line="244" w:lineRule="exact"/>
                      <w:ind w:left="20"/>
                      <w:rPr>
                        <w:rFonts w:ascii="Palatino Linotype"/>
                        <w:i/>
                        <w:sz w:val="20"/>
                      </w:rPr>
                    </w:pPr>
                    <w:del w:id="46" w:author="James Tan Swee Chuan (SUSS)" w:date="2022-03-31T16:31:00Z">
                      <w:r w:rsidDel="00524065">
                        <w:rPr>
                          <w:rFonts w:ascii="Palatino Linotype"/>
                          <w:i/>
                          <w:sz w:val="20"/>
                        </w:rPr>
                        <w:delText>Introduction</w:delText>
                      </w:r>
                      <w:r w:rsidDel="00524065">
                        <w:rPr>
                          <w:rFonts w:ascii="Palatino Linotype"/>
                          <w:i/>
                          <w:spacing w:val="5"/>
                          <w:sz w:val="20"/>
                        </w:rPr>
                        <w:delText xml:space="preserve"> </w:delText>
                      </w:r>
                      <w:r w:rsidDel="00524065">
                        <w:rPr>
                          <w:rFonts w:ascii="Palatino Linotype"/>
                          <w:i/>
                          <w:sz w:val="20"/>
                        </w:rPr>
                        <w:delText>to</w:delText>
                      </w:r>
                      <w:r w:rsidDel="00524065">
                        <w:rPr>
                          <w:rFonts w:ascii="Palatino Linotype"/>
                          <w:i/>
                          <w:spacing w:val="7"/>
                          <w:sz w:val="20"/>
                        </w:rPr>
                        <w:delText xml:space="preserve"> </w:delText>
                      </w:r>
                      <w:r w:rsidDel="00524065">
                        <w:rPr>
                          <w:rFonts w:ascii="Palatino Linotype"/>
                          <w:i/>
                          <w:sz w:val="20"/>
                        </w:rPr>
                        <w:delText>Python</w:delText>
                      </w:r>
                      <w:r w:rsidDel="00524065">
                        <w:rPr>
                          <w:rFonts w:ascii="Palatino Linotype"/>
                          <w:i/>
                          <w:spacing w:val="6"/>
                          <w:sz w:val="20"/>
                        </w:rPr>
                        <w:delText xml:space="preserve"> </w:delText>
                      </w:r>
                      <w:r w:rsidDel="00524065">
                        <w:rPr>
                          <w:rFonts w:ascii="Palatino Linotype"/>
                          <w:i/>
                          <w:sz w:val="20"/>
                        </w:rPr>
                        <w:delText>Programmi</w:delText>
                      </w:r>
                    </w:del>
                    <w:ins w:id="47" w:author="James Tan Swee Chuan (SUSS)" w:date="2022-03-31T16:31:00Z">
                      <w:r w:rsidR="00524065">
                        <w:rPr>
                          <w:rFonts w:ascii="Palatino Linotype"/>
                          <w:i/>
                          <w:sz w:val="20"/>
                        </w:rPr>
                        <w:t>Importan</w:t>
                      </w:r>
                    </w:ins>
                    <w:ins w:id="48" w:author="James Tan Swee Chuan (SUSS)" w:date="2022-03-31T16:32:00Z">
                      <w:r w:rsidR="00003427">
                        <w:rPr>
                          <w:rFonts w:ascii="Palatino Linotype"/>
                          <w:i/>
                          <w:sz w:val="20"/>
                        </w:rPr>
                        <w:t>t</w:t>
                      </w:r>
                    </w:ins>
                    <w:ins w:id="49" w:author="James Tan Swee Chuan (SUSS)" w:date="2022-03-31T16:31:00Z">
                      <w:r w:rsidR="00003427">
                        <w:rPr>
                          <w:rFonts w:ascii="Palatino Linotype"/>
                          <w:i/>
                          <w:sz w:val="20"/>
                        </w:rPr>
                        <w:t xml:space="preserve"> Supplementary Note</w:t>
                      </w:r>
                    </w:ins>
                    <w:del w:id="50" w:author="James Tan Swee Chuan (SUSS)" w:date="2022-03-31T16:31:00Z">
                      <w:r w:rsidDel="00524065">
                        <w:rPr>
                          <w:rFonts w:ascii="Palatino Linotype"/>
                          <w:i/>
                          <w:sz w:val="20"/>
                        </w:rPr>
                        <w:delText>ng</w:delText>
                      </w:r>
                    </w:del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DF0758"/>
    <w:multiLevelType w:val="hybridMultilevel"/>
    <w:tmpl w:val="0FD6C3CC"/>
    <w:lvl w:ilvl="0" w:tplc="1DFA57A6">
      <w:start w:val="1"/>
      <w:numFmt w:val="decimal"/>
      <w:lvlText w:val="(%1)"/>
      <w:lvlJc w:val="left"/>
      <w:pPr>
        <w:ind w:left="84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560" w:hanging="360"/>
      </w:pPr>
    </w:lvl>
    <w:lvl w:ilvl="2" w:tplc="4809001B" w:tentative="1">
      <w:start w:val="1"/>
      <w:numFmt w:val="lowerRoman"/>
      <w:lvlText w:val="%3."/>
      <w:lvlJc w:val="right"/>
      <w:pPr>
        <w:ind w:left="2280" w:hanging="180"/>
      </w:pPr>
    </w:lvl>
    <w:lvl w:ilvl="3" w:tplc="4809000F" w:tentative="1">
      <w:start w:val="1"/>
      <w:numFmt w:val="decimal"/>
      <w:lvlText w:val="%4."/>
      <w:lvlJc w:val="left"/>
      <w:pPr>
        <w:ind w:left="3000" w:hanging="360"/>
      </w:pPr>
    </w:lvl>
    <w:lvl w:ilvl="4" w:tplc="48090019" w:tentative="1">
      <w:start w:val="1"/>
      <w:numFmt w:val="lowerLetter"/>
      <w:lvlText w:val="%5."/>
      <w:lvlJc w:val="left"/>
      <w:pPr>
        <w:ind w:left="3720" w:hanging="360"/>
      </w:pPr>
    </w:lvl>
    <w:lvl w:ilvl="5" w:tplc="4809001B" w:tentative="1">
      <w:start w:val="1"/>
      <w:numFmt w:val="lowerRoman"/>
      <w:lvlText w:val="%6."/>
      <w:lvlJc w:val="right"/>
      <w:pPr>
        <w:ind w:left="4440" w:hanging="180"/>
      </w:pPr>
    </w:lvl>
    <w:lvl w:ilvl="6" w:tplc="4809000F" w:tentative="1">
      <w:start w:val="1"/>
      <w:numFmt w:val="decimal"/>
      <w:lvlText w:val="%7."/>
      <w:lvlJc w:val="left"/>
      <w:pPr>
        <w:ind w:left="5160" w:hanging="360"/>
      </w:pPr>
    </w:lvl>
    <w:lvl w:ilvl="7" w:tplc="48090019" w:tentative="1">
      <w:start w:val="1"/>
      <w:numFmt w:val="lowerLetter"/>
      <w:lvlText w:val="%8."/>
      <w:lvlJc w:val="left"/>
      <w:pPr>
        <w:ind w:left="5880" w:hanging="360"/>
      </w:pPr>
    </w:lvl>
    <w:lvl w:ilvl="8" w:tplc="4809001B" w:tentative="1">
      <w:start w:val="1"/>
      <w:numFmt w:val="lowerRoman"/>
      <w:lvlText w:val="%9."/>
      <w:lvlJc w:val="right"/>
      <w:pPr>
        <w:ind w:left="6600" w:hanging="180"/>
      </w:pPr>
    </w:lvl>
  </w:abstractNum>
  <w:abstractNum w:abstractNumId="1" w15:restartNumberingAfterBreak="0">
    <w:nsid w:val="1AE4499F"/>
    <w:multiLevelType w:val="multilevel"/>
    <w:tmpl w:val="226605DA"/>
    <w:lvl w:ilvl="0">
      <w:start w:val="2"/>
      <w:numFmt w:val="decimal"/>
      <w:lvlText w:val="%1"/>
      <w:lvlJc w:val="left"/>
      <w:pPr>
        <w:ind w:left="600" w:hanging="4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480"/>
        <w:jc w:val="right"/>
      </w:pPr>
      <w:rPr>
        <w:rFonts w:ascii="Book Antiqua" w:eastAsia="Book Antiqua" w:hAnsi="Book Antiqua" w:cs="Book Antiqua" w:hint="default"/>
        <w:b w:val="0"/>
        <w:bCs w:val="0"/>
        <w:i w:val="0"/>
        <w:iCs w:val="0"/>
        <w:color w:val="007DBA"/>
        <w:w w:val="100"/>
        <w:sz w:val="32"/>
        <w:szCs w:val="32"/>
      </w:rPr>
    </w:lvl>
    <w:lvl w:ilvl="2">
      <w:numFmt w:val="bullet"/>
      <w:lvlText w:val="•"/>
      <w:lvlJc w:val="left"/>
      <w:pPr>
        <w:ind w:left="2477" w:hanging="480"/>
      </w:pPr>
      <w:rPr>
        <w:rFonts w:hint="default"/>
      </w:rPr>
    </w:lvl>
    <w:lvl w:ilvl="3">
      <w:numFmt w:val="bullet"/>
      <w:lvlText w:val="•"/>
      <w:lvlJc w:val="left"/>
      <w:pPr>
        <w:ind w:left="3415" w:hanging="480"/>
      </w:pPr>
      <w:rPr>
        <w:rFonts w:hint="default"/>
      </w:rPr>
    </w:lvl>
    <w:lvl w:ilvl="4">
      <w:numFmt w:val="bullet"/>
      <w:lvlText w:val="•"/>
      <w:lvlJc w:val="left"/>
      <w:pPr>
        <w:ind w:left="4354" w:hanging="480"/>
      </w:pPr>
      <w:rPr>
        <w:rFonts w:hint="default"/>
      </w:rPr>
    </w:lvl>
    <w:lvl w:ilvl="5">
      <w:numFmt w:val="bullet"/>
      <w:lvlText w:val="•"/>
      <w:lvlJc w:val="left"/>
      <w:pPr>
        <w:ind w:left="5292" w:hanging="480"/>
      </w:pPr>
      <w:rPr>
        <w:rFonts w:hint="default"/>
      </w:rPr>
    </w:lvl>
    <w:lvl w:ilvl="6">
      <w:numFmt w:val="bullet"/>
      <w:lvlText w:val="•"/>
      <w:lvlJc w:val="left"/>
      <w:pPr>
        <w:ind w:left="6231" w:hanging="480"/>
      </w:pPr>
      <w:rPr>
        <w:rFonts w:hint="default"/>
      </w:rPr>
    </w:lvl>
    <w:lvl w:ilvl="7">
      <w:numFmt w:val="bullet"/>
      <w:lvlText w:val="•"/>
      <w:lvlJc w:val="left"/>
      <w:pPr>
        <w:ind w:left="7169" w:hanging="480"/>
      </w:pPr>
      <w:rPr>
        <w:rFonts w:hint="default"/>
      </w:rPr>
    </w:lvl>
    <w:lvl w:ilvl="8">
      <w:numFmt w:val="bullet"/>
      <w:lvlText w:val="•"/>
      <w:lvlJc w:val="left"/>
      <w:pPr>
        <w:ind w:left="8108" w:hanging="480"/>
      </w:pPr>
      <w:rPr>
        <w:rFonts w:hint="default"/>
      </w:rPr>
    </w:lvl>
  </w:abstractNum>
  <w:abstractNum w:abstractNumId="2" w15:restartNumberingAfterBreak="0">
    <w:nsid w:val="25A30C06"/>
    <w:multiLevelType w:val="hybridMultilevel"/>
    <w:tmpl w:val="08A61B22"/>
    <w:lvl w:ilvl="0" w:tplc="49FCAEB0">
      <w:start w:val="1"/>
      <w:numFmt w:val="decimal"/>
      <w:lvlText w:val="%1."/>
      <w:lvlJc w:val="left"/>
      <w:pPr>
        <w:ind w:left="1086" w:hanging="567"/>
        <w:jc w:val="left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100"/>
        <w:sz w:val="24"/>
        <w:szCs w:val="24"/>
      </w:rPr>
    </w:lvl>
    <w:lvl w:ilvl="1" w:tplc="3DDEFC80">
      <w:numFmt w:val="bullet"/>
      <w:lvlText w:val="•"/>
      <w:lvlJc w:val="left"/>
      <w:pPr>
        <w:ind w:left="1970" w:hanging="567"/>
      </w:pPr>
      <w:rPr>
        <w:rFonts w:hint="default"/>
      </w:rPr>
    </w:lvl>
    <w:lvl w:ilvl="2" w:tplc="760C4480">
      <w:numFmt w:val="bullet"/>
      <w:lvlText w:val="•"/>
      <w:lvlJc w:val="left"/>
      <w:pPr>
        <w:ind w:left="2861" w:hanging="567"/>
      </w:pPr>
      <w:rPr>
        <w:rFonts w:hint="default"/>
      </w:rPr>
    </w:lvl>
    <w:lvl w:ilvl="3" w:tplc="796A38F4">
      <w:numFmt w:val="bullet"/>
      <w:lvlText w:val="•"/>
      <w:lvlJc w:val="left"/>
      <w:pPr>
        <w:ind w:left="3751" w:hanging="567"/>
      </w:pPr>
      <w:rPr>
        <w:rFonts w:hint="default"/>
      </w:rPr>
    </w:lvl>
    <w:lvl w:ilvl="4" w:tplc="304C3B42">
      <w:numFmt w:val="bullet"/>
      <w:lvlText w:val="•"/>
      <w:lvlJc w:val="left"/>
      <w:pPr>
        <w:ind w:left="4642" w:hanging="567"/>
      </w:pPr>
      <w:rPr>
        <w:rFonts w:hint="default"/>
      </w:rPr>
    </w:lvl>
    <w:lvl w:ilvl="5" w:tplc="DA86F142">
      <w:numFmt w:val="bullet"/>
      <w:lvlText w:val="•"/>
      <w:lvlJc w:val="left"/>
      <w:pPr>
        <w:ind w:left="5532" w:hanging="567"/>
      </w:pPr>
      <w:rPr>
        <w:rFonts w:hint="default"/>
      </w:rPr>
    </w:lvl>
    <w:lvl w:ilvl="6" w:tplc="FCB8CD90">
      <w:numFmt w:val="bullet"/>
      <w:lvlText w:val="•"/>
      <w:lvlJc w:val="left"/>
      <w:pPr>
        <w:ind w:left="6423" w:hanging="567"/>
      </w:pPr>
      <w:rPr>
        <w:rFonts w:hint="default"/>
      </w:rPr>
    </w:lvl>
    <w:lvl w:ilvl="7" w:tplc="CCA8FC7C">
      <w:numFmt w:val="bullet"/>
      <w:lvlText w:val="•"/>
      <w:lvlJc w:val="left"/>
      <w:pPr>
        <w:ind w:left="7313" w:hanging="567"/>
      </w:pPr>
      <w:rPr>
        <w:rFonts w:hint="default"/>
      </w:rPr>
    </w:lvl>
    <w:lvl w:ilvl="8" w:tplc="C8EEEED8">
      <w:numFmt w:val="bullet"/>
      <w:lvlText w:val="•"/>
      <w:lvlJc w:val="left"/>
      <w:pPr>
        <w:ind w:left="8204" w:hanging="567"/>
      </w:pPr>
      <w:rPr>
        <w:rFonts w:hint="default"/>
      </w:rPr>
    </w:lvl>
  </w:abstractNum>
  <w:abstractNum w:abstractNumId="3" w15:restartNumberingAfterBreak="0">
    <w:nsid w:val="34DD43BC"/>
    <w:multiLevelType w:val="hybridMultilevel"/>
    <w:tmpl w:val="93AC9352"/>
    <w:lvl w:ilvl="0" w:tplc="3FBC94A2">
      <w:numFmt w:val="bullet"/>
      <w:lvlText w:val="•"/>
      <w:lvlJc w:val="left"/>
      <w:pPr>
        <w:ind w:left="803" w:hanging="284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100"/>
        <w:sz w:val="24"/>
        <w:szCs w:val="24"/>
      </w:rPr>
    </w:lvl>
    <w:lvl w:ilvl="1" w:tplc="75A01B5C">
      <w:numFmt w:val="bullet"/>
      <w:lvlText w:val="•"/>
      <w:lvlJc w:val="left"/>
      <w:pPr>
        <w:ind w:left="1718" w:hanging="284"/>
      </w:pPr>
      <w:rPr>
        <w:rFonts w:hint="default"/>
      </w:rPr>
    </w:lvl>
    <w:lvl w:ilvl="2" w:tplc="DD1635A4">
      <w:numFmt w:val="bullet"/>
      <w:lvlText w:val="•"/>
      <w:lvlJc w:val="left"/>
      <w:pPr>
        <w:ind w:left="2637" w:hanging="284"/>
      </w:pPr>
      <w:rPr>
        <w:rFonts w:hint="default"/>
      </w:rPr>
    </w:lvl>
    <w:lvl w:ilvl="3" w:tplc="24703236">
      <w:numFmt w:val="bullet"/>
      <w:lvlText w:val="•"/>
      <w:lvlJc w:val="left"/>
      <w:pPr>
        <w:ind w:left="3555" w:hanging="284"/>
      </w:pPr>
      <w:rPr>
        <w:rFonts w:hint="default"/>
      </w:rPr>
    </w:lvl>
    <w:lvl w:ilvl="4" w:tplc="8EB066F4">
      <w:numFmt w:val="bullet"/>
      <w:lvlText w:val="•"/>
      <w:lvlJc w:val="left"/>
      <w:pPr>
        <w:ind w:left="4474" w:hanging="284"/>
      </w:pPr>
      <w:rPr>
        <w:rFonts w:hint="default"/>
      </w:rPr>
    </w:lvl>
    <w:lvl w:ilvl="5" w:tplc="03A4F02E">
      <w:numFmt w:val="bullet"/>
      <w:lvlText w:val="•"/>
      <w:lvlJc w:val="left"/>
      <w:pPr>
        <w:ind w:left="5392" w:hanging="284"/>
      </w:pPr>
      <w:rPr>
        <w:rFonts w:hint="default"/>
      </w:rPr>
    </w:lvl>
    <w:lvl w:ilvl="6" w:tplc="C6A430B4">
      <w:numFmt w:val="bullet"/>
      <w:lvlText w:val="•"/>
      <w:lvlJc w:val="left"/>
      <w:pPr>
        <w:ind w:left="6311" w:hanging="284"/>
      </w:pPr>
      <w:rPr>
        <w:rFonts w:hint="default"/>
      </w:rPr>
    </w:lvl>
    <w:lvl w:ilvl="7" w:tplc="AF2CC9EC">
      <w:numFmt w:val="bullet"/>
      <w:lvlText w:val="•"/>
      <w:lvlJc w:val="left"/>
      <w:pPr>
        <w:ind w:left="7229" w:hanging="284"/>
      </w:pPr>
      <w:rPr>
        <w:rFonts w:hint="default"/>
      </w:rPr>
    </w:lvl>
    <w:lvl w:ilvl="8" w:tplc="FD16DC5C">
      <w:numFmt w:val="bullet"/>
      <w:lvlText w:val="•"/>
      <w:lvlJc w:val="left"/>
      <w:pPr>
        <w:ind w:left="8148" w:hanging="284"/>
      </w:pPr>
      <w:rPr>
        <w:rFonts w:hint="default"/>
      </w:rPr>
    </w:lvl>
  </w:abstractNum>
  <w:abstractNum w:abstractNumId="4" w15:restartNumberingAfterBreak="0">
    <w:nsid w:val="487A3703"/>
    <w:multiLevelType w:val="hybridMultilevel"/>
    <w:tmpl w:val="62FA7EC2"/>
    <w:lvl w:ilvl="0" w:tplc="55A05098">
      <w:start w:val="3"/>
      <w:numFmt w:val="lowerLetter"/>
      <w:lvlText w:val="%1."/>
      <w:lvlJc w:val="left"/>
      <w:pPr>
        <w:ind w:left="1480" w:hanging="480"/>
        <w:jc w:val="left"/>
      </w:pPr>
      <w:rPr>
        <w:rFonts w:ascii="Book Antiqua" w:eastAsia="Book Antiqua" w:hAnsi="Book Antiqua" w:cs="Book Antiqua" w:hint="default"/>
        <w:b w:val="0"/>
        <w:bCs w:val="0"/>
        <w:i w:val="0"/>
        <w:iCs w:val="0"/>
        <w:spacing w:val="-1"/>
        <w:w w:val="100"/>
        <w:sz w:val="24"/>
        <w:szCs w:val="24"/>
      </w:rPr>
    </w:lvl>
    <w:lvl w:ilvl="1" w:tplc="628CE976">
      <w:numFmt w:val="bullet"/>
      <w:lvlText w:val="•"/>
      <w:lvlJc w:val="left"/>
      <w:pPr>
        <w:ind w:left="2330" w:hanging="480"/>
      </w:pPr>
      <w:rPr>
        <w:rFonts w:hint="default"/>
      </w:rPr>
    </w:lvl>
    <w:lvl w:ilvl="2" w:tplc="D0726120">
      <w:numFmt w:val="bullet"/>
      <w:lvlText w:val="•"/>
      <w:lvlJc w:val="left"/>
      <w:pPr>
        <w:ind w:left="3181" w:hanging="480"/>
      </w:pPr>
      <w:rPr>
        <w:rFonts w:hint="default"/>
      </w:rPr>
    </w:lvl>
    <w:lvl w:ilvl="3" w:tplc="8DAA5196">
      <w:numFmt w:val="bullet"/>
      <w:lvlText w:val="•"/>
      <w:lvlJc w:val="left"/>
      <w:pPr>
        <w:ind w:left="4031" w:hanging="480"/>
      </w:pPr>
      <w:rPr>
        <w:rFonts w:hint="default"/>
      </w:rPr>
    </w:lvl>
    <w:lvl w:ilvl="4" w:tplc="6492CEC8">
      <w:numFmt w:val="bullet"/>
      <w:lvlText w:val="•"/>
      <w:lvlJc w:val="left"/>
      <w:pPr>
        <w:ind w:left="4882" w:hanging="480"/>
      </w:pPr>
      <w:rPr>
        <w:rFonts w:hint="default"/>
      </w:rPr>
    </w:lvl>
    <w:lvl w:ilvl="5" w:tplc="7DE2A6EA">
      <w:numFmt w:val="bullet"/>
      <w:lvlText w:val="•"/>
      <w:lvlJc w:val="left"/>
      <w:pPr>
        <w:ind w:left="5732" w:hanging="480"/>
      </w:pPr>
      <w:rPr>
        <w:rFonts w:hint="default"/>
      </w:rPr>
    </w:lvl>
    <w:lvl w:ilvl="6" w:tplc="05BC6C30">
      <w:numFmt w:val="bullet"/>
      <w:lvlText w:val="•"/>
      <w:lvlJc w:val="left"/>
      <w:pPr>
        <w:ind w:left="6583" w:hanging="480"/>
      </w:pPr>
      <w:rPr>
        <w:rFonts w:hint="default"/>
      </w:rPr>
    </w:lvl>
    <w:lvl w:ilvl="7" w:tplc="DDFA6BEE">
      <w:numFmt w:val="bullet"/>
      <w:lvlText w:val="•"/>
      <w:lvlJc w:val="left"/>
      <w:pPr>
        <w:ind w:left="7433" w:hanging="480"/>
      </w:pPr>
      <w:rPr>
        <w:rFonts w:hint="default"/>
      </w:rPr>
    </w:lvl>
    <w:lvl w:ilvl="8" w:tplc="F76A25DC">
      <w:numFmt w:val="bullet"/>
      <w:lvlText w:val="•"/>
      <w:lvlJc w:val="left"/>
      <w:pPr>
        <w:ind w:left="8284" w:hanging="480"/>
      </w:pPr>
      <w:rPr>
        <w:rFonts w:hint="default"/>
      </w:rPr>
    </w:lvl>
  </w:abstractNum>
  <w:abstractNum w:abstractNumId="5" w15:restartNumberingAfterBreak="0">
    <w:nsid w:val="4A0B5809"/>
    <w:multiLevelType w:val="multilevel"/>
    <w:tmpl w:val="EEA23CB4"/>
    <w:lvl w:ilvl="0">
      <w:start w:val="1"/>
      <w:numFmt w:val="decimal"/>
      <w:lvlText w:val="%1"/>
      <w:lvlJc w:val="left"/>
      <w:pPr>
        <w:ind w:left="600" w:hanging="4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480"/>
        <w:jc w:val="left"/>
      </w:pPr>
      <w:rPr>
        <w:rFonts w:ascii="Book Antiqua" w:eastAsia="Book Antiqua" w:hAnsi="Book Antiqua" w:cs="Book Antiqua" w:hint="default"/>
        <w:b w:val="0"/>
        <w:bCs w:val="0"/>
        <w:i w:val="0"/>
        <w:iCs w:val="0"/>
        <w:color w:val="007DBA"/>
        <w:w w:val="100"/>
        <w:sz w:val="32"/>
        <w:szCs w:val="32"/>
      </w:rPr>
    </w:lvl>
    <w:lvl w:ilvl="2">
      <w:numFmt w:val="bullet"/>
      <w:lvlText w:val="•"/>
      <w:lvlJc w:val="left"/>
      <w:pPr>
        <w:ind w:left="2477" w:hanging="480"/>
      </w:pPr>
      <w:rPr>
        <w:rFonts w:hint="default"/>
      </w:rPr>
    </w:lvl>
    <w:lvl w:ilvl="3">
      <w:numFmt w:val="bullet"/>
      <w:lvlText w:val="•"/>
      <w:lvlJc w:val="left"/>
      <w:pPr>
        <w:ind w:left="3415" w:hanging="480"/>
      </w:pPr>
      <w:rPr>
        <w:rFonts w:hint="default"/>
      </w:rPr>
    </w:lvl>
    <w:lvl w:ilvl="4">
      <w:numFmt w:val="bullet"/>
      <w:lvlText w:val="•"/>
      <w:lvlJc w:val="left"/>
      <w:pPr>
        <w:ind w:left="4354" w:hanging="480"/>
      </w:pPr>
      <w:rPr>
        <w:rFonts w:hint="default"/>
      </w:rPr>
    </w:lvl>
    <w:lvl w:ilvl="5">
      <w:numFmt w:val="bullet"/>
      <w:lvlText w:val="•"/>
      <w:lvlJc w:val="left"/>
      <w:pPr>
        <w:ind w:left="5292" w:hanging="480"/>
      </w:pPr>
      <w:rPr>
        <w:rFonts w:hint="default"/>
      </w:rPr>
    </w:lvl>
    <w:lvl w:ilvl="6">
      <w:numFmt w:val="bullet"/>
      <w:lvlText w:val="•"/>
      <w:lvlJc w:val="left"/>
      <w:pPr>
        <w:ind w:left="6231" w:hanging="480"/>
      </w:pPr>
      <w:rPr>
        <w:rFonts w:hint="default"/>
      </w:rPr>
    </w:lvl>
    <w:lvl w:ilvl="7">
      <w:numFmt w:val="bullet"/>
      <w:lvlText w:val="•"/>
      <w:lvlJc w:val="left"/>
      <w:pPr>
        <w:ind w:left="7169" w:hanging="480"/>
      </w:pPr>
      <w:rPr>
        <w:rFonts w:hint="default"/>
      </w:rPr>
    </w:lvl>
    <w:lvl w:ilvl="8">
      <w:numFmt w:val="bullet"/>
      <w:lvlText w:val="•"/>
      <w:lvlJc w:val="left"/>
      <w:pPr>
        <w:ind w:left="8108" w:hanging="480"/>
      </w:pPr>
      <w:rPr>
        <w:rFonts w:hint="default"/>
      </w:rPr>
    </w:lvl>
  </w:abstractNum>
  <w:abstractNum w:abstractNumId="6" w15:restartNumberingAfterBreak="0">
    <w:nsid w:val="62A35793"/>
    <w:multiLevelType w:val="multilevel"/>
    <w:tmpl w:val="15BAE416"/>
    <w:lvl w:ilvl="0">
      <w:start w:val="4"/>
      <w:numFmt w:val="decimal"/>
      <w:lvlText w:val="%1"/>
      <w:lvlJc w:val="left"/>
      <w:pPr>
        <w:ind w:left="600" w:hanging="4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480"/>
        <w:jc w:val="left"/>
      </w:pPr>
      <w:rPr>
        <w:rFonts w:ascii="Book Antiqua" w:eastAsia="Book Antiqua" w:hAnsi="Book Antiqua" w:cs="Book Antiqua" w:hint="default"/>
        <w:b w:val="0"/>
        <w:bCs w:val="0"/>
        <w:i w:val="0"/>
        <w:iCs w:val="0"/>
        <w:color w:val="007DBA"/>
        <w:w w:val="100"/>
        <w:sz w:val="32"/>
        <w:szCs w:val="32"/>
      </w:rPr>
    </w:lvl>
    <w:lvl w:ilvl="2">
      <w:numFmt w:val="bullet"/>
      <w:lvlText w:val="•"/>
      <w:lvlJc w:val="left"/>
      <w:pPr>
        <w:ind w:left="1642" w:hanging="480"/>
      </w:pPr>
      <w:rPr>
        <w:rFonts w:hint="default"/>
      </w:rPr>
    </w:lvl>
    <w:lvl w:ilvl="3">
      <w:numFmt w:val="bullet"/>
      <w:lvlText w:val="•"/>
      <w:lvlJc w:val="left"/>
      <w:pPr>
        <w:ind w:left="2685" w:hanging="480"/>
      </w:pPr>
      <w:rPr>
        <w:rFonts w:hint="default"/>
      </w:rPr>
    </w:lvl>
    <w:lvl w:ilvl="4">
      <w:numFmt w:val="bullet"/>
      <w:lvlText w:val="•"/>
      <w:lvlJc w:val="left"/>
      <w:pPr>
        <w:ind w:left="3728" w:hanging="480"/>
      </w:pPr>
      <w:rPr>
        <w:rFonts w:hint="default"/>
      </w:rPr>
    </w:lvl>
    <w:lvl w:ilvl="5">
      <w:numFmt w:val="bullet"/>
      <w:lvlText w:val="•"/>
      <w:lvlJc w:val="left"/>
      <w:pPr>
        <w:ind w:left="4771" w:hanging="480"/>
      </w:pPr>
      <w:rPr>
        <w:rFonts w:hint="default"/>
      </w:rPr>
    </w:lvl>
    <w:lvl w:ilvl="6">
      <w:numFmt w:val="bullet"/>
      <w:lvlText w:val="•"/>
      <w:lvlJc w:val="left"/>
      <w:pPr>
        <w:ind w:left="5814" w:hanging="480"/>
      </w:pPr>
      <w:rPr>
        <w:rFonts w:hint="default"/>
      </w:rPr>
    </w:lvl>
    <w:lvl w:ilvl="7">
      <w:numFmt w:val="bullet"/>
      <w:lvlText w:val="•"/>
      <w:lvlJc w:val="left"/>
      <w:pPr>
        <w:ind w:left="6857" w:hanging="480"/>
      </w:pPr>
      <w:rPr>
        <w:rFonts w:hint="default"/>
      </w:rPr>
    </w:lvl>
    <w:lvl w:ilvl="8">
      <w:numFmt w:val="bullet"/>
      <w:lvlText w:val="•"/>
      <w:lvlJc w:val="left"/>
      <w:pPr>
        <w:ind w:left="7899" w:hanging="480"/>
      </w:pPr>
      <w:rPr>
        <w:rFonts w:hint="default"/>
      </w:rPr>
    </w:lvl>
  </w:abstractNum>
  <w:abstractNum w:abstractNumId="7" w15:restartNumberingAfterBreak="0">
    <w:nsid w:val="675F648E"/>
    <w:multiLevelType w:val="hybridMultilevel"/>
    <w:tmpl w:val="C9A41F22"/>
    <w:lvl w:ilvl="0" w:tplc="C046CA94">
      <w:start w:val="1"/>
      <w:numFmt w:val="decimal"/>
      <w:lvlText w:val="%1."/>
      <w:lvlJc w:val="left"/>
      <w:pPr>
        <w:ind w:left="600" w:hanging="480"/>
        <w:jc w:val="right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100"/>
        <w:sz w:val="24"/>
        <w:szCs w:val="24"/>
      </w:rPr>
    </w:lvl>
    <w:lvl w:ilvl="1" w:tplc="4D3ED20C">
      <w:start w:val="1"/>
      <w:numFmt w:val="lowerLetter"/>
      <w:lvlText w:val="%2."/>
      <w:lvlJc w:val="left"/>
      <w:pPr>
        <w:ind w:left="1480" w:hanging="480"/>
        <w:jc w:val="left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100"/>
        <w:sz w:val="24"/>
        <w:szCs w:val="24"/>
      </w:rPr>
    </w:lvl>
    <w:lvl w:ilvl="2" w:tplc="B240BB16">
      <w:numFmt w:val="bullet"/>
      <w:lvlText w:val="•"/>
      <w:lvlJc w:val="left"/>
      <w:pPr>
        <w:ind w:left="1840" w:hanging="480"/>
      </w:pPr>
      <w:rPr>
        <w:rFonts w:hint="default"/>
      </w:rPr>
    </w:lvl>
    <w:lvl w:ilvl="3" w:tplc="EB887190">
      <w:numFmt w:val="bullet"/>
      <w:lvlText w:val="•"/>
      <w:lvlJc w:val="left"/>
      <w:pPr>
        <w:ind w:left="2858" w:hanging="480"/>
      </w:pPr>
      <w:rPr>
        <w:rFonts w:hint="default"/>
      </w:rPr>
    </w:lvl>
    <w:lvl w:ilvl="4" w:tplc="3AD6AE28">
      <w:numFmt w:val="bullet"/>
      <w:lvlText w:val="•"/>
      <w:lvlJc w:val="left"/>
      <w:pPr>
        <w:ind w:left="3876" w:hanging="480"/>
      </w:pPr>
      <w:rPr>
        <w:rFonts w:hint="default"/>
      </w:rPr>
    </w:lvl>
    <w:lvl w:ilvl="5" w:tplc="A050A6B0">
      <w:numFmt w:val="bullet"/>
      <w:lvlText w:val="•"/>
      <w:lvlJc w:val="left"/>
      <w:pPr>
        <w:ind w:left="4894" w:hanging="480"/>
      </w:pPr>
      <w:rPr>
        <w:rFonts w:hint="default"/>
      </w:rPr>
    </w:lvl>
    <w:lvl w:ilvl="6" w:tplc="3DCE58FC">
      <w:numFmt w:val="bullet"/>
      <w:lvlText w:val="•"/>
      <w:lvlJc w:val="left"/>
      <w:pPr>
        <w:ind w:left="5912" w:hanging="480"/>
      </w:pPr>
      <w:rPr>
        <w:rFonts w:hint="default"/>
      </w:rPr>
    </w:lvl>
    <w:lvl w:ilvl="7" w:tplc="306ACFF4">
      <w:numFmt w:val="bullet"/>
      <w:lvlText w:val="•"/>
      <w:lvlJc w:val="left"/>
      <w:pPr>
        <w:ind w:left="6930" w:hanging="480"/>
      </w:pPr>
      <w:rPr>
        <w:rFonts w:hint="default"/>
      </w:rPr>
    </w:lvl>
    <w:lvl w:ilvl="8" w:tplc="755E13A4">
      <w:numFmt w:val="bullet"/>
      <w:lvlText w:val="•"/>
      <w:lvlJc w:val="left"/>
      <w:pPr>
        <w:ind w:left="7949" w:hanging="480"/>
      </w:pPr>
      <w:rPr>
        <w:rFonts w:hint="default"/>
      </w:rPr>
    </w:lvl>
  </w:abstractNum>
  <w:abstractNum w:abstractNumId="8" w15:restartNumberingAfterBreak="0">
    <w:nsid w:val="6E5043DE"/>
    <w:multiLevelType w:val="multilevel"/>
    <w:tmpl w:val="B210B5C6"/>
    <w:lvl w:ilvl="0">
      <w:start w:val="3"/>
      <w:numFmt w:val="decimal"/>
      <w:lvlText w:val="%1"/>
      <w:lvlJc w:val="left"/>
      <w:pPr>
        <w:ind w:left="600" w:hanging="4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480"/>
        <w:jc w:val="right"/>
      </w:pPr>
      <w:rPr>
        <w:rFonts w:ascii="Book Antiqua" w:eastAsia="Book Antiqua" w:hAnsi="Book Antiqua" w:cs="Book Antiqua" w:hint="default"/>
        <w:b w:val="0"/>
        <w:bCs w:val="0"/>
        <w:i w:val="0"/>
        <w:iCs w:val="0"/>
        <w:color w:val="007DBA"/>
        <w:w w:val="100"/>
        <w:sz w:val="32"/>
        <w:szCs w:val="32"/>
      </w:rPr>
    </w:lvl>
    <w:lvl w:ilvl="2">
      <w:numFmt w:val="bullet"/>
      <w:lvlText w:val="•"/>
      <w:lvlJc w:val="left"/>
      <w:pPr>
        <w:ind w:left="2477" w:hanging="480"/>
      </w:pPr>
      <w:rPr>
        <w:rFonts w:hint="default"/>
      </w:rPr>
    </w:lvl>
    <w:lvl w:ilvl="3">
      <w:numFmt w:val="bullet"/>
      <w:lvlText w:val="•"/>
      <w:lvlJc w:val="left"/>
      <w:pPr>
        <w:ind w:left="3415" w:hanging="480"/>
      </w:pPr>
      <w:rPr>
        <w:rFonts w:hint="default"/>
      </w:rPr>
    </w:lvl>
    <w:lvl w:ilvl="4">
      <w:numFmt w:val="bullet"/>
      <w:lvlText w:val="•"/>
      <w:lvlJc w:val="left"/>
      <w:pPr>
        <w:ind w:left="4354" w:hanging="480"/>
      </w:pPr>
      <w:rPr>
        <w:rFonts w:hint="default"/>
      </w:rPr>
    </w:lvl>
    <w:lvl w:ilvl="5">
      <w:numFmt w:val="bullet"/>
      <w:lvlText w:val="•"/>
      <w:lvlJc w:val="left"/>
      <w:pPr>
        <w:ind w:left="5292" w:hanging="480"/>
      </w:pPr>
      <w:rPr>
        <w:rFonts w:hint="default"/>
      </w:rPr>
    </w:lvl>
    <w:lvl w:ilvl="6">
      <w:numFmt w:val="bullet"/>
      <w:lvlText w:val="•"/>
      <w:lvlJc w:val="left"/>
      <w:pPr>
        <w:ind w:left="6231" w:hanging="480"/>
      </w:pPr>
      <w:rPr>
        <w:rFonts w:hint="default"/>
      </w:rPr>
    </w:lvl>
    <w:lvl w:ilvl="7">
      <w:numFmt w:val="bullet"/>
      <w:lvlText w:val="•"/>
      <w:lvlJc w:val="left"/>
      <w:pPr>
        <w:ind w:left="7169" w:hanging="480"/>
      </w:pPr>
      <w:rPr>
        <w:rFonts w:hint="default"/>
      </w:rPr>
    </w:lvl>
    <w:lvl w:ilvl="8">
      <w:numFmt w:val="bullet"/>
      <w:lvlText w:val="•"/>
      <w:lvlJc w:val="left"/>
      <w:pPr>
        <w:ind w:left="8108" w:hanging="480"/>
      </w:pPr>
      <w:rPr>
        <w:rFonts w:hint="default"/>
      </w:rPr>
    </w:lvl>
  </w:abstractNum>
  <w:abstractNum w:abstractNumId="9" w15:restartNumberingAfterBreak="0">
    <w:nsid w:val="7A125938"/>
    <w:multiLevelType w:val="multilevel"/>
    <w:tmpl w:val="EA5E97AC"/>
    <w:lvl w:ilvl="0">
      <w:start w:val="5"/>
      <w:numFmt w:val="decimal"/>
      <w:lvlText w:val="%1"/>
      <w:lvlJc w:val="left"/>
      <w:pPr>
        <w:ind w:left="600" w:hanging="480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00" w:hanging="480"/>
        <w:jc w:val="right"/>
      </w:pPr>
      <w:rPr>
        <w:rFonts w:ascii="Book Antiqua" w:eastAsia="Book Antiqua" w:hAnsi="Book Antiqua" w:cs="Book Antiqua" w:hint="default"/>
        <w:b w:val="0"/>
        <w:bCs w:val="0"/>
        <w:i w:val="0"/>
        <w:iCs w:val="0"/>
        <w:color w:val="007DBA"/>
        <w:w w:val="100"/>
        <w:sz w:val="32"/>
        <w:szCs w:val="32"/>
      </w:rPr>
    </w:lvl>
    <w:lvl w:ilvl="2">
      <w:start w:val="1"/>
      <w:numFmt w:val="decimal"/>
      <w:lvlText w:val="%3."/>
      <w:lvlJc w:val="left"/>
      <w:pPr>
        <w:ind w:left="960" w:hanging="480"/>
        <w:jc w:val="right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100"/>
        <w:sz w:val="24"/>
        <w:szCs w:val="24"/>
      </w:rPr>
    </w:lvl>
    <w:lvl w:ilvl="3">
      <w:start w:val="1"/>
      <w:numFmt w:val="lowerLetter"/>
      <w:lvlText w:val="%4."/>
      <w:lvlJc w:val="left"/>
      <w:pPr>
        <w:ind w:left="1660" w:hanging="280"/>
        <w:jc w:val="left"/>
      </w:pPr>
      <w:rPr>
        <w:rFonts w:ascii="Book Antiqua" w:eastAsia="Book Antiqua" w:hAnsi="Book Antiqua" w:cs="Book Antiqua" w:hint="default"/>
        <w:b w:val="0"/>
        <w:bCs w:val="0"/>
        <w:i w:val="0"/>
        <w:iCs w:val="0"/>
        <w:w w:val="100"/>
        <w:sz w:val="24"/>
        <w:szCs w:val="24"/>
      </w:rPr>
    </w:lvl>
    <w:lvl w:ilvl="4">
      <w:numFmt w:val="bullet"/>
      <w:lvlText w:val="•"/>
      <w:lvlJc w:val="left"/>
      <w:pPr>
        <w:ind w:left="2849" w:hanging="280"/>
      </w:pPr>
      <w:rPr>
        <w:rFonts w:hint="default"/>
      </w:rPr>
    </w:lvl>
    <w:lvl w:ilvl="5">
      <w:numFmt w:val="bullet"/>
      <w:lvlText w:val="•"/>
      <w:lvlJc w:val="left"/>
      <w:pPr>
        <w:ind w:left="4038" w:hanging="280"/>
      </w:pPr>
      <w:rPr>
        <w:rFonts w:hint="default"/>
      </w:rPr>
    </w:lvl>
    <w:lvl w:ilvl="6">
      <w:numFmt w:val="bullet"/>
      <w:lvlText w:val="•"/>
      <w:lvlJc w:val="left"/>
      <w:pPr>
        <w:ind w:left="5228" w:hanging="280"/>
      </w:pPr>
      <w:rPr>
        <w:rFonts w:hint="default"/>
      </w:rPr>
    </w:lvl>
    <w:lvl w:ilvl="7">
      <w:numFmt w:val="bullet"/>
      <w:lvlText w:val="•"/>
      <w:lvlJc w:val="left"/>
      <w:pPr>
        <w:ind w:left="6417" w:hanging="280"/>
      </w:pPr>
      <w:rPr>
        <w:rFonts w:hint="default"/>
      </w:rPr>
    </w:lvl>
    <w:lvl w:ilvl="8">
      <w:numFmt w:val="bullet"/>
      <w:lvlText w:val="•"/>
      <w:lvlJc w:val="left"/>
      <w:pPr>
        <w:ind w:left="7606" w:hanging="280"/>
      </w:pPr>
      <w:rPr>
        <w:rFonts w:hint="default"/>
      </w:rPr>
    </w:lvl>
  </w:abstractNum>
  <w:num w:numId="1">
    <w:abstractNumId w:val="4"/>
  </w:num>
  <w:num w:numId="2">
    <w:abstractNumId w:val="7"/>
  </w:num>
  <w:num w:numId="3">
    <w:abstractNumId w:val="9"/>
  </w:num>
  <w:num w:numId="4">
    <w:abstractNumId w:val="6"/>
  </w:num>
  <w:num w:numId="5">
    <w:abstractNumId w:val="8"/>
  </w:num>
  <w:num w:numId="6">
    <w:abstractNumId w:val="3"/>
  </w:num>
  <w:num w:numId="7">
    <w:abstractNumId w:val="1"/>
  </w:num>
  <w:num w:numId="8">
    <w:abstractNumId w:val="5"/>
  </w:num>
  <w:num w:numId="9">
    <w:abstractNumId w:val="2"/>
  </w:num>
  <w:num w:numId="1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James Tan Swee Chuan (SUSS)">
    <w15:presenceInfo w15:providerId="AD" w15:userId="S-1-5-21-4120361604-2253236254-1653895524-250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trackRevisions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0608"/>
    <w:rsid w:val="00003427"/>
    <w:rsid w:val="00042300"/>
    <w:rsid w:val="001455E2"/>
    <w:rsid w:val="002260BD"/>
    <w:rsid w:val="00271F97"/>
    <w:rsid w:val="002D6E88"/>
    <w:rsid w:val="00314E43"/>
    <w:rsid w:val="003B36A7"/>
    <w:rsid w:val="00515979"/>
    <w:rsid w:val="00524065"/>
    <w:rsid w:val="00665C0A"/>
    <w:rsid w:val="006E1FF3"/>
    <w:rsid w:val="00813084"/>
    <w:rsid w:val="00832361"/>
    <w:rsid w:val="0090314A"/>
    <w:rsid w:val="009E1B49"/>
    <w:rsid w:val="00B94AD1"/>
    <w:rsid w:val="00C41497"/>
    <w:rsid w:val="00C67110"/>
    <w:rsid w:val="00CB0608"/>
    <w:rsid w:val="00CE5002"/>
    <w:rsid w:val="00D44B86"/>
    <w:rsid w:val="00D55021"/>
    <w:rsid w:val="00E5107C"/>
    <w:rsid w:val="00EA2E70"/>
    <w:rsid w:val="00F07F82"/>
    <w:rsid w:val="00F14D5B"/>
    <w:rsid w:val="00F62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81D495"/>
  <w15:docId w15:val="{B85E34D7-F762-4A8C-8B42-F897FC825F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Book Antiqua" w:eastAsia="Book Antiqua" w:hAnsi="Book Antiqua" w:cs="Book Antiqua"/>
    </w:rPr>
  </w:style>
  <w:style w:type="paragraph" w:styleId="Heading1">
    <w:name w:val="heading 1"/>
    <w:basedOn w:val="Normal"/>
    <w:uiPriority w:val="1"/>
    <w:qFormat/>
    <w:pPr>
      <w:spacing w:before="18"/>
      <w:ind w:left="120"/>
      <w:outlineLvl w:val="0"/>
    </w:pPr>
    <w:rPr>
      <w:rFonts w:ascii="Palatino Linotype" w:eastAsia="Palatino Linotype" w:hAnsi="Palatino Linotype" w:cs="Palatino Linotype"/>
      <w:b/>
      <w:bCs/>
      <w:sz w:val="36"/>
      <w:szCs w:val="36"/>
    </w:rPr>
  </w:style>
  <w:style w:type="paragraph" w:styleId="Heading2">
    <w:name w:val="heading 2"/>
    <w:basedOn w:val="Normal"/>
    <w:uiPriority w:val="1"/>
    <w:qFormat/>
    <w:pPr>
      <w:spacing w:before="56"/>
      <w:ind w:left="600" w:hanging="480"/>
      <w:outlineLvl w:val="1"/>
    </w:pPr>
    <w:rPr>
      <w:sz w:val="32"/>
      <w:szCs w:val="32"/>
    </w:rPr>
  </w:style>
  <w:style w:type="paragraph" w:styleId="Heading3">
    <w:name w:val="heading 3"/>
    <w:basedOn w:val="Normal"/>
    <w:uiPriority w:val="1"/>
    <w:qFormat/>
    <w:pPr>
      <w:ind w:left="1480"/>
      <w:outlineLvl w:val="2"/>
    </w:pPr>
    <w:rPr>
      <w:rFonts w:ascii="Palatino Linotype" w:eastAsia="Palatino Linotype" w:hAnsi="Palatino Linotype" w:cs="Palatino Linotype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line="3960" w:lineRule="exact"/>
    </w:pPr>
    <w:rPr>
      <w:rFonts w:ascii="Palatino Linotype" w:eastAsia="Palatino Linotype" w:hAnsi="Palatino Linotype" w:cs="Palatino Linotype"/>
      <w:b/>
      <w:bCs/>
      <w:sz w:val="360"/>
      <w:szCs w:val="360"/>
    </w:rPr>
  </w:style>
  <w:style w:type="paragraph" w:styleId="ListParagraph">
    <w:name w:val="List Paragraph"/>
    <w:basedOn w:val="Normal"/>
    <w:uiPriority w:val="1"/>
    <w:qFormat/>
    <w:pPr>
      <w:ind w:left="600" w:hanging="480"/>
    </w:pPr>
  </w:style>
  <w:style w:type="paragraph" w:customStyle="1" w:styleId="TableParagraph">
    <w:name w:val="Table Paragraph"/>
    <w:basedOn w:val="Normal"/>
    <w:uiPriority w:val="1"/>
    <w:qFormat/>
    <w:pPr>
      <w:spacing w:before="214"/>
      <w:ind w:left="150"/>
    </w:pPr>
  </w:style>
  <w:style w:type="character" w:styleId="Hyperlink">
    <w:name w:val="Hyperlink"/>
    <w:basedOn w:val="DefaultParagraphFont"/>
    <w:uiPriority w:val="99"/>
    <w:unhideWhenUsed/>
    <w:rsid w:val="009E1B4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4B8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4B86"/>
    <w:rPr>
      <w:rFonts w:ascii="Segoe UI" w:eastAsia="Book Antiqua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D5502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55021"/>
    <w:rPr>
      <w:rFonts w:ascii="Book Antiqua" w:eastAsia="Book Antiqua" w:hAnsi="Book Antiqua" w:cs="Book Antiqua"/>
    </w:rPr>
  </w:style>
  <w:style w:type="paragraph" w:styleId="Footer">
    <w:name w:val="footer"/>
    <w:basedOn w:val="Normal"/>
    <w:link w:val="FooterChar"/>
    <w:uiPriority w:val="99"/>
    <w:unhideWhenUsed/>
    <w:rsid w:val="00D5502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55021"/>
    <w:rPr>
      <w:rFonts w:ascii="Book Antiqua" w:eastAsia="Book Antiqua" w:hAnsi="Book Antiqua" w:cs="Book Antiq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jpeg"/><Relationship Id="rId21" Type="http://schemas.openxmlformats.org/officeDocument/2006/relationships/image" Target="media/image5.jpeg"/><Relationship Id="rId42" Type="http://schemas.openxmlformats.org/officeDocument/2006/relationships/hyperlink" Target="https://www.tutorialspoint.com/python/python_basic_operators.htm" TargetMode="External"/><Relationship Id="rId47" Type="http://schemas.openxmlformats.org/officeDocument/2006/relationships/hyperlink" Target="https://docs.python.org/3/library/stdtypes.html" TargetMode="External"/><Relationship Id="rId63" Type="http://schemas.openxmlformats.org/officeDocument/2006/relationships/image" Target="media/image35.jpeg"/><Relationship Id="rId68" Type="http://schemas.openxmlformats.org/officeDocument/2006/relationships/image" Target="media/image41.jpeg"/><Relationship Id="rId84" Type="http://schemas.openxmlformats.org/officeDocument/2006/relationships/image" Target="media/image54.jpeg"/><Relationship Id="rId89" Type="http://schemas.openxmlformats.org/officeDocument/2006/relationships/image" Target="media/image57.jpeg"/><Relationship Id="rId7" Type="http://schemas.openxmlformats.org/officeDocument/2006/relationships/header" Target="header1.xml"/><Relationship Id="rId71" Type="http://schemas.openxmlformats.org/officeDocument/2006/relationships/image" Target="media/image39.jpeg"/><Relationship Id="rId92" Type="http://schemas.openxmlformats.org/officeDocument/2006/relationships/image" Target="media/image55.jpeg"/><Relationship Id="rId2" Type="http://schemas.openxmlformats.org/officeDocument/2006/relationships/styles" Target="styles.xml"/><Relationship Id="rId16" Type="http://schemas.openxmlformats.org/officeDocument/2006/relationships/hyperlink" Target="https://d2jifwt31jjehd.cloudfront.net/ANL252/LessonRecording/ANL252_SU01CH01_H4_0_V1_0/presentation_html5.html" TargetMode="External"/><Relationship Id="rId29" Type="http://schemas.openxmlformats.org/officeDocument/2006/relationships/image" Target="media/image13.png"/><Relationship Id="rId11" Type="http://schemas.openxmlformats.org/officeDocument/2006/relationships/header" Target="header3.xml"/><Relationship Id="rId24" Type="http://schemas.openxmlformats.org/officeDocument/2006/relationships/image" Target="media/image8.png"/><Relationship Id="rId32" Type="http://schemas.openxmlformats.org/officeDocument/2006/relationships/image" Target="media/image14.jpeg"/><Relationship Id="rId37" Type="http://schemas.openxmlformats.org/officeDocument/2006/relationships/image" Target="media/image19.jpeg"/><Relationship Id="rId40" Type="http://schemas.openxmlformats.org/officeDocument/2006/relationships/image" Target="media/image20.jpeg"/><Relationship Id="rId45" Type="http://schemas.openxmlformats.org/officeDocument/2006/relationships/image" Target="media/image22.jpeg"/><Relationship Id="rId53" Type="http://schemas.openxmlformats.org/officeDocument/2006/relationships/image" Target="media/image23.png"/><Relationship Id="rId58" Type="http://schemas.openxmlformats.org/officeDocument/2006/relationships/image" Target="media/image28.jpeg"/><Relationship Id="rId66" Type="http://schemas.openxmlformats.org/officeDocument/2006/relationships/image" Target="media/image36.jpeg"/><Relationship Id="rId74" Type="http://schemas.openxmlformats.org/officeDocument/2006/relationships/image" Target="media/image47.jpeg"/><Relationship Id="rId79" Type="http://schemas.openxmlformats.org/officeDocument/2006/relationships/image" Target="media/image50.jpeg"/><Relationship Id="rId87" Type="http://schemas.openxmlformats.org/officeDocument/2006/relationships/image" Target="media/image49.png"/><Relationship Id="rId102" Type="http://schemas.microsoft.com/office/2011/relationships/people" Target="people.xml"/><Relationship Id="rId5" Type="http://schemas.openxmlformats.org/officeDocument/2006/relationships/footnotes" Target="footnotes.xml"/><Relationship Id="rId61" Type="http://schemas.openxmlformats.org/officeDocument/2006/relationships/image" Target="media/image30.jpeg"/><Relationship Id="rId82" Type="http://schemas.openxmlformats.org/officeDocument/2006/relationships/image" Target="media/image52.jpeg"/><Relationship Id="rId90" Type="http://schemas.openxmlformats.org/officeDocument/2006/relationships/image" Target="media/image53.jpeg"/><Relationship Id="rId95" Type="http://schemas.openxmlformats.org/officeDocument/2006/relationships/image" Target="media/image63.jpeg"/><Relationship Id="rId19" Type="http://schemas.openxmlformats.org/officeDocument/2006/relationships/image" Target="media/image3.png"/><Relationship Id="rId14" Type="http://schemas.openxmlformats.org/officeDocument/2006/relationships/footer" Target="footer4.xm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43" Type="http://schemas.openxmlformats.org/officeDocument/2006/relationships/image" Target="media/image21.jpeg"/><Relationship Id="rId48" Type="http://schemas.openxmlformats.org/officeDocument/2006/relationships/hyperlink" Target="https://docs.python.org/3/library/stdtypes.html" TargetMode="External"/><Relationship Id="rId56" Type="http://schemas.openxmlformats.org/officeDocument/2006/relationships/image" Target="media/image27.jpeg"/><Relationship Id="rId64" Type="http://schemas.openxmlformats.org/officeDocument/2006/relationships/image" Target="media/image32.jpeg"/><Relationship Id="rId69" Type="http://schemas.openxmlformats.org/officeDocument/2006/relationships/image" Target="media/image38.jpeg"/><Relationship Id="rId77" Type="http://schemas.openxmlformats.org/officeDocument/2006/relationships/image" Target="media/image42.jpeg"/><Relationship Id="rId100" Type="http://schemas.openxmlformats.org/officeDocument/2006/relationships/hyperlink" Target="https://atom.io/" TargetMode="External"/><Relationship Id="rId8" Type="http://schemas.openxmlformats.org/officeDocument/2006/relationships/header" Target="header2.xml"/><Relationship Id="rId51" Type="http://schemas.openxmlformats.org/officeDocument/2006/relationships/hyperlink" Target="https://d2jifwt31jjehd.cloudfront.net/ANL252/LessonRecording/ANL252_SU01CH03_H4_0_V1_0/presentation_html5.html" TargetMode="External"/><Relationship Id="rId72" Type="http://schemas.openxmlformats.org/officeDocument/2006/relationships/image" Target="media/image45.jpeg"/><Relationship Id="rId80" Type="http://schemas.openxmlformats.org/officeDocument/2006/relationships/image" Target="media/image49.jpeg"/><Relationship Id="rId85" Type="http://schemas.openxmlformats.org/officeDocument/2006/relationships/hyperlink" Target="https://d2jifwt31jjehd.cloudfront.net/ANL252/LessonRecording/ANL252_SU01CH05_H4_0_V1_0/presentation_html5.html" TargetMode="External"/><Relationship Id="rId93" Type="http://schemas.openxmlformats.org/officeDocument/2006/relationships/image" Target="media/image61.jpeg"/><Relationship Id="rId98" Type="http://schemas.openxmlformats.org/officeDocument/2006/relationships/image" Target="media/image60.jpe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2.png"/><Relationship Id="rId25" Type="http://schemas.openxmlformats.org/officeDocument/2006/relationships/image" Target="media/image9.png"/><Relationship Id="rId33" Type="http://schemas.openxmlformats.org/officeDocument/2006/relationships/image" Target="media/image15.jpeg"/><Relationship Id="rId38" Type="http://schemas.openxmlformats.org/officeDocument/2006/relationships/hyperlink" Target="https://d2jifwt31jjehd.cloudfront.net/ANL252/LessonRecording/ANL252_SU01CH02_H4_0_V1_0/presentation_html5.html" TargetMode="External"/><Relationship Id="rId46" Type="http://schemas.openxmlformats.org/officeDocument/2006/relationships/image" Target="media/image26.jpeg"/><Relationship Id="rId59" Type="http://schemas.openxmlformats.org/officeDocument/2006/relationships/image" Target="media/image33.jpeg"/><Relationship Id="rId67" Type="http://schemas.openxmlformats.org/officeDocument/2006/relationships/image" Target="media/image37.jpeg"/><Relationship Id="rId103" Type="http://schemas.openxmlformats.org/officeDocument/2006/relationships/theme" Target="theme/theme1.xml"/><Relationship Id="rId20" Type="http://schemas.openxmlformats.org/officeDocument/2006/relationships/image" Target="media/image4.jpeg"/><Relationship Id="rId41" Type="http://schemas.openxmlformats.org/officeDocument/2006/relationships/hyperlink" Target="https://www.tutorialspoint.com/python/python_basic_operators.htm" TargetMode="External"/><Relationship Id="rId54" Type="http://schemas.openxmlformats.org/officeDocument/2006/relationships/image" Target="media/image25.jpeg"/><Relationship Id="rId62" Type="http://schemas.openxmlformats.org/officeDocument/2006/relationships/image" Target="media/image36.png"/><Relationship Id="rId70" Type="http://schemas.openxmlformats.org/officeDocument/2006/relationships/image" Target="media/image43.jpeg"/><Relationship Id="rId75" Type="http://schemas.openxmlformats.org/officeDocument/2006/relationships/hyperlink" Target="https://d2jifwt31jjehd.cloudfront.net/ANL252/LessonRecording/ANL252_SU01CH04_H4_0_V1_0/presentation_html5.html" TargetMode="External"/><Relationship Id="rId83" Type="http://schemas.openxmlformats.org/officeDocument/2006/relationships/image" Target="media/image48.jpeg"/><Relationship Id="rId88" Type="http://schemas.openxmlformats.org/officeDocument/2006/relationships/image" Target="media/image51.jpeg"/><Relationship Id="rId91" Type="http://schemas.openxmlformats.org/officeDocument/2006/relationships/image" Target="media/image59.jpeg"/><Relationship Id="rId96" Type="http://schemas.openxmlformats.org/officeDocument/2006/relationships/image" Target="media/image5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.png"/><Relationship Id="rId23" Type="http://schemas.openxmlformats.org/officeDocument/2006/relationships/image" Target="media/image7.jpeg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openxmlformats.org/officeDocument/2006/relationships/hyperlink" Target="https://docs.python.org/3/library/stdtypes.html" TargetMode="External"/><Relationship Id="rId57" Type="http://schemas.openxmlformats.org/officeDocument/2006/relationships/image" Target="media/image31.jpeg"/><Relationship Id="rId10" Type="http://schemas.openxmlformats.org/officeDocument/2006/relationships/footer" Target="footer2.xml"/><Relationship Id="rId31" Type="http://schemas.openxmlformats.org/officeDocument/2006/relationships/image" Target="media/image13.jpeg"/><Relationship Id="rId44" Type="http://schemas.openxmlformats.org/officeDocument/2006/relationships/image" Target="media/image24.jpeg"/><Relationship Id="rId52" Type="http://schemas.openxmlformats.org/officeDocument/2006/relationships/hyperlink" Target="https://d2jifwt31jjehd.cloudfront.net/ANL252/LessonRecording/ANL252_SU01CH03_H4_0_V1_0/presentation_html5.html" TargetMode="External"/><Relationship Id="rId60" Type="http://schemas.openxmlformats.org/officeDocument/2006/relationships/image" Target="media/image29.png"/><Relationship Id="rId65" Type="http://schemas.openxmlformats.org/officeDocument/2006/relationships/image" Target="media/image34.jpeg"/><Relationship Id="rId73" Type="http://schemas.openxmlformats.org/officeDocument/2006/relationships/image" Target="media/image40.jpeg"/><Relationship Id="rId78" Type="http://schemas.openxmlformats.org/officeDocument/2006/relationships/image" Target="media/image44.jpeg"/><Relationship Id="rId81" Type="http://schemas.openxmlformats.org/officeDocument/2006/relationships/image" Target="media/image46.jpeg"/><Relationship Id="rId86" Type="http://schemas.openxmlformats.org/officeDocument/2006/relationships/hyperlink" Target="https://d2jifwt31jjehd.cloudfront.net/ANL252/LessonRecording/ANL252_SU01CH05_H4_0_V1_0/presentation_html5.html" TargetMode="External"/><Relationship Id="rId94" Type="http://schemas.openxmlformats.org/officeDocument/2006/relationships/image" Target="media/image56.jpeg"/><Relationship Id="rId99" Type="http://schemas.openxmlformats.org/officeDocument/2006/relationships/image" Target="media/image67.jpe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header" Target="header4.xml"/><Relationship Id="rId18" Type="http://schemas.openxmlformats.org/officeDocument/2006/relationships/hyperlink" Target="https://d2jifwt31jjehd.cloudfront.net/ANL252/LessonRecording/ANL252_SU01CH01_H4_0_V1_0/presentation_html5.html" TargetMode="External"/><Relationship Id="rId39" Type="http://schemas.openxmlformats.org/officeDocument/2006/relationships/hyperlink" Target="https://d2jifwt31jjehd.cloudfront.net/ANL252/LessonRecording/ANL252_SU01CH02_H4_0_V1_0/presentation_html5.html" TargetMode="External"/><Relationship Id="rId34" Type="http://schemas.openxmlformats.org/officeDocument/2006/relationships/image" Target="media/image16.jpeg"/><Relationship Id="rId50" Type="http://schemas.openxmlformats.org/officeDocument/2006/relationships/hyperlink" Target="https://docs.python.org/3/library/stdtypes.html" TargetMode="External"/><Relationship Id="rId55" Type="http://schemas.openxmlformats.org/officeDocument/2006/relationships/image" Target="media/image29.jpeg"/><Relationship Id="rId76" Type="http://schemas.openxmlformats.org/officeDocument/2006/relationships/hyperlink" Target="https://d2jifwt31jjehd.cloudfront.net/ANL252/LessonRecording/ANL252_SU01CH04_H4_0_V1_0/presentation_html5.html" TargetMode="External"/><Relationship Id="rId97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7</Pages>
  <Words>7260</Words>
  <Characters>41385</Characters>
  <Application>Microsoft Office Word</Application>
  <DocSecurity>0</DocSecurity>
  <Lines>344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James Tan Swee Chuan (SUSS)</dc:creator>
  <cp:lastModifiedBy>James Tan Swee Chuan (SUSS)</cp:lastModifiedBy>
  <cp:revision>18</cp:revision>
  <dcterms:created xsi:type="dcterms:W3CDTF">2022-03-31T05:22:00Z</dcterms:created>
  <dcterms:modified xsi:type="dcterms:W3CDTF">2022-03-31T08:57:00Z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2021-06-08T00:00:00Z</vt:filetime>
  </property>
  <property fmtid="{D5CDD505-2E9C-101B-9397-08002B2CF9AE}" pid="3" name="Creator">
    <vt:lpwstr>Apache FOP Version 2.2</vt:lpwstr>
  </property>
  <property fmtid="{D5CDD505-2E9C-101B-9397-08002B2CF9AE}" pid="4" name="LastSaved">
    <vt:filetime>2021-06-08T00:00:00Z</vt:filetime>
  </property>
</Properties>
</file>